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6D8449" w14:textId="77777777" w:rsidR="00471C8F" w:rsidRPr="00567318" w:rsidRDefault="00F0586E" w:rsidP="00AE164D">
      <w:pPr>
        <w:rPr>
          <w:rFonts w:cs="Arial"/>
          <w:b/>
          <w:sz w:val="22"/>
          <w:lang w:val="en-US"/>
        </w:rPr>
      </w:pPr>
      <w:r w:rsidRPr="00567318">
        <w:rPr>
          <w:rFonts w:cs="Arial"/>
          <w:b/>
          <w:sz w:val="22"/>
          <w:lang w:val="en-US"/>
        </w:rPr>
        <w:t xml:space="preserve"> </w:t>
      </w:r>
    </w:p>
    <w:p w14:paraId="2C78B78B" w14:textId="77777777" w:rsidR="00471C8F" w:rsidRPr="00567318" w:rsidRDefault="00471C8F" w:rsidP="00471C8F">
      <w:pPr>
        <w:pStyle w:val="aa"/>
        <w:jc w:val="center"/>
        <w:rPr>
          <w:sz w:val="52"/>
          <w:lang w:val="en-US"/>
        </w:rPr>
      </w:pPr>
    </w:p>
    <w:p w14:paraId="2E260CDD" w14:textId="77777777" w:rsidR="00471C8F" w:rsidRPr="00567318" w:rsidRDefault="00471C8F" w:rsidP="00471C8F">
      <w:pPr>
        <w:pStyle w:val="aa"/>
        <w:jc w:val="center"/>
        <w:rPr>
          <w:sz w:val="52"/>
          <w:lang w:val="en-US"/>
        </w:rPr>
      </w:pPr>
    </w:p>
    <w:p w14:paraId="04C84B10" w14:textId="77777777" w:rsidR="00471C8F" w:rsidRPr="00567318" w:rsidRDefault="00471C8F" w:rsidP="00471C8F">
      <w:pPr>
        <w:pStyle w:val="aa"/>
        <w:jc w:val="center"/>
        <w:rPr>
          <w:sz w:val="52"/>
          <w:lang w:val="en-US"/>
        </w:rPr>
      </w:pPr>
    </w:p>
    <w:p w14:paraId="12F450F3" w14:textId="4B62AABE" w:rsidR="00471C8F" w:rsidRPr="00567318" w:rsidRDefault="006C741D" w:rsidP="00471C8F">
      <w:pPr>
        <w:pStyle w:val="aa"/>
        <w:jc w:val="center"/>
        <w:rPr>
          <w:sz w:val="52"/>
          <w:lang w:val="en-US"/>
        </w:rPr>
      </w:pPr>
      <w:r w:rsidRPr="00567318">
        <w:rPr>
          <w:sz w:val="52"/>
          <w:lang w:val="en-US"/>
        </w:rPr>
        <w:t>C</w:t>
      </w:r>
      <w:r w:rsidR="0061015B" w:rsidRPr="00567318">
        <w:rPr>
          <w:sz w:val="52"/>
          <w:lang w:val="en-US"/>
        </w:rPr>
        <w:t xml:space="preserve">loud caching device </w:t>
      </w:r>
      <w:r w:rsidR="00360F6E" w:rsidRPr="00567318">
        <w:rPr>
          <w:sz w:val="52"/>
          <w:lang w:val="en-US"/>
        </w:rPr>
        <w:t>protocol</w:t>
      </w:r>
    </w:p>
    <w:p w14:paraId="41D22D3B" w14:textId="77777777" w:rsidR="0061015B" w:rsidRPr="00567318" w:rsidRDefault="0061015B" w:rsidP="0061015B">
      <w:pPr>
        <w:rPr>
          <w:sz w:val="22"/>
          <w:lang w:val="en-US"/>
        </w:rPr>
      </w:pPr>
    </w:p>
    <w:p w14:paraId="371DF7B1" w14:textId="77777777" w:rsidR="0061015B" w:rsidRPr="00567318" w:rsidRDefault="0061015B" w:rsidP="0061015B">
      <w:pPr>
        <w:pStyle w:val="aa"/>
        <w:jc w:val="center"/>
        <w:rPr>
          <w:sz w:val="52"/>
          <w:lang w:val="en-US"/>
        </w:rPr>
      </w:pPr>
      <w:r w:rsidRPr="00567318">
        <w:rPr>
          <w:sz w:val="52"/>
          <w:lang w:val="en-US"/>
        </w:rPr>
        <w:t>(OrangeData fiscal cloud)</w:t>
      </w:r>
    </w:p>
    <w:p w14:paraId="13B4112D" w14:textId="77777777" w:rsidR="00360F6E" w:rsidRPr="00567318" w:rsidRDefault="00360F6E" w:rsidP="00360F6E">
      <w:pPr>
        <w:rPr>
          <w:sz w:val="22"/>
          <w:lang w:val="en-US"/>
        </w:rPr>
      </w:pPr>
    </w:p>
    <w:p w14:paraId="7E03B6F2" w14:textId="77777777" w:rsidR="0061015B" w:rsidRPr="00567318" w:rsidRDefault="0061015B" w:rsidP="00360F6E">
      <w:pPr>
        <w:jc w:val="center"/>
        <w:rPr>
          <w:rFonts w:asciiTheme="majorHAnsi" w:eastAsiaTheme="majorEastAsia" w:hAnsiTheme="majorHAnsi" w:cstheme="majorBidi"/>
          <w:spacing w:val="-10"/>
          <w:kern w:val="28"/>
          <w:sz w:val="52"/>
          <w:szCs w:val="56"/>
          <w:lang w:val="en-US"/>
        </w:rPr>
      </w:pPr>
    </w:p>
    <w:p w14:paraId="6F8E6CAE" w14:textId="5C1A7474" w:rsidR="00471C8F" w:rsidRPr="00567318" w:rsidRDefault="00C46904" w:rsidP="00360F6E">
      <w:pPr>
        <w:jc w:val="center"/>
        <w:rPr>
          <w:sz w:val="22"/>
          <w:lang w:val="en-US"/>
        </w:rPr>
      </w:pPr>
      <w:r w:rsidRPr="00567318">
        <w:rPr>
          <w:rFonts w:asciiTheme="majorHAnsi" w:eastAsiaTheme="majorEastAsia" w:hAnsiTheme="majorHAnsi" w:cstheme="majorBidi"/>
          <w:spacing w:val="-10"/>
          <w:kern w:val="28"/>
          <w:sz w:val="52"/>
          <w:szCs w:val="56"/>
          <w:lang w:val="en-US"/>
        </w:rPr>
        <w:t>Version 2.</w:t>
      </w:r>
      <w:r w:rsidR="00AB7D74" w:rsidRPr="00567318">
        <w:rPr>
          <w:rFonts w:asciiTheme="majorHAnsi" w:eastAsiaTheme="majorEastAsia" w:hAnsiTheme="majorHAnsi" w:cstheme="majorBidi"/>
          <w:spacing w:val="-10"/>
          <w:kern w:val="28"/>
          <w:sz w:val="52"/>
          <w:szCs w:val="56"/>
        </w:rPr>
        <w:t>28.0</w:t>
      </w:r>
      <w:r w:rsidRPr="00567318">
        <w:rPr>
          <w:rFonts w:asciiTheme="majorHAnsi" w:eastAsiaTheme="majorEastAsia" w:hAnsiTheme="majorHAnsi" w:cstheme="majorBidi"/>
          <w:spacing w:val="-10"/>
          <w:kern w:val="28"/>
          <w:sz w:val="52"/>
          <w:szCs w:val="56"/>
          <w:lang w:val="en-US"/>
        </w:rPr>
        <w:t xml:space="preserve"> dated </w:t>
      </w:r>
      <w:r w:rsidR="00CA1B3F" w:rsidRPr="00567318">
        <w:rPr>
          <w:rFonts w:asciiTheme="majorHAnsi" w:eastAsiaTheme="majorEastAsia" w:hAnsiTheme="majorHAnsi" w:cstheme="majorBidi"/>
          <w:spacing w:val="-10"/>
          <w:kern w:val="28"/>
          <w:sz w:val="52"/>
          <w:szCs w:val="56"/>
        </w:rPr>
        <w:t>16.08</w:t>
      </w:r>
      <w:r w:rsidR="00660D3A" w:rsidRPr="00567318">
        <w:rPr>
          <w:rFonts w:asciiTheme="majorHAnsi" w:eastAsiaTheme="majorEastAsia" w:hAnsiTheme="majorHAnsi" w:cstheme="majorBidi"/>
          <w:spacing w:val="-10"/>
          <w:kern w:val="28"/>
          <w:sz w:val="52"/>
          <w:szCs w:val="56"/>
        </w:rPr>
        <w:t>.</w:t>
      </w:r>
      <w:r w:rsidRPr="00567318">
        <w:rPr>
          <w:rFonts w:asciiTheme="majorHAnsi" w:eastAsiaTheme="majorEastAsia" w:hAnsiTheme="majorHAnsi" w:cstheme="majorBidi"/>
          <w:spacing w:val="-10"/>
          <w:kern w:val="28"/>
          <w:sz w:val="52"/>
          <w:szCs w:val="56"/>
          <w:lang w:val="en-US"/>
        </w:rPr>
        <w:t>20</w:t>
      </w:r>
      <w:r w:rsidR="00AB7D74" w:rsidRPr="00567318">
        <w:rPr>
          <w:rFonts w:asciiTheme="majorHAnsi" w:eastAsiaTheme="majorEastAsia" w:hAnsiTheme="majorHAnsi" w:cstheme="majorBidi"/>
          <w:spacing w:val="-10"/>
          <w:kern w:val="28"/>
          <w:sz w:val="52"/>
          <w:szCs w:val="56"/>
        </w:rPr>
        <w:t>21</w:t>
      </w:r>
      <w:r w:rsidR="00471C8F" w:rsidRPr="00567318">
        <w:rPr>
          <w:sz w:val="22"/>
          <w:lang w:val="en-US"/>
        </w:rPr>
        <w:br w:type="page"/>
      </w:r>
    </w:p>
    <w:sdt>
      <w:sdtPr>
        <w:rPr>
          <w:rFonts w:ascii="Times New Roman" w:eastAsiaTheme="minorEastAsia" w:hAnsi="Times New Roman" w:cs="Times New Roman"/>
          <w:color w:val="auto"/>
        </w:rPr>
        <w:id w:val="-247424964"/>
        <w:docPartObj>
          <w:docPartGallery w:val="Table of Contents"/>
          <w:docPartUnique/>
        </w:docPartObj>
      </w:sdtPr>
      <w:sdtEndPr>
        <w:rPr>
          <w:rFonts w:asciiTheme="majorHAnsi" w:eastAsiaTheme="majorEastAsia" w:hAnsiTheme="majorHAnsi" w:cstheme="majorBidi"/>
          <w:b/>
          <w:bCs/>
          <w:color w:val="2E74B5" w:themeColor="accent1" w:themeShade="BF"/>
        </w:rPr>
      </w:sdtEndPr>
      <w:sdtContent>
        <w:p w14:paraId="45EC3856" w14:textId="77777777" w:rsidR="00C12E5F" w:rsidRPr="00567318" w:rsidRDefault="004839B2" w:rsidP="0094228F">
          <w:pPr>
            <w:pStyle w:val="5"/>
            <w:rPr>
              <w:rStyle w:val="afa"/>
              <w:rFonts w:asciiTheme="minorHAnsi" w:hAnsiTheme="minorHAnsi" w:cstheme="minorHAnsi"/>
              <w:i w:val="0"/>
              <w:color w:val="2E74B5" w:themeColor="accent1" w:themeShade="BF"/>
              <w:u w:val="single"/>
            </w:rPr>
          </w:pPr>
          <w:r w:rsidRPr="00567318">
            <w:rPr>
              <w:rStyle w:val="afa"/>
              <w:i w:val="0"/>
              <w:color w:val="2E74B5" w:themeColor="accent1" w:themeShade="BF"/>
              <w:sz w:val="22"/>
              <w:u w:val="single"/>
            </w:rPr>
            <w:t>Contents</w:t>
          </w:r>
        </w:p>
        <w:p w14:paraId="1A1D6731" w14:textId="693FE1C6" w:rsidR="007624AA" w:rsidRPr="00B85C00" w:rsidRDefault="00A95056" w:rsidP="0094228F">
          <w:pPr>
            <w:pStyle w:val="5"/>
            <w:rPr>
              <w:rStyle w:val="ad"/>
              <w:rFonts w:asciiTheme="minorHAnsi" w:hAnsiTheme="minorHAnsi" w:cstheme="minorHAnsi"/>
              <w:color w:val="2E74B5" w:themeColor="accent1" w:themeShade="BF"/>
              <w:u w:val="none"/>
            </w:rPr>
          </w:pPr>
          <w:r w:rsidRPr="00B85C00">
            <w:rPr>
              <w:rStyle w:val="afa"/>
              <w:rFonts w:asciiTheme="minorHAnsi" w:hAnsiTheme="minorHAnsi" w:cstheme="minorHAnsi"/>
              <w:i w:val="0"/>
              <w:color w:val="2E74B5" w:themeColor="accent1" w:themeShade="BF"/>
            </w:rPr>
            <w:fldChar w:fldCharType="begin"/>
          </w:r>
          <w:r w:rsidR="00C12E5F" w:rsidRPr="00B85C00">
            <w:rPr>
              <w:rStyle w:val="afa"/>
              <w:rFonts w:asciiTheme="minorHAnsi" w:hAnsiTheme="minorHAnsi" w:cstheme="minorHAnsi"/>
              <w:i w:val="0"/>
              <w:color w:val="2E74B5" w:themeColor="accent1" w:themeShade="BF"/>
            </w:rPr>
            <w:instrText xml:space="preserve"> TOC \o "1-3" \h \z \u </w:instrText>
          </w:r>
          <w:r w:rsidRPr="00B85C00">
            <w:rPr>
              <w:rStyle w:val="afa"/>
              <w:rFonts w:asciiTheme="minorHAnsi" w:hAnsiTheme="minorHAnsi" w:cstheme="minorHAnsi"/>
              <w:i w:val="0"/>
              <w:color w:val="2E74B5" w:themeColor="accent1" w:themeShade="BF"/>
            </w:rPr>
            <w:fldChar w:fldCharType="separate"/>
          </w:r>
          <w:r w:rsidR="00F04423" w:rsidRPr="00B85C00">
            <w:rPr>
              <w:rStyle w:val="afa"/>
              <w:rFonts w:asciiTheme="minorHAnsi" w:hAnsiTheme="minorHAnsi" w:cstheme="minorHAnsi"/>
              <w:i w:val="0"/>
              <w:color w:val="2E74B5" w:themeColor="accent1" w:themeShade="BF"/>
            </w:rPr>
            <w:fldChar w:fldCharType="begin"/>
          </w:r>
          <w:r w:rsidR="00F04423" w:rsidRPr="00B85C00">
            <w:rPr>
              <w:rStyle w:val="afa"/>
              <w:rFonts w:asciiTheme="minorHAnsi" w:hAnsiTheme="minorHAnsi" w:cstheme="minorHAnsi"/>
              <w:i w:val="0"/>
              <w:color w:val="2E74B5" w:themeColor="accent1" w:themeShade="BF"/>
            </w:rPr>
            <w:instrText xml:space="preserve"> HYPERLINK  \l "_1._General_description" </w:instrText>
          </w:r>
          <w:r w:rsidR="00F04423" w:rsidRPr="00B85C00">
            <w:rPr>
              <w:rStyle w:val="afa"/>
              <w:rFonts w:asciiTheme="minorHAnsi" w:hAnsiTheme="minorHAnsi" w:cstheme="minorHAnsi"/>
              <w:i w:val="0"/>
              <w:color w:val="2E74B5" w:themeColor="accent1" w:themeShade="BF"/>
            </w:rPr>
            <w:fldChar w:fldCharType="separate"/>
          </w:r>
          <w:r w:rsidR="007624AA" w:rsidRPr="00B85C00">
            <w:rPr>
              <w:rStyle w:val="ad"/>
              <w:rFonts w:asciiTheme="minorHAnsi" w:hAnsiTheme="minorHAnsi" w:cstheme="minorHAnsi"/>
              <w:color w:val="2E74B5" w:themeColor="accent1" w:themeShade="BF"/>
              <w:u w:val="none"/>
            </w:rPr>
            <w:t>1. General description</w:t>
          </w:r>
        </w:p>
        <w:p w14:paraId="750C76A6" w14:textId="49FBC17C" w:rsidR="007624AA" w:rsidRPr="00B85C00" w:rsidRDefault="00F04423"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fldChar w:fldCharType="end"/>
          </w:r>
          <w:r w:rsidR="007E2FE2" w:rsidRPr="00B85C00">
            <w:rPr>
              <w:rStyle w:val="afa"/>
              <w:rFonts w:asciiTheme="minorHAnsi" w:hAnsiTheme="minorHAnsi" w:cstheme="minorHAnsi"/>
              <w:i w:val="0"/>
              <w:color w:val="2E74B5" w:themeColor="accent1" w:themeShade="BF"/>
            </w:rPr>
            <w:t xml:space="preserve">    </w:t>
          </w:r>
          <w:hyperlink w:anchor="_1.1._Basic_information" w:history="1">
            <w:r w:rsidR="00B85C00">
              <w:rPr>
                <w:rStyle w:val="afa"/>
                <w:rFonts w:asciiTheme="minorHAnsi" w:hAnsiTheme="minorHAnsi" w:cstheme="minorHAnsi"/>
                <w:i w:val="0"/>
                <w:color w:val="2E74B5" w:themeColor="accent1" w:themeShade="BF"/>
              </w:rPr>
              <w:t xml:space="preserve">1.1. </w:t>
            </w:r>
            <w:r w:rsidR="007624AA" w:rsidRPr="00B85C00">
              <w:rPr>
                <w:rStyle w:val="afa"/>
                <w:rFonts w:asciiTheme="minorHAnsi" w:hAnsiTheme="minorHAnsi" w:cstheme="minorHAnsi"/>
                <w:i w:val="0"/>
                <w:color w:val="2E74B5" w:themeColor="accent1" w:themeShade="BF"/>
              </w:rPr>
              <w:t>Basic information</w:t>
            </w:r>
          </w:hyperlink>
        </w:p>
        <w:p w14:paraId="7A30B2D1" w14:textId="5B257956" w:rsidR="007624AA" w:rsidRPr="00B85C00" w:rsidRDefault="007E2FE2"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t xml:space="preserve">    </w:t>
          </w:r>
          <w:hyperlink w:anchor="_1.2._Connection_to" w:history="1">
            <w:r w:rsidR="00B85C00">
              <w:rPr>
                <w:rStyle w:val="afa"/>
                <w:rFonts w:asciiTheme="minorHAnsi" w:hAnsiTheme="minorHAnsi" w:cstheme="minorHAnsi"/>
                <w:i w:val="0"/>
                <w:color w:val="2E74B5" w:themeColor="accent1" w:themeShade="BF"/>
              </w:rPr>
              <w:t xml:space="preserve">1.2. </w:t>
            </w:r>
            <w:r w:rsidR="007624AA" w:rsidRPr="00B85C00">
              <w:rPr>
                <w:rStyle w:val="afa"/>
                <w:rFonts w:asciiTheme="minorHAnsi" w:hAnsiTheme="minorHAnsi" w:cstheme="minorHAnsi"/>
                <w:i w:val="0"/>
                <w:color w:val="2E74B5" w:themeColor="accent1" w:themeShade="BF"/>
              </w:rPr>
              <w:t>Connection to fiscal cloud</w:t>
            </w:r>
          </w:hyperlink>
        </w:p>
        <w:p w14:paraId="3948E726" w14:textId="0F2921FB" w:rsidR="007624AA" w:rsidRPr="00B85C00" w:rsidRDefault="007E2FE2"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t xml:space="preserve">       </w:t>
          </w:r>
          <w:hyperlink w:anchor="_Toc59045179" w:history="1">
            <w:r w:rsidR="00B85C00">
              <w:rPr>
                <w:rStyle w:val="afa"/>
                <w:rFonts w:asciiTheme="minorHAnsi" w:hAnsiTheme="minorHAnsi" w:cstheme="minorHAnsi"/>
                <w:i w:val="0"/>
                <w:color w:val="2E74B5" w:themeColor="accent1" w:themeShade="BF"/>
              </w:rPr>
              <w:t xml:space="preserve">1.2.1. </w:t>
            </w:r>
            <w:r w:rsidR="007624AA" w:rsidRPr="00B85C00">
              <w:rPr>
                <w:rStyle w:val="afa"/>
                <w:rFonts w:asciiTheme="minorHAnsi" w:hAnsiTheme="minorHAnsi" w:cstheme="minorHAnsi"/>
                <w:i w:val="0"/>
                <w:color w:val="2E74B5" w:themeColor="accent1" w:themeShade="BF"/>
              </w:rPr>
              <w:t>Two test environments</w:t>
            </w:r>
          </w:hyperlink>
        </w:p>
        <w:p w14:paraId="3CD873F2" w14:textId="3FCA070C" w:rsidR="007624AA" w:rsidRPr="00B85C00" w:rsidRDefault="007E2FE2"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t xml:space="preserve">       </w:t>
          </w:r>
          <w:hyperlink w:anchor="_Toc59045180" w:history="1">
            <w:r w:rsidR="00B85C00">
              <w:rPr>
                <w:rStyle w:val="afa"/>
                <w:rFonts w:asciiTheme="minorHAnsi" w:hAnsiTheme="minorHAnsi" w:cstheme="minorHAnsi"/>
                <w:i w:val="0"/>
                <w:color w:val="2E74B5" w:themeColor="accent1" w:themeShade="BF"/>
              </w:rPr>
              <w:t xml:space="preserve">1.2.2. </w:t>
            </w:r>
            <w:r w:rsidR="007624AA" w:rsidRPr="00B85C00">
              <w:rPr>
                <w:rStyle w:val="afa"/>
                <w:rFonts w:asciiTheme="minorHAnsi" w:hAnsiTheme="minorHAnsi" w:cstheme="minorHAnsi"/>
                <w:i w:val="0"/>
                <w:color w:val="2E74B5" w:themeColor="accent1" w:themeShade="BF"/>
              </w:rPr>
              <w:t>Production environment</w:t>
            </w:r>
          </w:hyperlink>
        </w:p>
        <w:p w14:paraId="56E4EE45" w14:textId="15D87177" w:rsidR="007624AA" w:rsidRPr="00B85C00" w:rsidRDefault="007E2FE2"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t xml:space="preserve">       </w:t>
          </w:r>
          <w:hyperlink w:anchor="_Toc59045181" w:history="1">
            <w:r w:rsidR="00B85C00">
              <w:rPr>
                <w:rStyle w:val="afa"/>
                <w:rFonts w:asciiTheme="minorHAnsi" w:hAnsiTheme="minorHAnsi" w:cstheme="minorHAnsi"/>
                <w:i w:val="0"/>
                <w:color w:val="2E74B5" w:themeColor="accent1" w:themeShade="BF"/>
              </w:rPr>
              <w:t xml:space="preserve">1.2.3. </w:t>
            </w:r>
            <w:r w:rsidR="007624AA" w:rsidRPr="00B85C00">
              <w:rPr>
                <w:rStyle w:val="afa"/>
                <w:rFonts w:asciiTheme="minorHAnsi" w:hAnsiTheme="minorHAnsi" w:cstheme="minorHAnsi"/>
                <w:i w:val="0"/>
                <w:color w:val="2E74B5" w:themeColor="accent1" w:themeShade="BF"/>
              </w:rPr>
              <w:t>Security</w:t>
            </w:r>
          </w:hyperlink>
        </w:p>
        <w:p w14:paraId="2795A15D" w14:textId="504C9A21" w:rsidR="007624AA" w:rsidRPr="00B85C00" w:rsidRDefault="007E2FE2"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t xml:space="preserve">       </w:t>
          </w:r>
          <w:hyperlink w:anchor="_Toc59045182" w:history="1">
            <w:r w:rsidR="00B85C00">
              <w:rPr>
                <w:rStyle w:val="afa"/>
                <w:rFonts w:asciiTheme="minorHAnsi" w:hAnsiTheme="minorHAnsi" w:cstheme="minorHAnsi"/>
                <w:i w:val="0"/>
                <w:color w:val="2E74B5" w:themeColor="accent1" w:themeShade="BF"/>
              </w:rPr>
              <w:t xml:space="preserve">1.2.4. </w:t>
            </w:r>
            <w:r w:rsidR="007624AA" w:rsidRPr="00B85C00">
              <w:rPr>
                <w:rStyle w:val="afa"/>
                <w:rFonts w:asciiTheme="minorHAnsi" w:hAnsiTheme="minorHAnsi" w:cstheme="minorHAnsi"/>
                <w:i w:val="0"/>
                <w:color w:val="2E74B5" w:themeColor="accent1" w:themeShade="BF"/>
              </w:rPr>
              <w:t>SSL certificates</w:t>
            </w:r>
          </w:hyperlink>
        </w:p>
        <w:p w14:paraId="325C2D86" w14:textId="2D9D9F1E" w:rsidR="007624AA" w:rsidRPr="00B85C00" w:rsidRDefault="007E2FE2"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t xml:space="preserve">       </w:t>
          </w:r>
          <w:r w:rsidR="00B85C00">
            <w:rPr>
              <w:rStyle w:val="afa"/>
              <w:rFonts w:asciiTheme="minorHAnsi" w:hAnsiTheme="minorHAnsi" w:cstheme="minorHAnsi"/>
              <w:i w:val="0"/>
              <w:color w:val="2E74B5" w:themeColor="accent1" w:themeShade="BF"/>
            </w:rPr>
            <w:t xml:space="preserve">1.2.5. </w:t>
          </w:r>
          <w:r w:rsidR="007624AA" w:rsidRPr="00B85C00">
            <w:rPr>
              <w:rStyle w:val="afa"/>
              <w:rFonts w:asciiTheme="minorHAnsi" w:hAnsiTheme="minorHAnsi" w:cstheme="minorHAnsi"/>
              <w:i w:val="0"/>
              <w:color w:val="2E74B5" w:themeColor="accent1" w:themeShade="BF"/>
            </w:rPr>
            <w:t>Request b</w:t>
          </w:r>
          <w:r w:rsidR="007624AA" w:rsidRPr="00B85C00">
            <w:rPr>
              <w:rStyle w:val="afa"/>
              <w:rFonts w:asciiTheme="minorHAnsi" w:hAnsiTheme="minorHAnsi" w:cstheme="minorHAnsi"/>
              <w:i w:val="0"/>
              <w:color w:val="2E74B5" w:themeColor="accent1" w:themeShade="BF"/>
            </w:rPr>
            <w:t>o</w:t>
          </w:r>
          <w:r w:rsidR="007624AA" w:rsidRPr="00B85C00">
            <w:rPr>
              <w:rStyle w:val="afa"/>
              <w:rFonts w:asciiTheme="minorHAnsi" w:hAnsiTheme="minorHAnsi" w:cstheme="minorHAnsi"/>
              <w:i w:val="0"/>
              <w:color w:val="2E74B5" w:themeColor="accent1" w:themeShade="BF"/>
            </w:rPr>
            <w:t>dy signing</w:t>
          </w:r>
          <w:r w:rsidR="007624AA" w:rsidRPr="00B85C00">
            <w:rPr>
              <w:rStyle w:val="afa"/>
              <w:rFonts w:asciiTheme="minorHAnsi" w:hAnsiTheme="minorHAnsi" w:cstheme="minorHAnsi"/>
              <w:i w:val="0"/>
              <w:webHidden/>
              <w:color w:val="2E74B5" w:themeColor="accent1" w:themeShade="BF"/>
            </w:rPr>
            <w:tab/>
          </w:r>
        </w:p>
        <w:p w14:paraId="154B4520" w14:textId="16C3A756" w:rsidR="007624AA" w:rsidRPr="00B85C00" w:rsidRDefault="007E2FE2"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t xml:space="preserve">       </w:t>
          </w:r>
          <w:hyperlink w:anchor="_Toc59045184" w:history="1">
            <w:r w:rsidR="00B85C00">
              <w:rPr>
                <w:rStyle w:val="afa"/>
                <w:rFonts w:asciiTheme="minorHAnsi" w:hAnsiTheme="minorHAnsi" w:cstheme="minorHAnsi"/>
                <w:i w:val="0"/>
                <w:color w:val="2E74B5" w:themeColor="accent1" w:themeShade="BF"/>
              </w:rPr>
              <w:t xml:space="preserve">1.2.6. </w:t>
            </w:r>
            <w:r w:rsidR="007624AA" w:rsidRPr="00B85C00">
              <w:rPr>
                <w:rStyle w:val="afa"/>
                <w:rFonts w:asciiTheme="minorHAnsi" w:hAnsiTheme="minorHAnsi" w:cstheme="minorHAnsi"/>
                <w:i w:val="0"/>
                <w:color w:val="2E74B5" w:themeColor="accent1" w:themeShade="BF"/>
              </w:rPr>
              <w:t>Other connection options</w:t>
            </w:r>
          </w:hyperlink>
        </w:p>
        <w:p w14:paraId="03A78F21" w14:textId="7F329F56" w:rsidR="007624AA" w:rsidRPr="00B85C00" w:rsidRDefault="007E2FE2"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t xml:space="preserve">   </w:t>
          </w:r>
          <w:hyperlink w:anchor="_Toc59045185" w:history="1">
            <w:r w:rsidR="007624AA" w:rsidRPr="00B85C00">
              <w:rPr>
                <w:rStyle w:val="afa"/>
                <w:rFonts w:asciiTheme="minorHAnsi" w:hAnsiTheme="minorHAnsi" w:cstheme="minorHAnsi"/>
                <w:i w:val="0"/>
                <w:color w:val="2E74B5" w:themeColor="accent1" w:themeShade="BF"/>
              </w:rPr>
              <w:t>1.3.</w:t>
            </w:r>
            <w:r w:rsidR="007624AA" w:rsidRPr="00B85C00">
              <w:rPr>
                <w:rStyle w:val="afa"/>
                <w:rFonts w:asciiTheme="minorHAnsi" w:hAnsiTheme="minorHAnsi" w:cstheme="minorHAnsi"/>
                <w:i w:val="0"/>
                <w:color w:val="2E74B5" w:themeColor="accent1" w:themeShade="BF"/>
              </w:rPr>
              <w:tab/>
              <w:t>Request with Signature Example</w:t>
            </w:r>
          </w:hyperlink>
        </w:p>
        <w:p w14:paraId="4E2AA8CC" w14:textId="6A23EC71" w:rsidR="007624AA" w:rsidRPr="00B85C00" w:rsidRDefault="007E2FE2"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t xml:space="preserve">   </w:t>
          </w:r>
          <w:hyperlink w:anchor="_Toc59045186" w:history="1">
            <w:r w:rsidR="007624AA" w:rsidRPr="00B85C00">
              <w:rPr>
                <w:rStyle w:val="afa"/>
                <w:rFonts w:asciiTheme="minorHAnsi" w:hAnsiTheme="minorHAnsi" w:cstheme="minorHAnsi"/>
                <w:i w:val="0"/>
                <w:color w:val="2E74B5" w:themeColor="accent1" w:themeShade="BF"/>
              </w:rPr>
              <w:t>1.4.</w:t>
            </w:r>
            <w:r w:rsidR="007624AA" w:rsidRPr="00B85C00">
              <w:rPr>
                <w:rStyle w:val="afa"/>
                <w:rFonts w:asciiTheme="minorHAnsi" w:hAnsiTheme="minorHAnsi" w:cstheme="minorHAnsi"/>
                <w:i w:val="0"/>
                <w:color w:val="2E74B5" w:themeColor="accent1" w:themeShade="BF"/>
              </w:rPr>
              <w:tab/>
              <w:t>Testing API with Postman and Signature Generator application.</w:t>
            </w:r>
          </w:hyperlink>
          <w:r w:rsidR="0094228F" w:rsidRPr="00B85C00">
            <w:rPr>
              <w:rStyle w:val="afa"/>
              <w:rFonts w:asciiTheme="minorHAnsi" w:hAnsiTheme="minorHAnsi" w:cstheme="minorHAnsi"/>
              <w:i w:val="0"/>
              <w:color w:val="2E74B5" w:themeColor="accent1" w:themeShade="BF"/>
            </w:rPr>
            <w:t xml:space="preserve"> </w:t>
          </w:r>
        </w:p>
        <w:p w14:paraId="559A82B5" w14:textId="2AD95724" w:rsidR="007624AA" w:rsidRPr="00B85C00" w:rsidRDefault="00CA1B3F" w:rsidP="0094228F">
          <w:pPr>
            <w:pStyle w:val="5"/>
            <w:rPr>
              <w:rStyle w:val="afa"/>
              <w:rFonts w:asciiTheme="minorHAnsi" w:hAnsiTheme="minorHAnsi" w:cstheme="minorHAnsi"/>
              <w:i w:val="0"/>
              <w:color w:val="2E74B5" w:themeColor="accent1" w:themeShade="BF"/>
            </w:rPr>
          </w:pPr>
          <w:hyperlink w:anchor="_Toc59045187" w:history="1">
            <w:r w:rsidR="007624AA" w:rsidRPr="00B85C00">
              <w:rPr>
                <w:rStyle w:val="afa"/>
                <w:rFonts w:asciiTheme="minorHAnsi" w:hAnsiTheme="minorHAnsi" w:cstheme="minorHAnsi"/>
                <w:i w:val="0"/>
                <w:color w:val="2E74B5" w:themeColor="accent1" w:themeShade="BF"/>
              </w:rPr>
              <w:t>2. Requests</w:t>
            </w:r>
          </w:hyperlink>
        </w:p>
        <w:p w14:paraId="23954979" w14:textId="7B1D3724" w:rsidR="007624AA" w:rsidRPr="00B85C00" w:rsidRDefault="007E2FE2"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t xml:space="preserve">   </w:t>
          </w:r>
          <w:hyperlink w:anchor="_Toc59045188" w:history="1">
            <w:r w:rsidR="007624AA" w:rsidRPr="00B85C00">
              <w:rPr>
                <w:rStyle w:val="afa"/>
                <w:rFonts w:asciiTheme="minorHAnsi" w:hAnsiTheme="minorHAnsi" w:cstheme="minorHAnsi"/>
                <w:i w:val="0"/>
                <w:color w:val="2E74B5" w:themeColor="accent1" w:themeShade="BF"/>
              </w:rPr>
              <w:t>2.1 Receipt creation</w:t>
            </w:r>
          </w:hyperlink>
        </w:p>
        <w:p w14:paraId="31307A21" w14:textId="6F787494" w:rsidR="007624AA" w:rsidRPr="00B85C00" w:rsidRDefault="007E2FE2"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t xml:space="preserve">      </w:t>
          </w:r>
          <w:hyperlink w:anchor="_Toc59045189" w:history="1">
            <w:r w:rsidR="007624AA" w:rsidRPr="00B85C00">
              <w:rPr>
                <w:rStyle w:val="afa"/>
                <w:rFonts w:asciiTheme="minorHAnsi" w:hAnsiTheme="minorHAnsi" w:cstheme="minorHAnsi"/>
                <w:i w:val="0"/>
                <w:color w:val="2E74B5" w:themeColor="accent1" w:themeShade="BF"/>
              </w:rPr>
              <w:t>2.1.1 Request Body</w:t>
            </w:r>
          </w:hyperlink>
        </w:p>
        <w:p w14:paraId="2BCA0F4B" w14:textId="7399D475" w:rsidR="007624AA" w:rsidRPr="00B85C00" w:rsidRDefault="007E2FE2"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t xml:space="preserve">          </w:t>
          </w:r>
          <w:hyperlink w:anchor="_Toc59045190" w:history="1">
            <w:r w:rsidR="007624AA" w:rsidRPr="00B85C00">
              <w:rPr>
                <w:rStyle w:val="afa"/>
                <w:rFonts w:asciiTheme="minorHAnsi" w:hAnsiTheme="minorHAnsi" w:cstheme="minorHAnsi"/>
                <w:i w:val="0"/>
                <w:color w:val="2E74B5" w:themeColor="accent1" w:themeShade="BF"/>
              </w:rPr>
              <w:t>2.1.1.1 Document contents</w:t>
            </w:r>
          </w:hyperlink>
        </w:p>
        <w:p w14:paraId="01B978C8" w14:textId="0420A656" w:rsidR="007624AA" w:rsidRPr="00B85C00" w:rsidRDefault="007E2FE2"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t xml:space="preserve">          </w:t>
          </w:r>
          <w:hyperlink w:anchor="_Toc59045191" w:history="1">
            <w:r w:rsidR="007624AA" w:rsidRPr="00B85C00">
              <w:rPr>
                <w:rStyle w:val="afa"/>
                <w:rFonts w:asciiTheme="minorHAnsi" w:hAnsiTheme="minorHAnsi" w:cstheme="minorHAnsi"/>
                <w:i w:val="0"/>
                <w:color w:val="2E74B5" w:themeColor="accent1" w:themeShade="BF"/>
              </w:rPr>
              <w:t>2.1.1.2 Subject of Settlement</w:t>
            </w:r>
          </w:hyperlink>
        </w:p>
        <w:p w14:paraId="435B3D8A" w14:textId="6687D5C4" w:rsidR="007624AA" w:rsidRPr="00B85C00" w:rsidRDefault="007E2FE2"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t xml:space="preserve">          </w:t>
          </w:r>
          <w:hyperlink w:anchor="_Toc59045192" w:history="1">
            <w:r w:rsidR="007624AA" w:rsidRPr="00B85C00">
              <w:rPr>
                <w:rStyle w:val="afa"/>
                <w:rFonts w:asciiTheme="minorHAnsi" w:hAnsiTheme="minorHAnsi" w:cstheme="minorHAnsi"/>
                <w:i w:val="0"/>
                <w:color w:val="2E74B5" w:themeColor="accent1" w:themeShade="BF"/>
              </w:rPr>
              <w:t>2.1.1.3 Receipt Close Parameters</w:t>
            </w:r>
          </w:hyperlink>
        </w:p>
        <w:p w14:paraId="7390C9A9" w14:textId="2A35A1AB" w:rsidR="00864FF2" w:rsidRPr="00B85C00" w:rsidRDefault="00864FF2"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t xml:space="preserve">       </w:t>
          </w:r>
          <w:r w:rsidR="007E2FE2" w:rsidRPr="00B85C00">
            <w:rPr>
              <w:rStyle w:val="afa"/>
              <w:rFonts w:asciiTheme="minorHAnsi" w:hAnsiTheme="minorHAnsi" w:cstheme="minorHAnsi"/>
              <w:i w:val="0"/>
              <w:color w:val="2E74B5" w:themeColor="accent1" w:themeShade="BF"/>
            </w:rPr>
            <w:t xml:space="preserve">  </w:t>
          </w:r>
          <w:r w:rsidRPr="00B85C00">
            <w:rPr>
              <w:rStyle w:val="afa"/>
              <w:rFonts w:asciiTheme="minorHAnsi" w:hAnsiTheme="minorHAnsi" w:cstheme="minorHAnsi"/>
              <w:i w:val="0"/>
              <w:color w:val="2E74B5" w:themeColor="accent1" w:themeShade="BF"/>
            </w:rPr>
            <w:t xml:space="preserve"> </w:t>
          </w:r>
          <w:hyperlink w:anchor="_Toc59045193" w:history="1">
            <w:r w:rsidR="007624AA" w:rsidRPr="00B85C00">
              <w:rPr>
                <w:rStyle w:val="afa"/>
                <w:rFonts w:asciiTheme="minorHAnsi" w:hAnsiTheme="minorHAnsi" w:cstheme="minorHAnsi"/>
                <w:i w:val="0"/>
                <w:color w:val="2E74B5" w:themeColor="accent1" w:themeShade="BF"/>
              </w:rPr>
              <w:t>2.1.1.4 Payment</w:t>
            </w:r>
          </w:hyperlink>
        </w:p>
        <w:p w14:paraId="2FA395EB" w14:textId="3324EA19" w:rsidR="00864FF2" w:rsidRPr="00B85C00" w:rsidRDefault="00864FF2"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t xml:space="preserve">        </w:t>
          </w:r>
          <w:r w:rsidR="007E2FE2" w:rsidRPr="00B85C00">
            <w:rPr>
              <w:rStyle w:val="afa"/>
              <w:rFonts w:asciiTheme="minorHAnsi" w:hAnsiTheme="minorHAnsi" w:cstheme="minorHAnsi"/>
              <w:i w:val="0"/>
              <w:color w:val="2E74B5" w:themeColor="accent1" w:themeShade="BF"/>
            </w:rPr>
            <w:t xml:space="preserve">  </w:t>
          </w:r>
          <w:hyperlink w:anchor="_Toc59045194" w:history="1">
            <w:r w:rsidR="007624AA" w:rsidRPr="00B85C00">
              <w:rPr>
                <w:rStyle w:val="afa"/>
                <w:rFonts w:asciiTheme="minorHAnsi" w:hAnsiTheme="minorHAnsi" w:cstheme="minorHAnsi"/>
                <w:i w:val="0"/>
                <w:color w:val="2E74B5" w:themeColor="accent1" w:themeShade="BF"/>
              </w:rPr>
              <w:t>2.1.1.5 Additional user details</w:t>
            </w:r>
          </w:hyperlink>
        </w:p>
        <w:p w14:paraId="156D06B8" w14:textId="5AACD2EE" w:rsidR="007624AA" w:rsidRPr="00B85C00" w:rsidRDefault="00864FF2"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t xml:space="preserve">       </w:t>
          </w:r>
          <w:r w:rsidR="007E2FE2" w:rsidRPr="00B85C00">
            <w:rPr>
              <w:rStyle w:val="afa"/>
              <w:rFonts w:asciiTheme="minorHAnsi" w:hAnsiTheme="minorHAnsi" w:cstheme="minorHAnsi"/>
              <w:i w:val="0"/>
              <w:color w:val="2E74B5" w:themeColor="accent1" w:themeShade="BF"/>
            </w:rPr>
            <w:t xml:space="preserve">  </w:t>
          </w:r>
          <w:r w:rsidRPr="00B85C00">
            <w:rPr>
              <w:rStyle w:val="afa"/>
              <w:rFonts w:asciiTheme="minorHAnsi" w:hAnsiTheme="minorHAnsi" w:cstheme="minorHAnsi"/>
              <w:i w:val="0"/>
              <w:color w:val="2E74B5" w:themeColor="accent1" w:themeShade="BF"/>
            </w:rPr>
            <w:t xml:space="preserve"> </w:t>
          </w:r>
          <w:hyperlink w:anchor="_Toc59045195" w:history="1">
            <w:r w:rsidR="007624AA" w:rsidRPr="00B85C00">
              <w:rPr>
                <w:rStyle w:val="afa"/>
                <w:rFonts w:asciiTheme="minorHAnsi" w:hAnsiTheme="minorHAnsi" w:cstheme="minorHAnsi"/>
                <w:i w:val="0"/>
                <w:color w:val="2E74B5" w:themeColor="accent1" w:themeShade="BF"/>
              </w:rPr>
              <w:t>2.1.1.6 Supplier Data</w:t>
            </w:r>
          </w:hyperlink>
        </w:p>
        <w:p w14:paraId="2B96C48B" w14:textId="4EFCFE19" w:rsidR="00964F89" w:rsidRPr="00B85C00" w:rsidRDefault="00864FF2"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t xml:space="preserve">        </w:t>
          </w:r>
          <w:r w:rsidR="007E2FE2" w:rsidRPr="00B85C00">
            <w:rPr>
              <w:rStyle w:val="afa"/>
              <w:rFonts w:asciiTheme="minorHAnsi" w:hAnsiTheme="minorHAnsi" w:cstheme="minorHAnsi"/>
              <w:i w:val="0"/>
              <w:color w:val="2E74B5" w:themeColor="accent1" w:themeShade="BF"/>
            </w:rPr>
            <w:t xml:space="preserve">  </w:t>
          </w:r>
          <w:hyperlink w:anchor="_Toc59045196" w:history="1">
            <w:r w:rsidR="007624AA" w:rsidRPr="00B85C00">
              <w:rPr>
                <w:rStyle w:val="afa"/>
                <w:rFonts w:asciiTheme="minorHAnsi" w:hAnsiTheme="minorHAnsi" w:cstheme="minorHAnsi"/>
                <w:i w:val="0"/>
                <w:color w:val="2E74B5" w:themeColor="accent1" w:themeShade="BF"/>
              </w:rPr>
              <w:t>2.1.1.7 Age</w:t>
            </w:r>
            <w:r w:rsidR="007624AA" w:rsidRPr="00B85C00">
              <w:rPr>
                <w:rStyle w:val="afa"/>
                <w:rFonts w:asciiTheme="minorHAnsi" w:hAnsiTheme="minorHAnsi" w:cstheme="minorHAnsi"/>
                <w:i w:val="0"/>
                <w:color w:val="2E74B5" w:themeColor="accent1" w:themeShade="BF"/>
              </w:rPr>
              <w:t>n</w:t>
            </w:r>
            <w:r w:rsidR="007624AA" w:rsidRPr="00B85C00">
              <w:rPr>
                <w:rStyle w:val="afa"/>
                <w:rFonts w:asciiTheme="minorHAnsi" w:hAnsiTheme="minorHAnsi" w:cstheme="minorHAnsi"/>
                <w:i w:val="0"/>
                <w:color w:val="2E74B5" w:themeColor="accent1" w:themeShade="BF"/>
              </w:rPr>
              <w:t>t Data</w:t>
            </w:r>
          </w:hyperlink>
          <w:r w:rsidR="00964F89" w:rsidRPr="00B85C00">
            <w:rPr>
              <w:rStyle w:val="afa"/>
              <w:rFonts w:asciiTheme="minorHAnsi" w:hAnsiTheme="minorHAnsi" w:cstheme="minorHAnsi"/>
              <w:i w:val="0"/>
              <w:color w:val="2E74B5" w:themeColor="accent1" w:themeShade="BF"/>
            </w:rPr>
            <w:br/>
          </w:r>
          <w:r w:rsidRPr="00B85C00">
            <w:rPr>
              <w:rStyle w:val="afa"/>
              <w:rFonts w:asciiTheme="minorHAnsi" w:hAnsiTheme="minorHAnsi" w:cstheme="minorHAnsi"/>
              <w:i w:val="0"/>
              <w:color w:val="2E74B5" w:themeColor="accent1" w:themeShade="BF"/>
            </w:rPr>
            <w:t xml:space="preserve">        </w:t>
          </w:r>
          <w:r w:rsidR="007E2FE2" w:rsidRPr="00B85C00">
            <w:rPr>
              <w:rStyle w:val="afa"/>
              <w:rFonts w:asciiTheme="minorHAnsi" w:hAnsiTheme="minorHAnsi" w:cstheme="minorHAnsi"/>
              <w:i w:val="0"/>
              <w:color w:val="2E74B5" w:themeColor="accent1" w:themeShade="BF"/>
            </w:rPr>
            <w:t xml:space="preserve">  </w:t>
          </w:r>
          <w:hyperlink w:anchor="_2.1.1.8_Customer_(customer)" w:history="1">
            <w:r w:rsidR="00964F89" w:rsidRPr="00B85C00">
              <w:rPr>
                <w:rStyle w:val="afa"/>
                <w:rFonts w:asciiTheme="minorHAnsi" w:hAnsiTheme="minorHAnsi" w:cstheme="minorHAnsi"/>
                <w:i w:val="0"/>
                <w:color w:val="2E74B5" w:themeColor="accent1" w:themeShade="BF"/>
              </w:rPr>
              <w:t>2.1.1.8 Custom</w:t>
            </w:r>
            <w:r w:rsidR="00964F89" w:rsidRPr="00B85C00">
              <w:rPr>
                <w:rStyle w:val="afa"/>
                <w:rFonts w:asciiTheme="minorHAnsi" w:hAnsiTheme="minorHAnsi" w:cstheme="minorHAnsi"/>
                <w:i w:val="0"/>
                <w:color w:val="2E74B5" w:themeColor="accent1" w:themeShade="BF"/>
              </w:rPr>
              <w:t>e</w:t>
            </w:r>
            <w:r w:rsidR="00964F89" w:rsidRPr="00B85C00">
              <w:rPr>
                <w:rStyle w:val="afa"/>
                <w:rFonts w:asciiTheme="minorHAnsi" w:hAnsiTheme="minorHAnsi" w:cstheme="minorHAnsi"/>
                <w:i w:val="0"/>
                <w:color w:val="2E74B5" w:themeColor="accent1" w:themeShade="BF"/>
              </w:rPr>
              <w:t>r</w:t>
            </w:r>
            <w:r w:rsidR="009D6110" w:rsidRPr="00B85C00">
              <w:rPr>
                <w:rStyle w:val="afa"/>
                <w:rFonts w:asciiTheme="minorHAnsi" w:hAnsiTheme="minorHAnsi" w:cstheme="minorHAnsi"/>
                <w:i w:val="0"/>
                <w:color w:val="2E74B5" w:themeColor="accent1" w:themeShade="BF"/>
              </w:rPr>
              <w:t xml:space="preserve"> (customer) information, 1256</w:t>
            </w:r>
          </w:hyperlink>
          <w:r w:rsidR="009D6110" w:rsidRPr="00B85C00">
            <w:rPr>
              <w:rStyle w:val="afa"/>
              <w:rFonts w:asciiTheme="minorHAnsi" w:hAnsiTheme="minorHAnsi" w:cstheme="minorHAnsi"/>
              <w:i w:val="0"/>
              <w:color w:val="2E74B5" w:themeColor="accent1" w:themeShade="BF"/>
            </w:rPr>
            <w:t xml:space="preserve"> </w:t>
          </w:r>
        </w:p>
        <w:p w14:paraId="41559D65" w14:textId="53F2BC68" w:rsidR="00D04E24" w:rsidRPr="00B85C00" w:rsidRDefault="00864FF2" w:rsidP="0094228F">
          <w:pPr>
            <w:pStyle w:val="5"/>
            <w:rPr>
              <w:rStyle w:val="afa"/>
              <w:rFonts w:asciiTheme="minorHAnsi" w:hAnsiTheme="minorHAnsi" w:cstheme="minorHAnsi"/>
              <w:i w:val="0"/>
              <w:color w:val="2E74B5" w:themeColor="accent1" w:themeShade="BF"/>
              <w:lang w:val="en-US"/>
            </w:rPr>
          </w:pPr>
          <w:r w:rsidRPr="00B85C00">
            <w:rPr>
              <w:rStyle w:val="afa"/>
              <w:rFonts w:asciiTheme="minorHAnsi" w:hAnsiTheme="minorHAnsi" w:cstheme="minorHAnsi"/>
              <w:i w:val="0"/>
              <w:color w:val="2E74B5" w:themeColor="accent1" w:themeShade="BF"/>
              <w:lang w:val="en-US"/>
            </w:rPr>
            <w:t xml:space="preserve">       </w:t>
          </w:r>
          <w:r w:rsidR="007E2FE2" w:rsidRPr="00B85C00">
            <w:rPr>
              <w:rStyle w:val="afa"/>
              <w:rFonts w:asciiTheme="minorHAnsi" w:hAnsiTheme="minorHAnsi" w:cstheme="minorHAnsi"/>
              <w:i w:val="0"/>
              <w:color w:val="2E74B5" w:themeColor="accent1" w:themeShade="BF"/>
              <w:lang w:val="en-US"/>
            </w:rPr>
            <w:t xml:space="preserve">  </w:t>
          </w:r>
          <w:r w:rsidRPr="00B85C00">
            <w:rPr>
              <w:rStyle w:val="afa"/>
              <w:rFonts w:asciiTheme="minorHAnsi" w:hAnsiTheme="minorHAnsi" w:cstheme="minorHAnsi"/>
              <w:i w:val="0"/>
              <w:color w:val="2E74B5" w:themeColor="accent1" w:themeShade="BF"/>
              <w:lang w:val="en-US"/>
            </w:rPr>
            <w:t xml:space="preserve"> </w:t>
          </w:r>
          <w:hyperlink w:anchor="_2.1.1.9_Operational_details" w:history="1">
            <w:r w:rsidR="00964F89" w:rsidRPr="00B85C00">
              <w:rPr>
                <w:rStyle w:val="ad"/>
                <w:rFonts w:asciiTheme="minorHAnsi" w:hAnsiTheme="minorHAnsi" w:cstheme="minorHAnsi"/>
                <w:color w:val="2E74B5" w:themeColor="accent1" w:themeShade="BF"/>
                <w:u w:val="none"/>
                <w:lang w:val="en-US"/>
              </w:rPr>
              <w:t>2.1.1.9 Operati</w:t>
            </w:r>
            <w:r w:rsidRPr="00B85C00">
              <w:rPr>
                <w:rStyle w:val="ad"/>
                <w:rFonts w:asciiTheme="minorHAnsi" w:hAnsiTheme="minorHAnsi" w:cstheme="minorHAnsi"/>
                <w:color w:val="2E74B5" w:themeColor="accent1" w:themeShade="BF"/>
                <w:u w:val="none"/>
                <w:lang w:val="en-US"/>
              </w:rPr>
              <w:t>onal details of the check, 1270</w:t>
            </w:r>
          </w:hyperlink>
          <w:r w:rsidRPr="00B85C00">
            <w:rPr>
              <w:rStyle w:val="afa"/>
              <w:rFonts w:asciiTheme="minorHAnsi" w:hAnsiTheme="minorHAnsi" w:cstheme="minorHAnsi"/>
              <w:i w:val="0"/>
              <w:color w:val="2E74B5" w:themeColor="accent1" w:themeShade="BF"/>
              <w:lang w:val="en-US"/>
            </w:rPr>
            <w:br/>
            <w:t xml:space="preserve">      </w:t>
          </w:r>
          <w:r w:rsidR="007E2FE2" w:rsidRPr="00B85C00">
            <w:rPr>
              <w:rStyle w:val="afa"/>
              <w:rFonts w:asciiTheme="minorHAnsi" w:hAnsiTheme="minorHAnsi" w:cstheme="minorHAnsi"/>
              <w:i w:val="0"/>
              <w:color w:val="2E74B5" w:themeColor="accent1" w:themeShade="BF"/>
              <w:lang w:val="en-US"/>
            </w:rPr>
            <w:t xml:space="preserve">  </w:t>
          </w:r>
          <w:r w:rsidRPr="00B85C00">
            <w:rPr>
              <w:rStyle w:val="afa"/>
              <w:rFonts w:asciiTheme="minorHAnsi" w:hAnsiTheme="minorHAnsi" w:cstheme="minorHAnsi"/>
              <w:i w:val="0"/>
              <w:color w:val="2E74B5" w:themeColor="accent1" w:themeShade="BF"/>
              <w:lang w:val="en-US"/>
            </w:rPr>
            <w:t xml:space="preserve">  </w:t>
          </w:r>
          <w:hyperlink w:anchor="_2.1.1.10_Industry_check" w:history="1">
            <w:r w:rsidR="00964F89" w:rsidRPr="00B85C00">
              <w:rPr>
                <w:rStyle w:val="ad"/>
                <w:rFonts w:asciiTheme="minorHAnsi" w:hAnsiTheme="minorHAnsi" w:cstheme="minorHAnsi"/>
                <w:color w:val="2E74B5" w:themeColor="accent1" w:themeShade="BF"/>
                <w:u w:val="none"/>
                <w:lang w:val="en-US"/>
              </w:rPr>
              <w:t>2.1.1.10 Industry check requisite, 1261</w:t>
            </w:r>
          </w:hyperlink>
        </w:p>
        <w:p w14:paraId="204B6812" w14:textId="7F9287C3" w:rsidR="00964F89" w:rsidRPr="00B85C00" w:rsidRDefault="00864FF2"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lang w:val="en-US"/>
            </w:rPr>
            <w:t xml:space="preserve">        </w:t>
          </w:r>
          <w:r w:rsidR="007E2FE2" w:rsidRPr="00B85C00">
            <w:rPr>
              <w:rStyle w:val="afa"/>
              <w:rFonts w:asciiTheme="minorHAnsi" w:hAnsiTheme="minorHAnsi" w:cstheme="minorHAnsi"/>
              <w:i w:val="0"/>
              <w:color w:val="2E74B5" w:themeColor="accent1" w:themeShade="BF"/>
            </w:rPr>
            <w:t xml:space="preserve"> </w:t>
          </w:r>
          <w:hyperlink w:anchor="_2.1.1.11_Product_code," w:history="1">
            <w:r w:rsidR="007E2FE2" w:rsidRPr="00B85C00">
              <w:rPr>
                <w:rStyle w:val="ad"/>
                <w:rFonts w:asciiTheme="minorHAnsi" w:hAnsiTheme="minorHAnsi" w:cstheme="minorHAnsi"/>
                <w:color w:val="2E74B5" w:themeColor="accent1" w:themeShade="BF"/>
                <w:u w:val="none"/>
              </w:rPr>
              <w:t xml:space="preserve"> </w:t>
            </w:r>
            <w:r w:rsidR="00964F89" w:rsidRPr="00B85C00">
              <w:rPr>
                <w:rStyle w:val="ad"/>
                <w:rFonts w:asciiTheme="minorHAnsi" w:hAnsiTheme="minorHAnsi" w:cstheme="minorHAnsi"/>
                <w:color w:val="2E74B5" w:themeColor="accent1" w:themeShade="BF"/>
                <w:u w:val="none"/>
              </w:rPr>
              <w:t>2.1.1.11 Product code, 1163</w:t>
            </w:r>
          </w:hyperlink>
          <w:r w:rsidR="00964F89" w:rsidRPr="00B85C00">
            <w:rPr>
              <w:rStyle w:val="afa"/>
              <w:rFonts w:asciiTheme="minorHAnsi" w:hAnsiTheme="minorHAnsi" w:cstheme="minorHAnsi"/>
              <w:i w:val="0"/>
              <w:color w:val="2E74B5" w:themeColor="accent1" w:themeShade="BF"/>
            </w:rPr>
            <w:t xml:space="preserve"> </w:t>
          </w:r>
        </w:p>
        <w:p w14:paraId="12A7906C" w14:textId="02819D1D" w:rsidR="007624AA" w:rsidRPr="00B85C00" w:rsidRDefault="00864FF2" w:rsidP="0094228F">
          <w:pPr>
            <w:pStyle w:val="5"/>
            <w:rPr>
              <w:rStyle w:val="afa"/>
              <w:rFonts w:asciiTheme="minorHAnsi" w:hAnsiTheme="minorHAnsi" w:cstheme="minorHAnsi"/>
              <w:i w:val="0"/>
              <w:color w:val="2E74B5" w:themeColor="accent1" w:themeShade="BF"/>
              <w:lang w:val="en-US"/>
            </w:rPr>
          </w:pPr>
          <w:r w:rsidRPr="00B85C00">
            <w:rPr>
              <w:rStyle w:val="afa"/>
              <w:rFonts w:asciiTheme="minorHAnsi" w:hAnsiTheme="minorHAnsi" w:cstheme="minorHAnsi"/>
              <w:i w:val="0"/>
              <w:color w:val="2E74B5" w:themeColor="accent1" w:themeShade="BF"/>
              <w:lang w:val="en-US"/>
            </w:rPr>
            <w:t xml:space="preserve">        </w:t>
          </w:r>
          <w:r w:rsidR="007E2FE2" w:rsidRPr="00B85C00">
            <w:rPr>
              <w:rStyle w:val="afa"/>
              <w:rFonts w:asciiTheme="minorHAnsi" w:hAnsiTheme="minorHAnsi" w:cstheme="minorHAnsi"/>
              <w:i w:val="0"/>
              <w:color w:val="2E74B5" w:themeColor="accent1" w:themeShade="BF"/>
              <w:lang w:val="en-US"/>
            </w:rPr>
            <w:t xml:space="preserve">  </w:t>
          </w:r>
          <w:hyperlink w:anchor="_2.1.1.12_Fractional_quantity" w:history="1">
            <w:r w:rsidR="00964F89" w:rsidRPr="00B85C00">
              <w:rPr>
                <w:rStyle w:val="ad"/>
                <w:rFonts w:asciiTheme="minorHAnsi" w:hAnsiTheme="minorHAnsi" w:cstheme="minorHAnsi"/>
                <w:color w:val="2E74B5" w:themeColor="accent1" w:themeShade="BF"/>
                <w:u w:val="none"/>
                <w:lang w:val="en-US"/>
              </w:rPr>
              <w:t>2.1.1.12 Fractional quantity of labeled goods, 1291</w:t>
            </w:r>
          </w:hyperlink>
        </w:p>
        <w:p w14:paraId="415C2EF7" w14:textId="46C6AD8E" w:rsidR="007624AA" w:rsidRPr="00B85C00" w:rsidRDefault="007E2FE2"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t xml:space="preserve">     </w:t>
          </w:r>
          <w:hyperlink w:anchor="_2.1.2_Response_body" w:history="1">
            <w:r w:rsidR="007624AA" w:rsidRPr="00B85C00">
              <w:rPr>
                <w:rStyle w:val="afa"/>
                <w:rFonts w:asciiTheme="minorHAnsi" w:hAnsiTheme="minorHAnsi" w:cstheme="minorHAnsi"/>
                <w:i w:val="0"/>
                <w:color w:val="2E74B5" w:themeColor="accent1" w:themeShade="BF"/>
                <w:lang w:val="en-US"/>
              </w:rPr>
              <w:t xml:space="preserve">2.1.2 </w:t>
            </w:r>
            <w:r w:rsidR="007624AA" w:rsidRPr="00B85C00">
              <w:rPr>
                <w:rStyle w:val="afa"/>
                <w:rFonts w:asciiTheme="minorHAnsi" w:hAnsiTheme="minorHAnsi" w:cstheme="minorHAnsi"/>
                <w:i w:val="0"/>
                <w:color w:val="2E74B5" w:themeColor="accent1" w:themeShade="BF"/>
              </w:rPr>
              <w:t>Response body</w:t>
            </w:r>
          </w:hyperlink>
        </w:p>
        <w:p w14:paraId="08828842" w14:textId="61564CA1" w:rsidR="007624AA" w:rsidRPr="00B85C00" w:rsidRDefault="00CA1B3F" w:rsidP="0094228F">
          <w:pPr>
            <w:pStyle w:val="5"/>
            <w:rPr>
              <w:rStyle w:val="afa"/>
              <w:rFonts w:asciiTheme="minorHAnsi" w:hAnsiTheme="minorHAnsi" w:cstheme="minorHAnsi"/>
              <w:i w:val="0"/>
              <w:color w:val="2E74B5" w:themeColor="accent1" w:themeShade="BF"/>
            </w:rPr>
          </w:pPr>
          <w:hyperlink w:anchor="_2.2_Receipt_status" w:history="1">
            <w:r w:rsidR="007624AA" w:rsidRPr="00B85C00">
              <w:rPr>
                <w:rStyle w:val="afa"/>
                <w:rFonts w:asciiTheme="minorHAnsi" w:hAnsiTheme="minorHAnsi" w:cstheme="minorHAnsi"/>
                <w:i w:val="0"/>
                <w:color w:val="2E74B5" w:themeColor="accent1" w:themeShade="BF"/>
              </w:rPr>
              <w:t>2.2 Receipt status</w:t>
            </w:r>
          </w:hyperlink>
        </w:p>
        <w:p w14:paraId="48BEA8C6" w14:textId="1B929477" w:rsidR="00964F89" w:rsidRPr="00B85C00" w:rsidRDefault="00040F31" w:rsidP="0094228F">
          <w:pPr>
            <w:pStyle w:val="5"/>
            <w:rPr>
              <w:rStyle w:val="afa"/>
              <w:rFonts w:asciiTheme="minorHAnsi" w:hAnsiTheme="minorHAnsi" w:cstheme="minorHAnsi"/>
              <w:i w:val="0"/>
              <w:color w:val="2E74B5" w:themeColor="accent1" w:themeShade="BF"/>
              <w:lang w:val="en-US"/>
            </w:rPr>
          </w:pPr>
          <w:r w:rsidRPr="00B85C00">
            <w:rPr>
              <w:rStyle w:val="afa"/>
              <w:rFonts w:asciiTheme="minorHAnsi" w:hAnsiTheme="minorHAnsi" w:cstheme="minorHAnsi"/>
              <w:i w:val="0"/>
              <w:color w:val="2E74B5" w:themeColor="accent1" w:themeShade="BF"/>
              <w:lang w:val="en-US"/>
            </w:rPr>
            <w:t xml:space="preserve">     </w:t>
          </w:r>
          <w:hyperlink w:anchor="_Toc59045199" w:history="1">
            <w:r w:rsidR="007624AA" w:rsidRPr="00B85C00">
              <w:rPr>
                <w:rStyle w:val="afa"/>
                <w:rFonts w:asciiTheme="minorHAnsi" w:hAnsiTheme="minorHAnsi" w:cstheme="minorHAnsi"/>
                <w:i w:val="0"/>
                <w:color w:val="2E74B5" w:themeColor="accent1" w:themeShade="BF"/>
                <w:lang w:val="en-US"/>
              </w:rPr>
              <w:t>2.2.1 Response body</w:t>
            </w:r>
          </w:hyperlink>
          <w:r w:rsidR="00964F89" w:rsidRPr="00B85C00">
            <w:rPr>
              <w:rStyle w:val="afa"/>
              <w:rFonts w:asciiTheme="minorHAnsi" w:hAnsiTheme="minorHAnsi" w:cstheme="minorHAnsi"/>
              <w:i w:val="0"/>
              <w:color w:val="2E74B5" w:themeColor="accent1" w:themeShade="BF"/>
              <w:lang w:val="en-US"/>
            </w:rPr>
            <w:br/>
          </w:r>
          <w:r w:rsidRPr="00B85C00">
            <w:rPr>
              <w:rStyle w:val="afa"/>
              <w:rFonts w:asciiTheme="minorHAnsi" w:hAnsiTheme="minorHAnsi" w:cstheme="minorHAnsi"/>
              <w:i w:val="0"/>
              <w:color w:val="2E74B5" w:themeColor="accent1" w:themeShade="BF"/>
              <w:lang w:val="en-US"/>
            </w:rPr>
            <w:t xml:space="preserve">     </w:t>
          </w:r>
          <w:hyperlink w:anchor="_2.2.2_Response_body" w:history="1">
            <w:r w:rsidR="00964F89" w:rsidRPr="00B85C00">
              <w:rPr>
                <w:rStyle w:val="ad"/>
                <w:rFonts w:asciiTheme="minorHAnsi" w:hAnsiTheme="minorHAnsi" w:cstheme="minorHAnsi"/>
                <w:color w:val="2E74B5" w:themeColor="accent1" w:themeShade="BF"/>
                <w:u w:val="none"/>
                <w:lang w:val="en-US"/>
              </w:rPr>
              <w:t>2.2.2 Response body with CM processing errors</w:t>
            </w:r>
          </w:hyperlink>
          <w:r w:rsidR="00964F89" w:rsidRPr="00B85C00">
            <w:rPr>
              <w:rStyle w:val="afa"/>
              <w:rFonts w:asciiTheme="minorHAnsi" w:hAnsiTheme="minorHAnsi" w:cstheme="minorHAnsi"/>
              <w:i w:val="0"/>
              <w:color w:val="2E74B5" w:themeColor="accent1" w:themeShade="BF"/>
              <w:lang w:val="en-US"/>
            </w:rPr>
            <w:t xml:space="preserve"> </w:t>
          </w:r>
        </w:p>
        <w:p w14:paraId="555D88AC" w14:textId="1843F0A9" w:rsidR="00964F89" w:rsidRPr="00B85C00" w:rsidRDefault="00040F31" w:rsidP="0094228F">
          <w:pPr>
            <w:pStyle w:val="5"/>
            <w:rPr>
              <w:rStyle w:val="afa"/>
              <w:rFonts w:asciiTheme="minorHAnsi" w:hAnsiTheme="minorHAnsi" w:cstheme="minorHAnsi"/>
              <w:i w:val="0"/>
              <w:color w:val="2E74B5" w:themeColor="accent1" w:themeShade="BF"/>
              <w:lang w:val="en-US"/>
            </w:rPr>
          </w:pPr>
          <w:r w:rsidRPr="00B85C00">
            <w:rPr>
              <w:rStyle w:val="afa"/>
              <w:rFonts w:asciiTheme="minorHAnsi" w:hAnsiTheme="minorHAnsi" w:cstheme="minorHAnsi"/>
              <w:i w:val="0"/>
              <w:color w:val="2E74B5" w:themeColor="accent1" w:themeShade="BF"/>
              <w:lang w:val="en-US"/>
            </w:rPr>
            <w:t xml:space="preserve">         </w:t>
          </w:r>
          <w:hyperlink w:anchor="_2.2.2.1_Error_processing" w:history="1">
            <w:r w:rsidR="00964F89" w:rsidRPr="00B85C00">
              <w:rPr>
                <w:rStyle w:val="ad"/>
                <w:rFonts w:asciiTheme="minorHAnsi" w:hAnsiTheme="minorHAnsi" w:cstheme="minorHAnsi"/>
                <w:color w:val="2E74B5" w:themeColor="accent1" w:themeShade="BF"/>
                <w:u w:val="none"/>
                <w:lang w:val="en-US"/>
              </w:rPr>
              <w:t>2.2.2.1 Error processing the subject of calculation containing CM</w:t>
            </w:r>
          </w:hyperlink>
          <w:r w:rsidR="00964F89" w:rsidRPr="00B85C00">
            <w:rPr>
              <w:rStyle w:val="afa"/>
              <w:rFonts w:asciiTheme="minorHAnsi" w:hAnsiTheme="minorHAnsi" w:cstheme="minorHAnsi"/>
              <w:i w:val="0"/>
              <w:color w:val="2E74B5" w:themeColor="accent1" w:themeShade="BF"/>
              <w:lang w:val="en-US"/>
            </w:rPr>
            <w:t xml:space="preserve"> </w:t>
          </w:r>
        </w:p>
        <w:p w14:paraId="00511909" w14:textId="2EF649C4" w:rsidR="00964F89" w:rsidRPr="00B85C00" w:rsidRDefault="00040F31"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t xml:space="preserve">         </w:t>
          </w:r>
          <w:hyperlink w:anchor="_2.2.2.2_Result_of" w:history="1">
            <w:r w:rsidR="00964F89" w:rsidRPr="00B85C00">
              <w:rPr>
                <w:rStyle w:val="ad"/>
                <w:rFonts w:asciiTheme="minorHAnsi" w:hAnsiTheme="minorHAnsi" w:cstheme="minorHAnsi"/>
                <w:color w:val="2E74B5" w:themeColor="accent1" w:themeShade="BF"/>
                <w:u w:val="none"/>
              </w:rPr>
              <w:t>2.2.2.2 Result of KM check</w:t>
            </w:r>
          </w:hyperlink>
          <w:r w:rsidR="00964F89" w:rsidRPr="00B85C00">
            <w:rPr>
              <w:rStyle w:val="afa"/>
              <w:rFonts w:asciiTheme="minorHAnsi" w:hAnsiTheme="minorHAnsi" w:cstheme="minorHAnsi"/>
              <w:i w:val="0"/>
              <w:color w:val="2E74B5" w:themeColor="accent1" w:themeShade="BF"/>
            </w:rPr>
            <w:t xml:space="preserve"> </w:t>
          </w:r>
        </w:p>
        <w:p w14:paraId="2F30DCAF" w14:textId="3B3CE386" w:rsidR="009D6110" w:rsidRPr="00B85C00" w:rsidRDefault="00040F31" w:rsidP="0094228F">
          <w:pPr>
            <w:pStyle w:val="5"/>
            <w:rPr>
              <w:rStyle w:val="afa"/>
              <w:rFonts w:asciiTheme="minorHAnsi" w:hAnsiTheme="minorHAnsi" w:cstheme="minorHAnsi"/>
              <w:i w:val="0"/>
              <w:color w:val="2E74B5" w:themeColor="accent1" w:themeShade="BF"/>
              <w:lang w:val="en-US"/>
            </w:rPr>
          </w:pPr>
          <w:r w:rsidRPr="00B85C00">
            <w:rPr>
              <w:rStyle w:val="afa"/>
              <w:rFonts w:asciiTheme="minorHAnsi" w:hAnsiTheme="minorHAnsi" w:cstheme="minorHAnsi"/>
              <w:i w:val="0"/>
              <w:color w:val="2E74B5" w:themeColor="accent1" w:themeShade="BF"/>
              <w:lang w:val="en-US"/>
            </w:rPr>
            <w:t xml:space="preserve">         </w:t>
          </w:r>
          <w:hyperlink w:anchor="_2.2.2.3_Server_response" w:history="1">
            <w:r w:rsidR="00964F89" w:rsidRPr="00B85C00">
              <w:rPr>
                <w:rStyle w:val="ad"/>
                <w:rFonts w:asciiTheme="minorHAnsi" w:hAnsiTheme="minorHAnsi" w:cstheme="minorHAnsi"/>
                <w:color w:val="2E74B5" w:themeColor="accent1" w:themeShade="BF"/>
                <w:u w:val="none"/>
                <w:lang w:val="en-US"/>
              </w:rPr>
              <w:t>2.2.2.3 Server response to the CM check request</w:t>
            </w:r>
          </w:hyperlink>
          <w:r w:rsidR="00964F89" w:rsidRPr="00B85C00">
            <w:rPr>
              <w:rStyle w:val="afa"/>
              <w:rFonts w:asciiTheme="minorHAnsi" w:hAnsiTheme="minorHAnsi" w:cstheme="minorHAnsi"/>
              <w:i w:val="0"/>
              <w:color w:val="2E74B5" w:themeColor="accent1" w:themeShade="BF"/>
              <w:lang w:val="en-US"/>
            </w:rPr>
            <w:t xml:space="preserve"> </w:t>
          </w:r>
        </w:p>
        <w:p w14:paraId="53B2BF04" w14:textId="5A8781FC" w:rsidR="007624AA" w:rsidRPr="00B85C00" w:rsidRDefault="00CA1B3F" w:rsidP="0094228F">
          <w:pPr>
            <w:pStyle w:val="5"/>
            <w:rPr>
              <w:rStyle w:val="afa"/>
              <w:rFonts w:asciiTheme="minorHAnsi" w:hAnsiTheme="minorHAnsi" w:cstheme="minorHAnsi"/>
              <w:i w:val="0"/>
              <w:color w:val="2E74B5" w:themeColor="accent1" w:themeShade="BF"/>
            </w:rPr>
          </w:pPr>
          <w:hyperlink w:anchor="_Toc59045200" w:history="1">
            <w:r w:rsidR="007624AA" w:rsidRPr="00B85C00">
              <w:rPr>
                <w:rStyle w:val="afa"/>
                <w:rFonts w:asciiTheme="minorHAnsi" w:hAnsiTheme="minorHAnsi" w:cstheme="minorHAnsi"/>
                <w:i w:val="0"/>
                <w:color w:val="2E74B5" w:themeColor="accent1" w:themeShade="BF"/>
              </w:rPr>
              <w:t>2.3 Creating a correction receipt</w:t>
            </w:r>
          </w:hyperlink>
        </w:p>
        <w:p w14:paraId="0B56DED6" w14:textId="30EEF707" w:rsidR="007624AA" w:rsidRPr="00B85C00" w:rsidRDefault="00040F31"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t xml:space="preserve">     </w:t>
          </w:r>
          <w:hyperlink w:anchor="_Toc59045201" w:history="1">
            <w:r w:rsidR="007624AA" w:rsidRPr="00B85C00">
              <w:rPr>
                <w:rStyle w:val="afa"/>
                <w:rFonts w:asciiTheme="minorHAnsi" w:hAnsiTheme="minorHAnsi" w:cstheme="minorHAnsi"/>
                <w:i w:val="0"/>
                <w:color w:val="2E74B5" w:themeColor="accent1" w:themeShade="BF"/>
              </w:rPr>
              <w:t>2.3.1 Request body</w:t>
            </w:r>
          </w:hyperlink>
        </w:p>
        <w:p w14:paraId="1EAF7E2D" w14:textId="46FE9D8D" w:rsidR="007624AA" w:rsidRPr="00B85C00" w:rsidRDefault="00040F31"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t xml:space="preserve">         </w:t>
          </w:r>
          <w:hyperlink w:anchor="_Toc59045202" w:history="1">
            <w:r w:rsidR="007624AA" w:rsidRPr="00B85C00">
              <w:rPr>
                <w:rStyle w:val="afa"/>
                <w:rFonts w:asciiTheme="minorHAnsi" w:hAnsiTheme="minorHAnsi" w:cstheme="minorHAnsi"/>
                <w:i w:val="0"/>
                <w:color w:val="2E74B5" w:themeColor="accent1" w:themeShade="BF"/>
              </w:rPr>
              <w:t>2.3.1.1 Document content</w:t>
            </w:r>
          </w:hyperlink>
        </w:p>
        <w:p w14:paraId="4D88544C" w14:textId="5BA43E80" w:rsidR="007624AA" w:rsidRPr="00B85C00" w:rsidRDefault="00040F31"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t xml:space="preserve">    </w:t>
          </w:r>
          <w:hyperlink w:anchor="_Toc59045203" w:history="1">
            <w:r w:rsidR="007624AA" w:rsidRPr="00B85C00">
              <w:rPr>
                <w:rStyle w:val="afa"/>
                <w:rFonts w:asciiTheme="minorHAnsi" w:hAnsiTheme="minorHAnsi" w:cstheme="minorHAnsi"/>
                <w:i w:val="0"/>
                <w:color w:val="2E74B5" w:themeColor="accent1" w:themeShade="BF"/>
              </w:rPr>
              <w:t>2.3.2 Response body with request processing errors</w:t>
            </w:r>
          </w:hyperlink>
        </w:p>
        <w:p w14:paraId="0216BA2F" w14:textId="216FDDFF" w:rsidR="007624AA" w:rsidRPr="00B85C00" w:rsidRDefault="00CA1B3F" w:rsidP="0094228F">
          <w:pPr>
            <w:pStyle w:val="5"/>
            <w:rPr>
              <w:rStyle w:val="afa"/>
              <w:rFonts w:asciiTheme="minorHAnsi" w:hAnsiTheme="minorHAnsi" w:cstheme="minorHAnsi"/>
              <w:i w:val="0"/>
              <w:color w:val="2E74B5" w:themeColor="accent1" w:themeShade="BF"/>
            </w:rPr>
          </w:pPr>
          <w:hyperlink w:anchor="_Toc59045204" w:history="1">
            <w:r w:rsidR="007624AA" w:rsidRPr="00B85C00">
              <w:rPr>
                <w:rStyle w:val="afa"/>
                <w:rFonts w:asciiTheme="minorHAnsi" w:hAnsiTheme="minorHAnsi" w:cstheme="minorHAnsi"/>
                <w:i w:val="0"/>
                <w:color w:val="2E74B5" w:themeColor="accent1" w:themeShade="BF"/>
              </w:rPr>
              <w:t>2.4 Correction Receipt Status</w:t>
            </w:r>
          </w:hyperlink>
        </w:p>
        <w:p w14:paraId="3CF156FF" w14:textId="3C6247F9" w:rsidR="007624AA" w:rsidRPr="00B85C00" w:rsidRDefault="00040F31"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t xml:space="preserve">    </w:t>
          </w:r>
          <w:hyperlink w:anchor="_Toc59045205" w:history="1">
            <w:r w:rsidR="007624AA" w:rsidRPr="00B85C00">
              <w:rPr>
                <w:rStyle w:val="afa"/>
                <w:rFonts w:asciiTheme="minorHAnsi" w:hAnsiTheme="minorHAnsi" w:cstheme="minorHAnsi"/>
                <w:i w:val="0"/>
                <w:color w:val="2E74B5" w:themeColor="accent1" w:themeShade="BF"/>
              </w:rPr>
              <w:t>2.4.1 Response Body</w:t>
            </w:r>
          </w:hyperlink>
        </w:p>
        <w:p w14:paraId="11A337C7" w14:textId="399FA3F9" w:rsidR="007624AA" w:rsidRPr="00B85C00" w:rsidRDefault="00CA1B3F" w:rsidP="0094228F">
          <w:pPr>
            <w:pStyle w:val="5"/>
            <w:rPr>
              <w:rStyle w:val="afa"/>
              <w:rFonts w:asciiTheme="minorHAnsi" w:hAnsiTheme="minorHAnsi" w:cstheme="minorHAnsi"/>
              <w:i w:val="0"/>
              <w:color w:val="2E74B5" w:themeColor="accent1" w:themeShade="BF"/>
            </w:rPr>
          </w:pPr>
          <w:hyperlink w:anchor="_Toc59045206" w:history="1">
            <w:r w:rsidR="007624AA" w:rsidRPr="00B85C00">
              <w:rPr>
                <w:rStyle w:val="afa"/>
                <w:rFonts w:asciiTheme="minorHAnsi" w:hAnsiTheme="minorHAnsi" w:cstheme="minorHAnsi"/>
                <w:i w:val="0"/>
                <w:color w:val="2E74B5" w:themeColor="accent1" w:themeShade="BF"/>
              </w:rPr>
              <w:t>2.5 Cashing machine status in the group</w:t>
            </w:r>
          </w:hyperlink>
        </w:p>
        <w:p w14:paraId="3D9F8E2E" w14:textId="345846C4" w:rsidR="007624AA" w:rsidRPr="00B85C00" w:rsidRDefault="00040F31"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t xml:space="preserve">    </w:t>
          </w:r>
          <w:hyperlink w:anchor="_Toc59045207" w:history="1">
            <w:r w:rsidR="007624AA" w:rsidRPr="00B85C00">
              <w:rPr>
                <w:rStyle w:val="afa"/>
                <w:rFonts w:asciiTheme="minorHAnsi" w:hAnsiTheme="minorHAnsi" w:cstheme="minorHAnsi"/>
                <w:i w:val="0"/>
                <w:color w:val="2E74B5" w:themeColor="accent1" w:themeShade="BF"/>
              </w:rPr>
              <w:t>2.5.1 Response Body</w:t>
            </w:r>
          </w:hyperlink>
        </w:p>
        <w:p w14:paraId="2D1E6017" w14:textId="3CA8D74C" w:rsidR="007624AA" w:rsidRPr="00B85C00" w:rsidRDefault="00040F31"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t xml:space="preserve">        </w:t>
          </w:r>
          <w:hyperlink w:anchor="_Toc59045208" w:history="1">
            <w:r w:rsidR="007624AA" w:rsidRPr="00B85C00">
              <w:rPr>
                <w:rStyle w:val="afa"/>
                <w:rFonts w:asciiTheme="minorHAnsi" w:hAnsiTheme="minorHAnsi" w:cstheme="minorHAnsi"/>
                <w:i w:val="0"/>
                <w:color w:val="2E74B5" w:themeColor="accent1" w:themeShade="BF"/>
              </w:rPr>
              <w:t>2.5.1.1 The structure of the object information about the device</w:t>
            </w:r>
          </w:hyperlink>
        </w:p>
        <w:p w14:paraId="1275DCD8" w14:textId="151E0B6B" w:rsidR="00ED5D41" w:rsidRPr="00B85C00" w:rsidRDefault="00040F31" w:rsidP="0094228F">
          <w:pPr>
            <w:pStyle w:val="5"/>
            <w:rPr>
              <w:rStyle w:val="afa"/>
              <w:rFonts w:asciiTheme="minorHAnsi" w:hAnsiTheme="minorHAnsi" w:cstheme="minorHAnsi"/>
              <w:i w:val="0"/>
              <w:color w:val="2E74B5" w:themeColor="accent1" w:themeShade="BF"/>
              <w:lang w:val="en-US"/>
            </w:rPr>
          </w:pPr>
          <w:r w:rsidRPr="00B85C00">
            <w:rPr>
              <w:rStyle w:val="afa"/>
              <w:rFonts w:asciiTheme="minorHAnsi" w:hAnsiTheme="minorHAnsi" w:cstheme="minorHAnsi"/>
              <w:i w:val="0"/>
              <w:color w:val="2E74B5" w:themeColor="accent1" w:themeShade="BF"/>
              <w:lang w:val="en-US"/>
            </w:rPr>
            <w:t xml:space="preserve">    </w:t>
          </w:r>
          <w:hyperlink w:anchor="_Toc59045209" w:history="1">
            <w:r w:rsidR="007624AA" w:rsidRPr="00B85C00">
              <w:rPr>
                <w:rStyle w:val="afa"/>
                <w:rFonts w:asciiTheme="minorHAnsi" w:hAnsiTheme="minorHAnsi" w:cstheme="minorHAnsi"/>
                <w:i w:val="0"/>
                <w:color w:val="2E74B5" w:themeColor="accent1" w:themeShade="BF"/>
                <w:lang w:val="en-US"/>
              </w:rPr>
              <w:t>2.5.2 Request processing errors response body</w:t>
            </w:r>
          </w:hyperlink>
          <w:r w:rsidR="00ED5D41" w:rsidRPr="00B85C00">
            <w:rPr>
              <w:rStyle w:val="afa"/>
              <w:rFonts w:asciiTheme="minorHAnsi" w:hAnsiTheme="minorHAnsi" w:cstheme="minorHAnsi"/>
              <w:i w:val="0"/>
              <w:color w:val="2E74B5" w:themeColor="accent1" w:themeShade="BF"/>
              <w:lang w:val="en-US"/>
            </w:rPr>
            <w:br/>
          </w:r>
          <w:hyperlink w:anchor="_2.6_Checking_access" w:history="1">
            <w:r w:rsidR="00ED5D41" w:rsidRPr="00B85C00">
              <w:rPr>
                <w:rStyle w:val="ad"/>
                <w:rFonts w:asciiTheme="minorHAnsi" w:hAnsiTheme="minorHAnsi" w:cstheme="minorHAnsi"/>
                <w:color w:val="2E74B5" w:themeColor="accent1" w:themeShade="BF"/>
                <w:u w:val="none"/>
                <w:lang w:val="en-US"/>
              </w:rPr>
              <w:t>2.6 Checking access parameters</w:t>
            </w:r>
          </w:hyperlink>
          <w:r w:rsidR="00ED5D41" w:rsidRPr="00B85C00">
            <w:rPr>
              <w:rStyle w:val="afa"/>
              <w:rFonts w:asciiTheme="minorHAnsi" w:hAnsiTheme="minorHAnsi" w:cstheme="minorHAnsi"/>
              <w:i w:val="0"/>
              <w:color w:val="2E74B5" w:themeColor="accent1" w:themeShade="BF"/>
              <w:lang w:val="en-US"/>
            </w:rPr>
            <w:t xml:space="preserve"> </w:t>
          </w:r>
        </w:p>
        <w:p w14:paraId="4EA610C0" w14:textId="23D8A6AE" w:rsidR="00ED5D41" w:rsidRPr="00B85C00" w:rsidRDefault="00040F31" w:rsidP="0094228F">
          <w:pPr>
            <w:pStyle w:val="5"/>
            <w:rPr>
              <w:rStyle w:val="afa"/>
              <w:rFonts w:asciiTheme="minorHAnsi" w:hAnsiTheme="minorHAnsi" w:cstheme="minorHAnsi"/>
              <w:i w:val="0"/>
              <w:color w:val="2E74B5" w:themeColor="accent1" w:themeShade="BF"/>
              <w:lang w:val="en-US"/>
            </w:rPr>
          </w:pPr>
          <w:r w:rsidRPr="00B85C00">
            <w:rPr>
              <w:rStyle w:val="afa"/>
              <w:rFonts w:asciiTheme="minorHAnsi" w:hAnsiTheme="minorHAnsi" w:cstheme="minorHAnsi"/>
              <w:i w:val="0"/>
              <w:color w:val="2E74B5" w:themeColor="accent1" w:themeShade="BF"/>
              <w:lang w:val="en-US"/>
            </w:rPr>
            <w:t xml:space="preserve">    </w:t>
          </w:r>
          <w:hyperlink w:anchor="_2.6.1_Request_body" w:history="1">
            <w:r w:rsidR="00ED5D41" w:rsidRPr="00B85C00">
              <w:rPr>
                <w:rStyle w:val="ad"/>
                <w:rFonts w:asciiTheme="minorHAnsi" w:hAnsiTheme="minorHAnsi" w:cstheme="minorHAnsi"/>
                <w:color w:val="2E74B5" w:themeColor="accent1" w:themeShade="BF"/>
                <w:u w:val="none"/>
                <w:lang w:val="en-US"/>
              </w:rPr>
              <w:t>2.6.1 Request body</w:t>
            </w:r>
          </w:hyperlink>
          <w:r w:rsidR="00ED5D41" w:rsidRPr="00B85C00">
            <w:rPr>
              <w:rStyle w:val="afa"/>
              <w:rFonts w:asciiTheme="minorHAnsi" w:hAnsiTheme="minorHAnsi" w:cstheme="minorHAnsi"/>
              <w:i w:val="0"/>
              <w:color w:val="2E74B5" w:themeColor="accent1" w:themeShade="BF"/>
              <w:lang w:val="en-US"/>
            </w:rPr>
            <w:t xml:space="preserve"> </w:t>
          </w:r>
        </w:p>
        <w:p w14:paraId="53DD7E20" w14:textId="44679715" w:rsidR="00ED5D41" w:rsidRPr="00B85C00" w:rsidRDefault="00040F31" w:rsidP="0094228F">
          <w:pPr>
            <w:pStyle w:val="5"/>
            <w:rPr>
              <w:rStyle w:val="afa"/>
              <w:rFonts w:asciiTheme="minorHAnsi" w:hAnsiTheme="minorHAnsi" w:cstheme="minorHAnsi"/>
              <w:i w:val="0"/>
              <w:color w:val="2E74B5" w:themeColor="accent1" w:themeShade="BF"/>
              <w:lang w:val="en-US"/>
            </w:rPr>
          </w:pPr>
          <w:r w:rsidRPr="00B85C00">
            <w:rPr>
              <w:rStyle w:val="afa"/>
              <w:rFonts w:asciiTheme="minorHAnsi" w:hAnsiTheme="minorHAnsi" w:cstheme="minorHAnsi"/>
              <w:i w:val="0"/>
              <w:color w:val="2E74B5" w:themeColor="accent1" w:themeShade="BF"/>
              <w:lang w:val="en-US"/>
            </w:rPr>
            <w:lastRenderedPageBreak/>
            <w:t xml:space="preserve">    </w:t>
          </w:r>
          <w:hyperlink w:anchor="_2.6.2_Response_body" w:history="1">
            <w:r w:rsidR="00ED5D41" w:rsidRPr="00B85C00">
              <w:rPr>
                <w:rStyle w:val="ad"/>
                <w:rFonts w:asciiTheme="minorHAnsi" w:hAnsiTheme="minorHAnsi" w:cstheme="minorHAnsi"/>
                <w:color w:val="2E74B5" w:themeColor="accent1" w:themeShade="BF"/>
                <w:u w:val="none"/>
                <w:lang w:val="en-US"/>
              </w:rPr>
              <w:t>2.6.2 Response Body with Request Processing Errors</w:t>
            </w:r>
          </w:hyperlink>
          <w:r w:rsidR="00ED5D41" w:rsidRPr="00B85C00">
            <w:rPr>
              <w:rStyle w:val="afa"/>
              <w:rFonts w:asciiTheme="minorHAnsi" w:hAnsiTheme="minorHAnsi" w:cstheme="minorHAnsi"/>
              <w:i w:val="0"/>
              <w:color w:val="2E74B5" w:themeColor="accent1" w:themeShade="BF"/>
              <w:lang w:val="en-US"/>
            </w:rPr>
            <w:t xml:space="preserve"> </w:t>
          </w:r>
        </w:p>
        <w:p w14:paraId="733C6C6F" w14:textId="4A870F88" w:rsidR="00ED5D41" w:rsidRPr="00B85C00" w:rsidRDefault="00CA1B3F" w:rsidP="0094228F">
          <w:pPr>
            <w:pStyle w:val="5"/>
            <w:rPr>
              <w:rStyle w:val="afa"/>
              <w:rFonts w:asciiTheme="minorHAnsi" w:hAnsiTheme="minorHAnsi" w:cstheme="minorHAnsi"/>
              <w:i w:val="0"/>
              <w:color w:val="2E74B5" w:themeColor="accent1" w:themeShade="BF"/>
              <w:lang w:val="en-US"/>
            </w:rPr>
          </w:pPr>
          <w:hyperlink w:anchor="_2.7_Creating_a" w:history="1">
            <w:r w:rsidR="00ED5D41" w:rsidRPr="00B85C00">
              <w:rPr>
                <w:rStyle w:val="ad"/>
                <w:rFonts w:asciiTheme="minorHAnsi" w:hAnsiTheme="minorHAnsi" w:cstheme="minorHAnsi"/>
                <w:color w:val="2E74B5" w:themeColor="accent1" w:themeShade="BF"/>
                <w:u w:val="none"/>
                <w:lang w:val="en-US"/>
              </w:rPr>
              <w:t>2.7 Creating a check for FFD correction 1.2</w:t>
            </w:r>
          </w:hyperlink>
          <w:r w:rsidR="00ED5D41" w:rsidRPr="00B85C00">
            <w:rPr>
              <w:rStyle w:val="afa"/>
              <w:rFonts w:asciiTheme="minorHAnsi" w:hAnsiTheme="minorHAnsi" w:cstheme="minorHAnsi"/>
              <w:i w:val="0"/>
              <w:color w:val="2E74B5" w:themeColor="accent1" w:themeShade="BF"/>
              <w:lang w:val="en-US"/>
            </w:rPr>
            <w:t xml:space="preserve"> </w:t>
          </w:r>
        </w:p>
        <w:p w14:paraId="7018E438" w14:textId="3BF19966" w:rsidR="00ED5D41" w:rsidRPr="00B85C00" w:rsidRDefault="00040F31" w:rsidP="0094228F">
          <w:pPr>
            <w:pStyle w:val="5"/>
            <w:rPr>
              <w:rStyle w:val="afa"/>
              <w:rFonts w:asciiTheme="minorHAnsi" w:hAnsiTheme="minorHAnsi" w:cstheme="minorHAnsi"/>
              <w:i w:val="0"/>
              <w:color w:val="2E74B5" w:themeColor="accent1" w:themeShade="BF"/>
              <w:lang w:val="en-US"/>
            </w:rPr>
          </w:pPr>
          <w:r w:rsidRPr="00B85C00">
            <w:rPr>
              <w:rStyle w:val="afa"/>
              <w:rFonts w:asciiTheme="minorHAnsi" w:hAnsiTheme="minorHAnsi" w:cstheme="minorHAnsi"/>
              <w:i w:val="0"/>
              <w:color w:val="2E74B5" w:themeColor="accent1" w:themeShade="BF"/>
              <w:lang w:val="en-US"/>
            </w:rPr>
            <w:t xml:space="preserve">   </w:t>
          </w:r>
          <w:hyperlink w:anchor="_2.7.1_Request_body" w:history="1">
            <w:r w:rsidR="00ED5D41" w:rsidRPr="00B85C00">
              <w:rPr>
                <w:rStyle w:val="ad"/>
                <w:rFonts w:asciiTheme="minorHAnsi" w:hAnsiTheme="minorHAnsi" w:cstheme="minorHAnsi"/>
                <w:color w:val="2E74B5" w:themeColor="accent1" w:themeShade="BF"/>
                <w:u w:val="none"/>
                <w:lang w:val="en-US"/>
              </w:rPr>
              <w:t>2.7.1 Request Body</w:t>
            </w:r>
          </w:hyperlink>
          <w:r w:rsidR="00ED5D41" w:rsidRPr="00B85C00">
            <w:rPr>
              <w:rStyle w:val="afa"/>
              <w:rFonts w:asciiTheme="minorHAnsi" w:hAnsiTheme="minorHAnsi" w:cstheme="minorHAnsi"/>
              <w:i w:val="0"/>
              <w:color w:val="2E74B5" w:themeColor="accent1" w:themeShade="BF"/>
              <w:lang w:val="en-US"/>
            </w:rPr>
            <w:t xml:space="preserve"> </w:t>
          </w:r>
        </w:p>
        <w:p w14:paraId="05F828F7" w14:textId="1CAE4EA1" w:rsidR="00ED5D41" w:rsidRPr="00B85C00" w:rsidRDefault="00040F31" w:rsidP="0094228F">
          <w:pPr>
            <w:pStyle w:val="5"/>
            <w:rPr>
              <w:rStyle w:val="afa"/>
              <w:rFonts w:asciiTheme="minorHAnsi" w:hAnsiTheme="minorHAnsi" w:cstheme="minorHAnsi"/>
              <w:i w:val="0"/>
              <w:color w:val="2E74B5" w:themeColor="accent1" w:themeShade="BF"/>
              <w:lang w:val="en-US"/>
            </w:rPr>
          </w:pPr>
          <w:r w:rsidRPr="00B85C00">
            <w:rPr>
              <w:rStyle w:val="afa"/>
              <w:rFonts w:asciiTheme="minorHAnsi" w:hAnsiTheme="minorHAnsi" w:cstheme="minorHAnsi"/>
              <w:i w:val="0"/>
              <w:color w:val="2E74B5" w:themeColor="accent1" w:themeShade="BF"/>
              <w:lang w:val="en-US"/>
            </w:rPr>
            <w:t xml:space="preserve">       </w:t>
          </w:r>
          <w:hyperlink w:anchor="_2.7.1.1_Document_content" w:history="1">
            <w:r w:rsidR="00ED5D41" w:rsidRPr="00B85C00">
              <w:rPr>
                <w:rStyle w:val="ad"/>
                <w:rFonts w:asciiTheme="minorHAnsi" w:hAnsiTheme="minorHAnsi" w:cstheme="minorHAnsi"/>
                <w:color w:val="2E74B5" w:themeColor="accent1" w:themeShade="BF"/>
                <w:u w:val="none"/>
                <w:lang w:val="en-US"/>
              </w:rPr>
              <w:t>2.7.1.1 Document content</w:t>
            </w:r>
          </w:hyperlink>
          <w:r w:rsidR="00ED5D41" w:rsidRPr="00B85C00">
            <w:rPr>
              <w:rStyle w:val="afa"/>
              <w:rFonts w:asciiTheme="minorHAnsi" w:hAnsiTheme="minorHAnsi" w:cstheme="minorHAnsi"/>
              <w:i w:val="0"/>
              <w:color w:val="2E74B5" w:themeColor="accent1" w:themeShade="BF"/>
              <w:lang w:val="en-US"/>
            </w:rPr>
            <w:t xml:space="preserve"> </w:t>
          </w:r>
        </w:p>
        <w:p w14:paraId="1C483F82" w14:textId="3FD82C11" w:rsidR="00ED5D41" w:rsidRPr="00B85C00" w:rsidRDefault="00040F31" w:rsidP="0094228F">
          <w:pPr>
            <w:pStyle w:val="5"/>
            <w:rPr>
              <w:rStyle w:val="afa"/>
              <w:rFonts w:asciiTheme="minorHAnsi" w:hAnsiTheme="minorHAnsi" w:cstheme="minorHAnsi"/>
              <w:i w:val="0"/>
              <w:color w:val="2E74B5" w:themeColor="accent1" w:themeShade="BF"/>
              <w:lang w:val="en-US"/>
            </w:rPr>
          </w:pPr>
          <w:r w:rsidRPr="00B85C00">
            <w:rPr>
              <w:rStyle w:val="afa"/>
              <w:rFonts w:asciiTheme="minorHAnsi" w:hAnsiTheme="minorHAnsi" w:cstheme="minorHAnsi"/>
              <w:i w:val="0"/>
              <w:color w:val="2E74B5" w:themeColor="accent1" w:themeShade="BF"/>
              <w:lang w:val="en-US"/>
            </w:rPr>
            <w:t xml:space="preserve">   </w:t>
          </w:r>
          <w:hyperlink w:anchor="_2.7.2_Response_body" w:history="1">
            <w:r w:rsidR="00ED5D41" w:rsidRPr="00B85C00">
              <w:rPr>
                <w:rStyle w:val="ad"/>
                <w:rFonts w:asciiTheme="minorHAnsi" w:hAnsiTheme="minorHAnsi" w:cstheme="minorHAnsi"/>
                <w:color w:val="2E74B5" w:themeColor="accent1" w:themeShade="BF"/>
                <w:u w:val="none"/>
                <w:lang w:val="en-US"/>
              </w:rPr>
              <w:t>2.7.2 Response body with request processing errors</w:t>
            </w:r>
          </w:hyperlink>
          <w:r w:rsidR="00ED5D41" w:rsidRPr="00B85C00">
            <w:rPr>
              <w:rStyle w:val="afa"/>
              <w:rFonts w:asciiTheme="minorHAnsi" w:hAnsiTheme="minorHAnsi" w:cstheme="minorHAnsi"/>
              <w:i w:val="0"/>
              <w:color w:val="2E74B5" w:themeColor="accent1" w:themeShade="BF"/>
              <w:lang w:val="en-US"/>
            </w:rPr>
            <w:t xml:space="preserve"> </w:t>
          </w:r>
        </w:p>
        <w:p w14:paraId="1AB92569" w14:textId="7D46AF05" w:rsidR="00ED5D41" w:rsidRPr="00B85C00" w:rsidRDefault="00CA1B3F" w:rsidP="0094228F">
          <w:pPr>
            <w:pStyle w:val="5"/>
            <w:rPr>
              <w:rStyle w:val="afa"/>
              <w:rFonts w:asciiTheme="minorHAnsi" w:hAnsiTheme="minorHAnsi" w:cstheme="minorHAnsi"/>
              <w:i w:val="0"/>
              <w:color w:val="2E74B5" w:themeColor="accent1" w:themeShade="BF"/>
              <w:lang w:val="en-US"/>
            </w:rPr>
          </w:pPr>
          <w:hyperlink w:anchor="_2.8_Status_of" w:history="1">
            <w:r w:rsidR="00ED5D41" w:rsidRPr="00B85C00">
              <w:rPr>
                <w:rStyle w:val="ad"/>
                <w:rFonts w:asciiTheme="minorHAnsi" w:hAnsiTheme="minorHAnsi" w:cstheme="minorHAnsi"/>
                <w:color w:val="2E74B5" w:themeColor="accent1" w:themeShade="BF"/>
                <w:u w:val="none"/>
                <w:lang w:val="en-US"/>
              </w:rPr>
              <w:t>2.8 Status of FFD correction receipt 1.2</w:t>
            </w:r>
          </w:hyperlink>
          <w:r w:rsidR="00ED5D41" w:rsidRPr="00B85C00">
            <w:rPr>
              <w:rStyle w:val="afa"/>
              <w:rFonts w:asciiTheme="minorHAnsi" w:hAnsiTheme="minorHAnsi" w:cstheme="minorHAnsi"/>
              <w:i w:val="0"/>
              <w:color w:val="2E74B5" w:themeColor="accent1" w:themeShade="BF"/>
              <w:lang w:val="en-US"/>
            </w:rPr>
            <w:t xml:space="preserve"> </w:t>
          </w:r>
        </w:p>
        <w:p w14:paraId="4BDCF60D" w14:textId="0E25C85A" w:rsidR="00ED5D41" w:rsidRPr="00B85C00" w:rsidRDefault="00040F31" w:rsidP="0094228F">
          <w:pPr>
            <w:pStyle w:val="5"/>
            <w:rPr>
              <w:rStyle w:val="afa"/>
              <w:rFonts w:asciiTheme="minorHAnsi" w:hAnsiTheme="minorHAnsi" w:cstheme="minorHAnsi"/>
              <w:i w:val="0"/>
              <w:color w:val="2E74B5" w:themeColor="accent1" w:themeShade="BF"/>
              <w:lang w:val="en-US"/>
            </w:rPr>
          </w:pPr>
          <w:r w:rsidRPr="00B85C00">
            <w:rPr>
              <w:rStyle w:val="afa"/>
              <w:rFonts w:asciiTheme="minorHAnsi" w:hAnsiTheme="minorHAnsi" w:cstheme="minorHAnsi"/>
              <w:i w:val="0"/>
              <w:color w:val="2E74B5" w:themeColor="accent1" w:themeShade="BF"/>
              <w:lang w:val="en-US"/>
            </w:rPr>
            <w:t xml:space="preserve">   </w:t>
          </w:r>
          <w:hyperlink w:anchor="_2.8.1_Response_body" w:history="1">
            <w:r w:rsidR="00ED5D41" w:rsidRPr="00B85C00">
              <w:rPr>
                <w:rStyle w:val="ad"/>
                <w:rFonts w:asciiTheme="minorHAnsi" w:hAnsiTheme="minorHAnsi" w:cstheme="minorHAnsi"/>
                <w:color w:val="2E74B5" w:themeColor="accent1" w:themeShade="BF"/>
                <w:u w:val="none"/>
                <w:lang w:val="en-US"/>
              </w:rPr>
              <w:t>2.8.1 Response body</w:t>
            </w:r>
          </w:hyperlink>
          <w:r w:rsidR="00ED5D41" w:rsidRPr="00B85C00">
            <w:rPr>
              <w:rStyle w:val="afa"/>
              <w:rFonts w:asciiTheme="minorHAnsi" w:hAnsiTheme="minorHAnsi" w:cstheme="minorHAnsi"/>
              <w:i w:val="0"/>
              <w:color w:val="2E74B5" w:themeColor="accent1" w:themeShade="BF"/>
              <w:lang w:val="en-US"/>
            </w:rPr>
            <w:t xml:space="preserve"> </w:t>
          </w:r>
        </w:p>
        <w:p w14:paraId="76D82071" w14:textId="1F5A6B94" w:rsidR="00ED5D41" w:rsidRPr="00B85C00" w:rsidRDefault="00CA1B3F" w:rsidP="0094228F">
          <w:pPr>
            <w:pStyle w:val="5"/>
            <w:rPr>
              <w:rStyle w:val="afa"/>
              <w:rFonts w:asciiTheme="minorHAnsi" w:hAnsiTheme="minorHAnsi" w:cstheme="minorHAnsi"/>
              <w:i w:val="0"/>
              <w:color w:val="2E74B5" w:themeColor="accent1" w:themeShade="BF"/>
              <w:lang w:val="en-US"/>
            </w:rPr>
          </w:pPr>
          <w:hyperlink w:anchor="_2.9_Checking_the" w:history="1">
            <w:r w:rsidR="00ED5D41" w:rsidRPr="00B85C00">
              <w:rPr>
                <w:rStyle w:val="ad"/>
                <w:rFonts w:asciiTheme="minorHAnsi" w:hAnsiTheme="minorHAnsi" w:cstheme="minorHAnsi"/>
                <w:color w:val="2E74B5" w:themeColor="accent1" w:themeShade="BF"/>
                <w:u w:val="none"/>
                <w:lang w:val="en-US"/>
              </w:rPr>
              <w:t>2.9 Checking the marking code</w:t>
            </w:r>
          </w:hyperlink>
          <w:r w:rsidR="00ED5D41" w:rsidRPr="00B85C00">
            <w:rPr>
              <w:rStyle w:val="afa"/>
              <w:rFonts w:asciiTheme="minorHAnsi" w:hAnsiTheme="minorHAnsi" w:cstheme="minorHAnsi"/>
              <w:i w:val="0"/>
              <w:color w:val="2E74B5" w:themeColor="accent1" w:themeShade="BF"/>
              <w:lang w:val="en-US"/>
            </w:rPr>
            <w:t xml:space="preserve"> </w:t>
          </w:r>
        </w:p>
        <w:p w14:paraId="5C619971" w14:textId="62DEFAC9" w:rsidR="00ED5D41" w:rsidRPr="00B85C00" w:rsidRDefault="00040F31" w:rsidP="0094228F">
          <w:pPr>
            <w:pStyle w:val="5"/>
            <w:rPr>
              <w:rStyle w:val="afa"/>
              <w:rFonts w:asciiTheme="minorHAnsi" w:hAnsiTheme="minorHAnsi" w:cstheme="minorHAnsi"/>
              <w:i w:val="0"/>
              <w:color w:val="2E74B5" w:themeColor="accent1" w:themeShade="BF"/>
              <w:lang w:val="en-US"/>
            </w:rPr>
          </w:pPr>
          <w:r w:rsidRPr="00B85C00">
            <w:rPr>
              <w:rStyle w:val="afa"/>
              <w:rFonts w:asciiTheme="minorHAnsi" w:hAnsiTheme="minorHAnsi" w:cstheme="minorHAnsi"/>
              <w:i w:val="0"/>
              <w:color w:val="2E74B5" w:themeColor="accent1" w:themeShade="BF"/>
              <w:lang w:val="en-US"/>
            </w:rPr>
            <w:t xml:space="preserve">  </w:t>
          </w:r>
          <w:hyperlink w:anchor="_2.9.1_Request_body" w:history="1">
            <w:r w:rsidRPr="00B85C00">
              <w:rPr>
                <w:rStyle w:val="ad"/>
                <w:rFonts w:asciiTheme="minorHAnsi" w:hAnsiTheme="minorHAnsi" w:cstheme="minorHAnsi"/>
                <w:color w:val="2E74B5" w:themeColor="accent1" w:themeShade="BF"/>
                <w:u w:val="none"/>
                <w:lang w:val="en-US"/>
              </w:rPr>
              <w:t xml:space="preserve"> 2.9</w:t>
            </w:r>
            <w:r w:rsidR="00ED5D41" w:rsidRPr="00B85C00">
              <w:rPr>
                <w:rStyle w:val="ad"/>
                <w:rFonts w:asciiTheme="minorHAnsi" w:hAnsiTheme="minorHAnsi" w:cstheme="minorHAnsi"/>
                <w:color w:val="2E74B5" w:themeColor="accent1" w:themeShade="BF"/>
                <w:u w:val="none"/>
                <w:lang w:val="en-US"/>
              </w:rPr>
              <w:t>.1 Request Body</w:t>
            </w:r>
          </w:hyperlink>
          <w:r w:rsidR="00ED5D41" w:rsidRPr="00B85C00">
            <w:rPr>
              <w:rStyle w:val="afa"/>
              <w:rFonts w:asciiTheme="minorHAnsi" w:hAnsiTheme="minorHAnsi" w:cstheme="minorHAnsi"/>
              <w:i w:val="0"/>
              <w:color w:val="2E74B5" w:themeColor="accent1" w:themeShade="BF"/>
              <w:lang w:val="en-US"/>
            </w:rPr>
            <w:t xml:space="preserve"> </w:t>
          </w:r>
        </w:p>
        <w:p w14:paraId="274870C6" w14:textId="1E4F7AE6" w:rsidR="00ED5D41" w:rsidRPr="00B85C00" w:rsidRDefault="00040F31" w:rsidP="0094228F">
          <w:pPr>
            <w:pStyle w:val="5"/>
            <w:rPr>
              <w:rStyle w:val="afa"/>
              <w:rFonts w:asciiTheme="minorHAnsi" w:hAnsiTheme="minorHAnsi" w:cstheme="minorHAnsi"/>
              <w:i w:val="0"/>
              <w:color w:val="2E74B5" w:themeColor="accent1" w:themeShade="BF"/>
              <w:lang w:val="en-US"/>
            </w:rPr>
          </w:pPr>
          <w:r w:rsidRPr="00B85C00">
            <w:rPr>
              <w:rStyle w:val="afa"/>
              <w:rFonts w:asciiTheme="minorHAnsi" w:hAnsiTheme="minorHAnsi" w:cstheme="minorHAnsi"/>
              <w:i w:val="0"/>
              <w:color w:val="2E74B5" w:themeColor="accent1" w:themeShade="BF"/>
              <w:lang w:val="en-US"/>
            </w:rPr>
            <w:t xml:space="preserve">       </w:t>
          </w:r>
          <w:hyperlink w:anchor="_2.9.1.1_Document_content" w:history="1">
            <w:r w:rsidR="00ED5D41" w:rsidRPr="00B85C00">
              <w:rPr>
                <w:rStyle w:val="ad"/>
                <w:rFonts w:asciiTheme="minorHAnsi" w:hAnsiTheme="minorHAnsi" w:cstheme="minorHAnsi"/>
                <w:color w:val="2E74B5" w:themeColor="accent1" w:themeShade="BF"/>
                <w:u w:val="none"/>
                <w:lang w:val="en-US"/>
              </w:rPr>
              <w:t>2.9.1.1 Document Content</w:t>
            </w:r>
          </w:hyperlink>
          <w:r w:rsidR="00ED5D41" w:rsidRPr="00B85C00">
            <w:rPr>
              <w:rStyle w:val="afa"/>
              <w:rFonts w:asciiTheme="minorHAnsi" w:hAnsiTheme="minorHAnsi" w:cstheme="minorHAnsi"/>
              <w:i w:val="0"/>
              <w:color w:val="2E74B5" w:themeColor="accent1" w:themeShade="BF"/>
              <w:lang w:val="en-US"/>
            </w:rPr>
            <w:t xml:space="preserve"> </w:t>
          </w:r>
        </w:p>
        <w:p w14:paraId="211B24E9" w14:textId="4EE5F9D8" w:rsidR="00ED5D41" w:rsidRPr="00B85C00" w:rsidRDefault="00040F31" w:rsidP="0094228F">
          <w:pPr>
            <w:pStyle w:val="5"/>
            <w:rPr>
              <w:rStyle w:val="afa"/>
              <w:rFonts w:asciiTheme="minorHAnsi" w:hAnsiTheme="minorHAnsi" w:cstheme="minorHAnsi"/>
              <w:i w:val="0"/>
              <w:color w:val="2E74B5" w:themeColor="accent1" w:themeShade="BF"/>
              <w:lang w:val="en-US"/>
            </w:rPr>
          </w:pPr>
          <w:r w:rsidRPr="00B85C00">
            <w:rPr>
              <w:rStyle w:val="afa"/>
              <w:rFonts w:asciiTheme="minorHAnsi" w:hAnsiTheme="minorHAnsi" w:cstheme="minorHAnsi"/>
              <w:i w:val="0"/>
              <w:color w:val="2E74B5" w:themeColor="accent1" w:themeShade="BF"/>
              <w:lang w:val="en-US"/>
            </w:rPr>
            <w:t xml:space="preserve">   </w:t>
          </w:r>
          <w:hyperlink w:anchor="_2.9.2_Response_body" w:history="1">
            <w:r w:rsidR="00ED5D41" w:rsidRPr="00B85C00">
              <w:rPr>
                <w:rStyle w:val="ad"/>
                <w:rFonts w:asciiTheme="minorHAnsi" w:hAnsiTheme="minorHAnsi" w:cstheme="minorHAnsi"/>
                <w:color w:val="2E74B5" w:themeColor="accent1" w:themeShade="BF"/>
                <w:u w:val="none"/>
                <w:lang w:val="en-US"/>
              </w:rPr>
              <w:t>2.9.2 Response body with request processing errors</w:t>
            </w:r>
          </w:hyperlink>
          <w:r w:rsidR="00ED5D41" w:rsidRPr="00B85C00">
            <w:rPr>
              <w:rStyle w:val="afa"/>
              <w:rFonts w:asciiTheme="minorHAnsi" w:hAnsiTheme="minorHAnsi" w:cstheme="minorHAnsi"/>
              <w:i w:val="0"/>
              <w:color w:val="2E74B5" w:themeColor="accent1" w:themeShade="BF"/>
              <w:lang w:val="en-US"/>
            </w:rPr>
            <w:t xml:space="preserve"> </w:t>
          </w:r>
        </w:p>
        <w:p w14:paraId="2963D557" w14:textId="17947D6B" w:rsidR="00ED5D41" w:rsidRPr="00B85C00" w:rsidRDefault="00CA1B3F" w:rsidP="0094228F">
          <w:pPr>
            <w:pStyle w:val="5"/>
            <w:rPr>
              <w:rStyle w:val="afa"/>
              <w:rFonts w:asciiTheme="minorHAnsi" w:hAnsiTheme="minorHAnsi" w:cstheme="minorHAnsi"/>
              <w:i w:val="0"/>
              <w:color w:val="2E74B5" w:themeColor="accent1" w:themeShade="BF"/>
              <w:lang w:val="en-US"/>
            </w:rPr>
          </w:pPr>
          <w:hyperlink w:anchor="_2.10_Marking_code" w:history="1">
            <w:r w:rsidR="00ED5D41" w:rsidRPr="00B85C00">
              <w:rPr>
                <w:rStyle w:val="ad"/>
                <w:rFonts w:asciiTheme="minorHAnsi" w:hAnsiTheme="minorHAnsi" w:cstheme="minorHAnsi"/>
                <w:color w:val="2E74B5" w:themeColor="accent1" w:themeShade="BF"/>
                <w:u w:val="none"/>
                <w:lang w:val="en-US"/>
              </w:rPr>
              <w:t>2.10 Chec</w:t>
            </w:r>
            <w:r w:rsidR="00ED5D41" w:rsidRPr="00B85C00">
              <w:rPr>
                <w:rStyle w:val="ad"/>
                <w:rFonts w:asciiTheme="minorHAnsi" w:hAnsiTheme="minorHAnsi" w:cstheme="minorHAnsi"/>
                <w:color w:val="2E74B5" w:themeColor="accent1" w:themeShade="BF"/>
                <w:u w:val="none"/>
                <w:lang w:val="en-US"/>
              </w:rPr>
              <w:t>k</w:t>
            </w:r>
            <w:r w:rsidR="00ED5D41" w:rsidRPr="00B85C00">
              <w:rPr>
                <w:rStyle w:val="ad"/>
                <w:rFonts w:asciiTheme="minorHAnsi" w:hAnsiTheme="minorHAnsi" w:cstheme="minorHAnsi"/>
                <w:color w:val="2E74B5" w:themeColor="accent1" w:themeShade="BF"/>
                <w:u w:val="none"/>
                <w:lang w:val="en-US"/>
              </w:rPr>
              <w:t xml:space="preserve"> status of marking code</w:t>
            </w:r>
          </w:hyperlink>
          <w:r w:rsidR="00ED5D41" w:rsidRPr="00B85C00">
            <w:rPr>
              <w:rStyle w:val="afa"/>
              <w:rFonts w:asciiTheme="minorHAnsi" w:hAnsiTheme="minorHAnsi" w:cstheme="minorHAnsi"/>
              <w:i w:val="0"/>
              <w:color w:val="2E74B5" w:themeColor="accent1" w:themeShade="BF"/>
              <w:lang w:val="en-US"/>
            </w:rPr>
            <w:t xml:space="preserve"> </w:t>
          </w:r>
        </w:p>
        <w:p w14:paraId="3EAC0775" w14:textId="191C8AF4" w:rsidR="00ED5D41" w:rsidRPr="00B85C00" w:rsidRDefault="00040F31" w:rsidP="0094228F">
          <w:pPr>
            <w:pStyle w:val="5"/>
          </w:pPr>
          <w:r w:rsidRPr="00B85C00">
            <w:rPr>
              <w:rStyle w:val="afa"/>
              <w:rFonts w:asciiTheme="minorHAnsi" w:hAnsiTheme="minorHAnsi" w:cstheme="minorHAnsi"/>
              <w:i w:val="0"/>
              <w:color w:val="2E74B5" w:themeColor="accent1" w:themeShade="BF"/>
              <w:lang w:val="en-US"/>
            </w:rPr>
            <w:t xml:space="preserve">   </w:t>
          </w:r>
          <w:hyperlink w:anchor="_2.10.1_Response_body" w:history="1">
            <w:r w:rsidR="00ED5D41" w:rsidRPr="00B85C00">
              <w:rPr>
                <w:rStyle w:val="ad"/>
                <w:rFonts w:asciiTheme="minorHAnsi" w:hAnsiTheme="minorHAnsi" w:cstheme="minorHAnsi"/>
                <w:color w:val="2E74B5" w:themeColor="accent1" w:themeShade="BF"/>
                <w:u w:val="none"/>
                <w:lang w:val="en-US"/>
              </w:rPr>
              <w:t>2.10.1 Response body</w:t>
            </w:r>
          </w:hyperlink>
          <w:r w:rsidR="0094228F" w:rsidRPr="00B85C00">
            <w:rPr>
              <w:rStyle w:val="ad"/>
              <w:rFonts w:asciiTheme="minorHAnsi" w:hAnsiTheme="minorHAnsi" w:cstheme="minorHAnsi"/>
              <w:iCs/>
              <w:color w:val="2E74B5" w:themeColor="accent1" w:themeShade="BF"/>
              <w:u w:val="none"/>
            </w:rPr>
            <w:br/>
          </w:r>
          <w:r w:rsidR="0094228F" w:rsidRPr="00B85C00">
            <w:t xml:space="preserve"> </w:t>
          </w:r>
          <w:hyperlink w:anchor="_2.11_Status_of" w:history="1">
            <w:r w:rsidR="00DC1FDE" w:rsidRPr="00B85C00">
              <w:rPr>
                <w:rStyle w:val="ad"/>
              </w:rPr>
              <w:t xml:space="preserve">2.11 Status of FFD </w:t>
            </w:r>
            <w:r w:rsidR="00DC1FDE" w:rsidRPr="00B85C00">
              <w:rPr>
                <w:rStyle w:val="ad"/>
              </w:rPr>
              <w:t>c</w:t>
            </w:r>
            <w:r w:rsidR="00DC1FDE" w:rsidRPr="00B85C00">
              <w:rPr>
                <w:rStyle w:val="ad"/>
              </w:rPr>
              <w:t>orrection receipt 1.2</w:t>
            </w:r>
          </w:hyperlink>
        </w:p>
        <w:p w14:paraId="7CD917EE" w14:textId="1EB6C4F5" w:rsidR="0094228F" w:rsidRPr="00B85C00" w:rsidRDefault="0094228F" w:rsidP="0094228F">
          <w:pPr>
            <w:pStyle w:val="5"/>
          </w:pPr>
          <w:r w:rsidRPr="00B85C00">
            <w:t xml:space="preserve">   </w:t>
          </w:r>
          <w:hyperlink w:anchor="_2.11.1_Response_body" w:history="1">
            <w:r w:rsidRPr="00B85C00">
              <w:rPr>
                <w:rStyle w:val="ad"/>
              </w:rPr>
              <w:t>2.11.1 Response body</w:t>
            </w:r>
          </w:hyperlink>
        </w:p>
        <w:p w14:paraId="539FBBBE" w14:textId="1A6AFAA3" w:rsidR="007624AA" w:rsidRPr="00B85C00" w:rsidRDefault="00CA1B3F" w:rsidP="0094228F">
          <w:pPr>
            <w:pStyle w:val="5"/>
            <w:rPr>
              <w:rStyle w:val="afa"/>
              <w:rFonts w:asciiTheme="minorHAnsi" w:hAnsiTheme="minorHAnsi" w:cstheme="minorHAnsi"/>
              <w:i w:val="0"/>
              <w:color w:val="2E74B5" w:themeColor="accent1" w:themeShade="BF"/>
            </w:rPr>
          </w:pPr>
          <w:hyperlink w:anchor="_Toc59045210" w:history="1">
            <w:r w:rsidR="007624AA" w:rsidRPr="00B85C00">
              <w:rPr>
                <w:rStyle w:val="afa"/>
                <w:rFonts w:asciiTheme="minorHAnsi" w:hAnsiTheme="minorHAnsi" w:cstheme="minorHAnsi"/>
                <w:i w:val="0"/>
                <w:color w:val="2E74B5" w:themeColor="accent1" w:themeShade="BF"/>
              </w:rPr>
              <w:t>3. Swagger</w:t>
            </w:r>
          </w:hyperlink>
        </w:p>
        <w:p w14:paraId="31F24995" w14:textId="17BBCB17" w:rsidR="007624AA" w:rsidRPr="00B85C00" w:rsidRDefault="00CA1B3F" w:rsidP="0094228F">
          <w:pPr>
            <w:pStyle w:val="5"/>
            <w:rPr>
              <w:rStyle w:val="afa"/>
              <w:rFonts w:asciiTheme="minorHAnsi" w:hAnsiTheme="minorHAnsi" w:cstheme="minorHAnsi"/>
              <w:i w:val="0"/>
              <w:color w:val="2E74B5" w:themeColor="accent1" w:themeShade="BF"/>
            </w:rPr>
          </w:pPr>
          <w:hyperlink w:anchor="_Toc59045211" w:history="1">
            <w:r w:rsidR="007624AA" w:rsidRPr="00B85C00">
              <w:rPr>
                <w:rStyle w:val="afa"/>
                <w:rFonts w:asciiTheme="minorHAnsi" w:hAnsiTheme="minorHAnsi" w:cstheme="minorHAnsi"/>
                <w:i w:val="0"/>
                <w:color w:val="2E74B5" w:themeColor="accent1" w:themeShade="BF"/>
              </w:rPr>
              <w:t>4. Links to the receipt.</w:t>
            </w:r>
          </w:hyperlink>
          <w:r w:rsidR="0094228F" w:rsidRPr="00B85C00">
            <w:rPr>
              <w:rStyle w:val="afa"/>
              <w:rFonts w:asciiTheme="minorHAnsi" w:hAnsiTheme="minorHAnsi" w:cstheme="minorHAnsi"/>
              <w:i w:val="0"/>
              <w:color w:val="2E74B5" w:themeColor="accent1" w:themeShade="BF"/>
            </w:rPr>
            <w:t xml:space="preserve"> </w:t>
          </w:r>
        </w:p>
        <w:p w14:paraId="36FDAB1A" w14:textId="6685B3F8" w:rsidR="007624AA" w:rsidRPr="00B85C00" w:rsidRDefault="007624AA" w:rsidP="0094228F">
          <w:pPr>
            <w:pStyle w:val="5"/>
            <w:rPr>
              <w:rStyle w:val="afa"/>
              <w:rFonts w:asciiTheme="minorHAnsi" w:hAnsiTheme="minorHAnsi" w:cstheme="minorHAnsi"/>
              <w:i w:val="0"/>
              <w:color w:val="2E74B5" w:themeColor="accent1" w:themeShade="BF"/>
            </w:rPr>
          </w:pPr>
          <w:r w:rsidRPr="00B85C00">
            <w:rPr>
              <w:rStyle w:val="afa"/>
              <w:rFonts w:asciiTheme="minorHAnsi" w:hAnsiTheme="minorHAnsi" w:cstheme="minorHAnsi"/>
              <w:i w:val="0"/>
              <w:color w:val="2E74B5" w:themeColor="accent1" w:themeShade="BF"/>
            </w:rPr>
            <w:t>5.Change Log</w:t>
          </w:r>
          <w:r w:rsidRPr="00B85C00">
            <w:rPr>
              <w:rStyle w:val="afa"/>
              <w:rFonts w:asciiTheme="minorHAnsi" w:hAnsiTheme="minorHAnsi" w:cstheme="minorHAnsi"/>
              <w:i w:val="0"/>
              <w:webHidden/>
              <w:color w:val="2E74B5" w:themeColor="accent1" w:themeShade="BF"/>
            </w:rPr>
            <w:tab/>
          </w:r>
        </w:p>
        <w:p w14:paraId="28EA38DB" w14:textId="5DD2EEFC" w:rsidR="00C12E5F" w:rsidRPr="00567318" w:rsidRDefault="00A95056" w:rsidP="0094228F">
          <w:pPr>
            <w:pStyle w:val="5"/>
            <w:rPr>
              <w:b/>
              <w:bCs/>
            </w:rPr>
          </w:pPr>
          <w:r w:rsidRPr="00B85C00">
            <w:rPr>
              <w:rStyle w:val="afa"/>
              <w:rFonts w:asciiTheme="minorHAnsi" w:hAnsiTheme="minorHAnsi" w:cstheme="minorHAnsi"/>
              <w:i w:val="0"/>
              <w:color w:val="2E74B5" w:themeColor="accent1" w:themeShade="BF"/>
            </w:rPr>
            <w:fldChar w:fldCharType="end"/>
          </w:r>
        </w:p>
      </w:sdtContent>
    </w:sdt>
    <w:p w14:paraId="129E70E6" w14:textId="655C41F7" w:rsidR="00471C8F" w:rsidRPr="00567318" w:rsidRDefault="0021424C" w:rsidP="007624AA">
      <w:pPr>
        <w:pStyle w:val="1"/>
        <w:rPr>
          <w:sz w:val="28"/>
          <w:lang w:val="en-US"/>
        </w:rPr>
      </w:pPr>
      <w:bookmarkStart w:id="0" w:name="_1._General_description"/>
      <w:bookmarkStart w:id="1" w:name="_Toc59045176"/>
      <w:bookmarkEnd w:id="0"/>
      <w:r w:rsidRPr="00567318">
        <w:rPr>
          <w:sz w:val="28"/>
          <w:lang w:val="en-US"/>
        </w:rPr>
        <w:t xml:space="preserve">1. </w:t>
      </w:r>
      <w:r w:rsidR="00AE0BC3" w:rsidRPr="00567318">
        <w:rPr>
          <w:sz w:val="28"/>
          <w:lang w:val="en-US"/>
        </w:rPr>
        <w:t>General description</w:t>
      </w:r>
      <w:bookmarkEnd w:id="1"/>
    </w:p>
    <w:p w14:paraId="635DD64F" w14:textId="77777777" w:rsidR="0061015B" w:rsidRPr="00567318" w:rsidRDefault="0061015B" w:rsidP="004E2FCC">
      <w:pPr>
        <w:rPr>
          <w:sz w:val="22"/>
          <w:lang w:val="en-US"/>
        </w:rPr>
      </w:pPr>
    </w:p>
    <w:p w14:paraId="21F37BBA" w14:textId="77777777" w:rsidR="00B14BC3" w:rsidRPr="00567318" w:rsidRDefault="00B14BC3" w:rsidP="00AA3F3D">
      <w:pPr>
        <w:pStyle w:val="2"/>
        <w:rPr>
          <w:sz w:val="24"/>
          <w:lang w:val="en-US"/>
        </w:rPr>
      </w:pPr>
      <w:bookmarkStart w:id="2" w:name="_1.1._Basic_information"/>
      <w:bookmarkStart w:id="3" w:name="_Toc59045177"/>
      <w:bookmarkEnd w:id="2"/>
      <w:r w:rsidRPr="00567318">
        <w:rPr>
          <w:sz w:val="24"/>
          <w:lang w:val="en-US"/>
        </w:rPr>
        <w:t>1.1.</w:t>
      </w:r>
      <w:r w:rsidRPr="00567318">
        <w:rPr>
          <w:sz w:val="24"/>
          <w:lang w:val="en-US"/>
        </w:rPr>
        <w:tab/>
        <w:t>Basic information</w:t>
      </w:r>
      <w:bookmarkEnd w:id="3"/>
    </w:p>
    <w:p w14:paraId="14DE5F0C" w14:textId="77777777" w:rsidR="00B14BC3" w:rsidRPr="00567318" w:rsidRDefault="00B14BC3" w:rsidP="00B14BC3">
      <w:pPr>
        <w:pStyle w:val="a4"/>
        <w:rPr>
          <w:sz w:val="22"/>
          <w:lang w:val="en-US"/>
        </w:rPr>
      </w:pPr>
    </w:p>
    <w:p w14:paraId="31F105FC" w14:textId="6077FC80" w:rsidR="0061015B" w:rsidRPr="00567318" w:rsidRDefault="0061015B" w:rsidP="0061015B">
      <w:pPr>
        <w:jc w:val="both"/>
        <w:rPr>
          <w:sz w:val="22"/>
          <w:lang w:val="en-US"/>
        </w:rPr>
      </w:pPr>
      <w:r w:rsidRPr="00567318">
        <w:rPr>
          <w:b/>
          <w:sz w:val="22"/>
          <w:lang w:val="en-US"/>
        </w:rPr>
        <w:t>Orange data fiscal cloud</w:t>
      </w:r>
      <w:r w:rsidRPr="00567318">
        <w:rPr>
          <w:sz w:val="22"/>
          <w:lang w:val="en-US"/>
        </w:rPr>
        <w:t xml:space="preserve"> – is a service that allows users generate fiscal receipts for internet commerce.  A client can register in</w:t>
      </w:r>
      <w:r w:rsidR="002A5407" w:rsidRPr="00567318">
        <w:rPr>
          <w:sz w:val="22"/>
          <w:lang w:val="en-US"/>
        </w:rPr>
        <w:t xml:space="preserve"> </w:t>
      </w:r>
      <w:hyperlink r:id="rId8" w:history="1">
        <w:r w:rsidR="002A5407" w:rsidRPr="00567318">
          <w:rPr>
            <w:rStyle w:val="ad"/>
            <w:sz w:val="22"/>
            <w:lang w:val="en-US"/>
          </w:rPr>
          <w:t>https://orangedata.ru/</w:t>
        </w:r>
        <w:r w:rsidRPr="00567318">
          <w:rPr>
            <w:rStyle w:val="ad"/>
            <w:sz w:val="22"/>
            <w:lang w:val="en-US"/>
          </w:rPr>
          <w:t xml:space="preserve"> </w:t>
        </w:r>
      </w:hyperlink>
      <w:r w:rsidR="002A5407" w:rsidRPr="00567318">
        <w:rPr>
          <w:sz w:val="22"/>
          <w:lang w:val="en-US"/>
        </w:rPr>
        <w:t xml:space="preserve"> </w:t>
      </w:r>
      <w:r w:rsidRPr="00567318">
        <w:rPr>
          <w:sz w:val="22"/>
          <w:lang w:val="en-US"/>
        </w:rPr>
        <w:t>website, order several physical fiscal devices connected to his account and generate fiscal receipts, using the</w:t>
      </w:r>
      <w:r w:rsidR="00177353" w:rsidRPr="00567318">
        <w:rPr>
          <w:sz w:val="22"/>
          <w:lang w:val="en-US"/>
        </w:rPr>
        <w:t xml:space="preserve"> </w:t>
      </w:r>
      <w:r w:rsidRPr="00567318">
        <w:rPr>
          <w:sz w:val="22"/>
          <w:lang w:val="en-US"/>
        </w:rPr>
        <w:t>API (described below). The service generate</w:t>
      </w:r>
      <w:r w:rsidR="00985270" w:rsidRPr="00567318">
        <w:rPr>
          <w:sz w:val="22"/>
          <w:lang w:val="en-US"/>
        </w:rPr>
        <w:t>s</w:t>
      </w:r>
      <w:r w:rsidRPr="00567318">
        <w:rPr>
          <w:sz w:val="22"/>
          <w:lang w:val="en-US"/>
        </w:rPr>
        <w:t xml:space="preserve"> receipts in electronic form only (without printed hard copy).</w:t>
      </w:r>
    </w:p>
    <w:p w14:paraId="067F57FC" w14:textId="77777777" w:rsidR="0061015B" w:rsidRPr="00567318" w:rsidRDefault="0061015B" w:rsidP="0061015B">
      <w:pPr>
        <w:jc w:val="both"/>
        <w:rPr>
          <w:sz w:val="22"/>
          <w:lang w:val="en-US"/>
        </w:rPr>
      </w:pPr>
    </w:p>
    <w:p w14:paraId="5E5F244E" w14:textId="77777777" w:rsidR="00980E7A" w:rsidRPr="00567318" w:rsidRDefault="00CB04F1" w:rsidP="00CB04F1">
      <w:pPr>
        <w:jc w:val="both"/>
        <w:rPr>
          <w:sz w:val="22"/>
          <w:lang w:val="en-US"/>
        </w:rPr>
      </w:pPr>
      <w:r w:rsidRPr="00567318">
        <w:rPr>
          <w:b/>
          <w:sz w:val="22"/>
          <w:lang w:val="en-US"/>
        </w:rPr>
        <w:t>Caching device</w:t>
      </w:r>
      <w:r w:rsidRPr="00567318">
        <w:rPr>
          <w:sz w:val="22"/>
          <w:lang w:val="en-US"/>
        </w:rPr>
        <w:t xml:space="preserve"> – special device that meets requirements of </w:t>
      </w:r>
      <w:r w:rsidR="00F2195E" w:rsidRPr="00567318">
        <w:rPr>
          <w:sz w:val="22"/>
          <w:lang w:val="en-US"/>
        </w:rPr>
        <w:t>of Russian Federal law of 22.05.2003 N 54-FZ (edited on 03.07.2018) «</w:t>
      </w:r>
      <w:r w:rsidR="00F2195E" w:rsidRPr="00567318">
        <w:rPr>
          <w:sz w:val="22"/>
        </w:rPr>
        <w:t>С</w:t>
      </w:r>
      <w:r w:rsidR="00F2195E" w:rsidRPr="00567318">
        <w:rPr>
          <w:sz w:val="22"/>
          <w:lang w:val="en-US"/>
        </w:rPr>
        <w:t>ash equipment usage and settlements in the Russian Federation». According to the law, all caching devices are listed in special roster of cash registers. There is a range of different caching devices (with human interface, with hardware RS</w:t>
      </w:r>
      <w:r w:rsidR="00980E7A" w:rsidRPr="00567318">
        <w:rPr>
          <w:sz w:val="22"/>
          <w:lang w:val="en-US"/>
        </w:rPr>
        <w:t>-232 or USB interface, e.t.c). A caching device can generate receipts in paper-printed form or in electronic form. The main COMMON features of all caching devices are:</w:t>
      </w:r>
    </w:p>
    <w:p w14:paraId="0300A24D" w14:textId="77777777" w:rsidR="00980E7A" w:rsidRPr="00567318" w:rsidRDefault="00980E7A" w:rsidP="00980E7A">
      <w:pPr>
        <w:pStyle w:val="a4"/>
        <w:numPr>
          <w:ilvl w:val="0"/>
          <w:numId w:val="19"/>
        </w:numPr>
        <w:jc w:val="both"/>
        <w:rPr>
          <w:sz w:val="22"/>
          <w:lang w:val="en-US"/>
        </w:rPr>
      </w:pPr>
      <w:r w:rsidRPr="00567318">
        <w:rPr>
          <w:sz w:val="22"/>
          <w:lang w:val="en-US"/>
        </w:rPr>
        <w:t>Caching device must correctly communicate with special fiscal storage (see description below).</w:t>
      </w:r>
    </w:p>
    <w:p w14:paraId="4A5F0EE8" w14:textId="5D1A3725" w:rsidR="00980E7A" w:rsidRPr="00567318" w:rsidRDefault="00980E7A" w:rsidP="00980E7A">
      <w:pPr>
        <w:pStyle w:val="a4"/>
        <w:numPr>
          <w:ilvl w:val="0"/>
          <w:numId w:val="19"/>
        </w:numPr>
        <w:jc w:val="both"/>
        <w:rPr>
          <w:sz w:val="22"/>
          <w:lang w:val="en-US"/>
        </w:rPr>
      </w:pPr>
      <w:r w:rsidRPr="00567318">
        <w:rPr>
          <w:sz w:val="22"/>
          <w:lang w:val="en-US"/>
        </w:rPr>
        <w:t>Each receipt must contain mandatory fields: fiscal storage serial number (</w:t>
      </w:r>
      <w:r w:rsidR="00031999" w:rsidRPr="00567318">
        <w:rPr>
          <w:rFonts w:cs="Arial"/>
          <w:b/>
          <w:sz w:val="22"/>
          <w:lang w:val="en-US"/>
        </w:rPr>
        <w:t>fsNumber</w:t>
      </w:r>
      <w:r w:rsidRPr="00567318">
        <w:rPr>
          <w:sz w:val="22"/>
          <w:lang w:val="en-US"/>
        </w:rPr>
        <w:t>), device serial number (</w:t>
      </w:r>
      <w:r w:rsidRPr="00567318">
        <w:rPr>
          <w:b/>
          <w:sz w:val="22"/>
          <w:lang w:val="en-US"/>
        </w:rPr>
        <w:t>deviceSN</w:t>
      </w:r>
      <w:r w:rsidRPr="00567318">
        <w:rPr>
          <w:sz w:val="22"/>
          <w:lang w:val="en-US"/>
        </w:rPr>
        <w:t>), device register number (</w:t>
      </w:r>
      <w:r w:rsidRPr="00567318">
        <w:rPr>
          <w:b/>
          <w:sz w:val="22"/>
          <w:lang w:val="en-US"/>
        </w:rPr>
        <w:t>deviceRN</w:t>
      </w:r>
      <w:r w:rsidRPr="00567318">
        <w:rPr>
          <w:sz w:val="22"/>
          <w:lang w:val="en-US"/>
        </w:rPr>
        <w:t xml:space="preserve">), INN, shift number, document index, </w:t>
      </w:r>
      <w:proofErr w:type="gramStart"/>
      <w:r w:rsidRPr="00567318">
        <w:rPr>
          <w:sz w:val="22"/>
          <w:lang w:val="en-US"/>
        </w:rPr>
        <w:t>fiscal</w:t>
      </w:r>
      <w:proofErr w:type="gramEnd"/>
      <w:r w:rsidRPr="00567318">
        <w:rPr>
          <w:sz w:val="22"/>
          <w:lang w:val="en-US"/>
        </w:rPr>
        <w:t xml:space="preserve"> sign. All these fields are described below.</w:t>
      </w:r>
    </w:p>
    <w:p w14:paraId="3BCBB732" w14:textId="77777777" w:rsidR="00980E7A" w:rsidRPr="00567318" w:rsidRDefault="00980E7A" w:rsidP="00CB04F1">
      <w:pPr>
        <w:jc w:val="both"/>
        <w:rPr>
          <w:sz w:val="22"/>
          <w:lang w:val="en-US"/>
        </w:rPr>
      </w:pPr>
    </w:p>
    <w:p w14:paraId="113FCCA3" w14:textId="761EA21F" w:rsidR="00CB04F1" w:rsidRPr="00567318" w:rsidRDefault="00F2195E" w:rsidP="00CB04F1">
      <w:pPr>
        <w:jc w:val="both"/>
        <w:rPr>
          <w:sz w:val="22"/>
          <w:lang w:val="en-US"/>
        </w:rPr>
      </w:pPr>
      <w:r w:rsidRPr="00567318">
        <w:rPr>
          <w:sz w:val="22"/>
          <w:lang w:val="en-US"/>
        </w:rPr>
        <w:t>Orange fiscal cloud is based on cashing devices “NETPAY-</w:t>
      </w:r>
      <w:r w:rsidRPr="00567318">
        <w:rPr>
          <w:sz w:val="22"/>
        </w:rPr>
        <w:t>ФС</w:t>
      </w:r>
      <w:r w:rsidRPr="00567318">
        <w:rPr>
          <w:sz w:val="22"/>
          <w:lang w:val="en-US"/>
        </w:rPr>
        <w:t xml:space="preserve">” (details are here: </w:t>
      </w:r>
      <w:hyperlink r:id="rId9" w:history="1">
        <w:r w:rsidRPr="00567318">
          <w:rPr>
            <w:rStyle w:val="ad"/>
            <w:sz w:val="22"/>
            <w:lang w:val="en-US"/>
          </w:rPr>
          <w:t>http://paykiosk.ru/netpay</w:t>
        </w:r>
      </w:hyperlink>
      <w:r w:rsidRPr="00567318">
        <w:rPr>
          <w:sz w:val="22"/>
          <w:lang w:val="en-US"/>
        </w:rPr>
        <w:t xml:space="preserve"> ). In each 2 units in server rack there are 196 caching devices are installed and clients can “reserve” one or more caching devices for their business.  Each caching device can be registered in tax autho</w:t>
      </w:r>
      <w:r w:rsidR="00980E7A" w:rsidRPr="00567318">
        <w:rPr>
          <w:sz w:val="22"/>
          <w:lang w:val="en-US"/>
        </w:rPr>
        <w:t xml:space="preserve">rity ONLY for one company. So, </w:t>
      </w:r>
      <w:r w:rsidRPr="00567318">
        <w:rPr>
          <w:sz w:val="22"/>
          <w:lang w:val="en-US"/>
        </w:rPr>
        <w:t>caching devices can be shared between several departments of one company, but not between several clients.</w:t>
      </w:r>
    </w:p>
    <w:p w14:paraId="579A4A07" w14:textId="77777777" w:rsidR="00CB04F1" w:rsidRPr="00567318" w:rsidRDefault="00CB04F1" w:rsidP="0061015B">
      <w:pPr>
        <w:jc w:val="both"/>
        <w:rPr>
          <w:sz w:val="22"/>
          <w:lang w:val="en-US"/>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8"/>
        <w:gridCol w:w="3335"/>
      </w:tblGrid>
      <w:tr w:rsidR="00980E7A" w:rsidRPr="00567318" w14:paraId="04B8033E" w14:textId="77777777" w:rsidTr="00980E7A">
        <w:tc>
          <w:tcPr>
            <w:tcW w:w="5494" w:type="dxa"/>
          </w:tcPr>
          <w:p w14:paraId="5516CCF4" w14:textId="77777777" w:rsidR="00980E7A" w:rsidRPr="00567318" w:rsidRDefault="00980E7A" w:rsidP="0061015B">
            <w:pPr>
              <w:jc w:val="both"/>
              <w:rPr>
                <w:sz w:val="22"/>
                <w:lang w:val="en-US"/>
              </w:rPr>
            </w:pPr>
            <w:r w:rsidRPr="00567318">
              <w:rPr>
                <w:noProof/>
                <w:sz w:val="22"/>
              </w:rPr>
              <w:lastRenderedPageBreak/>
              <w:drawing>
                <wp:inline distT="0" distB="0" distL="0" distR="0" wp14:anchorId="7DE9C506" wp14:editId="0C387F07">
                  <wp:extent cx="4586288" cy="3057525"/>
                  <wp:effectExtent l="0" t="0" r="0" b="0"/>
                  <wp:docPr id="3" name="Рисунок 3" descr="http://paykiosk.ru/images/slider/netpay-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aykiosk.ru/images/slider/netpay-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86288" cy="3057525"/>
                          </a:xfrm>
                          <a:prstGeom prst="rect">
                            <a:avLst/>
                          </a:prstGeom>
                          <a:noFill/>
                          <a:ln>
                            <a:noFill/>
                          </a:ln>
                        </pic:spPr>
                      </pic:pic>
                    </a:graphicData>
                  </a:graphic>
                </wp:inline>
              </w:drawing>
            </w:r>
          </w:p>
        </w:tc>
        <w:tc>
          <w:tcPr>
            <w:tcW w:w="5495" w:type="dxa"/>
          </w:tcPr>
          <w:p w14:paraId="66C18162" w14:textId="77777777" w:rsidR="00980E7A" w:rsidRPr="00567318" w:rsidRDefault="00980E7A" w:rsidP="00980E7A">
            <w:pPr>
              <w:jc w:val="both"/>
              <w:rPr>
                <w:b/>
                <w:sz w:val="22"/>
                <w:lang w:val="en-US"/>
              </w:rPr>
            </w:pPr>
            <w:r w:rsidRPr="00567318">
              <w:rPr>
                <w:b/>
                <w:sz w:val="22"/>
                <w:lang w:val="en-US"/>
              </w:rPr>
              <w:t>Picture 1.</w:t>
            </w:r>
          </w:p>
          <w:p w14:paraId="288D7727" w14:textId="77777777" w:rsidR="00980E7A" w:rsidRPr="00567318" w:rsidRDefault="00980E7A" w:rsidP="00980E7A">
            <w:pPr>
              <w:jc w:val="both"/>
              <w:rPr>
                <w:i/>
                <w:sz w:val="22"/>
                <w:lang w:val="en-US"/>
              </w:rPr>
            </w:pPr>
          </w:p>
          <w:p w14:paraId="5620D1E2" w14:textId="77777777" w:rsidR="00980E7A" w:rsidRPr="00567318" w:rsidRDefault="00980E7A" w:rsidP="00980E7A">
            <w:pPr>
              <w:jc w:val="both"/>
              <w:rPr>
                <w:i/>
                <w:sz w:val="22"/>
                <w:lang w:val="en-US"/>
              </w:rPr>
            </w:pPr>
            <w:r w:rsidRPr="00567318">
              <w:rPr>
                <w:sz w:val="22"/>
                <w:lang w:val="en-US"/>
              </w:rPr>
              <w:t>NETPAY-</w:t>
            </w:r>
            <w:r w:rsidRPr="00567318">
              <w:rPr>
                <w:sz w:val="22"/>
              </w:rPr>
              <w:t>ФС</w:t>
            </w:r>
            <w:r w:rsidRPr="00567318">
              <w:rPr>
                <w:i/>
                <w:sz w:val="22"/>
                <w:lang w:val="en-US"/>
              </w:rPr>
              <w:t xml:space="preserve"> caching device with fiscal storage inserted. </w:t>
            </w:r>
          </w:p>
          <w:p w14:paraId="4420A637" w14:textId="77777777" w:rsidR="00980E7A" w:rsidRPr="00567318" w:rsidRDefault="00980E7A" w:rsidP="00980E7A">
            <w:pPr>
              <w:jc w:val="both"/>
              <w:rPr>
                <w:i/>
                <w:sz w:val="22"/>
                <w:lang w:val="en-US"/>
              </w:rPr>
            </w:pPr>
          </w:p>
          <w:p w14:paraId="33956106" w14:textId="77777777" w:rsidR="00980E7A" w:rsidRPr="00567318" w:rsidRDefault="00980E7A" w:rsidP="00980E7A">
            <w:pPr>
              <w:jc w:val="both"/>
              <w:rPr>
                <w:sz w:val="22"/>
                <w:lang w:val="en-US"/>
              </w:rPr>
            </w:pPr>
            <w:r w:rsidRPr="00567318">
              <w:rPr>
                <w:i/>
                <w:sz w:val="22"/>
                <w:lang w:val="en-US"/>
              </w:rPr>
              <w:t xml:space="preserve">Devices can be mounted into a rack. </w:t>
            </w:r>
          </w:p>
        </w:tc>
      </w:tr>
    </w:tbl>
    <w:p w14:paraId="22610FC2" w14:textId="77777777" w:rsidR="00980E7A" w:rsidRPr="00567318" w:rsidRDefault="00980E7A" w:rsidP="0061015B">
      <w:pPr>
        <w:jc w:val="both"/>
        <w:rPr>
          <w:sz w:val="22"/>
          <w:lang w:val="en-US"/>
        </w:rPr>
      </w:pPr>
    </w:p>
    <w:p w14:paraId="00A63BBB" w14:textId="77777777" w:rsidR="00CB04F1" w:rsidRPr="00567318" w:rsidRDefault="00CB04F1" w:rsidP="00CB04F1">
      <w:pPr>
        <w:jc w:val="both"/>
        <w:rPr>
          <w:sz w:val="22"/>
          <w:lang w:val="en-US"/>
        </w:rPr>
      </w:pPr>
      <w:r w:rsidRPr="00567318">
        <w:rPr>
          <w:b/>
          <w:sz w:val="22"/>
          <w:lang w:val="en-US"/>
        </w:rPr>
        <w:t>Device serial number</w:t>
      </w:r>
      <w:r w:rsidRPr="00567318">
        <w:rPr>
          <w:sz w:val="22"/>
          <w:lang w:val="en-US"/>
        </w:rPr>
        <w:t xml:space="preserve"> (field </w:t>
      </w:r>
      <w:r w:rsidRPr="00567318">
        <w:rPr>
          <w:b/>
          <w:sz w:val="22"/>
          <w:lang w:val="en-US"/>
        </w:rPr>
        <w:t>deviceSN</w:t>
      </w:r>
      <w:r w:rsidRPr="00567318">
        <w:rPr>
          <w:sz w:val="22"/>
          <w:lang w:val="en-US"/>
        </w:rPr>
        <w:t>) - is serial number of caching register device</w:t>
      </w:r>
      <w:r w:rsidR="00F2195E" w:rsidRPr="00567318">
        <w:rPr>
          <w:sz w:val="22"/>
          <w:lang w:val="en-US"/>
        </w:rPr>
        <w:t>, assigned by manufacturer</w:t>
      </w:r>
      <w:r w:rsidRPr="00567318">
        <w:rPr>
          <w:sz w:val="22"/>
          <w:lang w:val="en-US"/>
        </w:rPr>
        <w:t xml:space="preserve">. According to the law, </w:t>
      </w:r>
      <w:proofErr w:type="gramStart"/>
      <w:r w:rsidRPr="00567318">
        <w:rPr>
          <w:sz w:val="22"/>
          <w:lang w:val="en-US"/>
        </w:rPr>
        <w:t>it  consists</w:t>
      </w:r>
      <w:proofErr w:type="gramEnd"/>
      <w:r w:rsidRPr="00567318">
        <w:rPr>
          <w:sz w:val="22"/>
          <w:lang w:val="en-US"/>
        </w:rPr>
        <w:t xml:space="preserve"> of 16 digits. Each caching register is registered in tax authority. </w:t>
      </w:r>
    </w:p>
    <w:p w14:paraId="044E1588" w14:textId="77777777" w:rsidR="00CB04F1" w:rsidRPr="00567318" w:rsidRDefault="00CB04F1" w:rsidP="0061015B">
      <w:pPr>
        <w:jc w:val="both"/>
        <w:rPr>
          <w:sz w:val="22"/>
          <w:lang w:val="en-US"/>
        </w:rPr>
      </w:pPr>
    </w:p>
    <w:p w14:paraId="429CB668" w14:textId="77777777" w:rsidR="00F2195E" w:rsidRPr="00567318" w:rsidRDefault="00F2195E" w:rsidP="00F2195E">
      <w:pPr>
        <w:jc w:val="both"/>
        <w:rPr>
          <w:sz w:val="22"/>
          <w:lang w:val="en-US"/>
        </w:rPr>
      </w:pPr>
      <w:r w:rsidRPr="00567318">
        <w:rPr>
          <w:b/>
          <w:sz w:val="22"/>
          <w:lang w:val="en-US"/>
        </w:rPr>
        <w:t>Device register number</w:t>
      </w:r>
      <w:r w:rsidRPr="00567318">
        <w:rPr>
          <w:sz w:val="22"/>
          <w:lang w:val="en-US"/>
        </w:rPr>
        <w:t xml:space="preserve"> (field </w:t>
      </w:r>
      <w:r w:rsidRPr="00567318">
        <w:rPr>
          <w:b/>
          <w:sz w:val="22"/>
          <w:lang w:val="en-US"/>
        </w:rPr>
        <w:t>deviceRN</w:t>
      </w:r>
      <w:r w:rsidRPr="00567318">
        <w:rPr>
          <w:sz w:val="22"/>
          <w:lang w:val="en-US"/>
        </w:rPr>
        <w:t xml:space="preserve">) - is the number that tax authority assigned to the caching register </w:t>
      </w:r>
      <w:proofErr w:type="gramStart"/>
      <w:r w:rsidRPr="00567318">
        <w:rPr>
          <w:sz w:val="22"/>
          <w:lang w:val="en-US"/>
        </w:rPr>
        <w:t>when  the</w:t>
      </w:r>
      <w:proofErr w:type="gramEnd"/>
      <w:r w:rsidRPr="00567318">
        <w:rPr>
          <w:sz w:val="22"/>
          <w:lang w:val="en-US"/>
        </w:rPr>
        <w:t xml:space="preserve"> company register the device in the tax authority. It contains 16 digits.  Device register number and device serial number – are different.  </w:t>
      </w:r>
      <w:proofErr w:type="gramStart"/>
      <w:r w:rsidRPr="00567318">
        <w:rPr>
          <w:b/>
          <w:sz w:val="22"/>
          <w:lang w:val="en-US"/>
        </w:rPr>
        <w:t>deviceSN</w:t>
      </w:r>
      <w:proofErr w:type="gramEnd"/>
      <w:r w:rsidRPr="00567318">
        <w:rPr>
          <w:sz w:val="22"/>
          <w:lang w:val="en-US"/>
        </w:rPr>
        <w:t xml:space="preserve"> never changes. </w:t>
      </w:r>
      <w:proofErr w:type="gramStart"/>
      <w:r w:rsidRPr="00567318">
        <w:rPr>
          <w:b/>
          <w:sz w:val="22"/>
          <w:lang w:val="en-US"/>
        </w:rPr>
        <w:t>deviceRN</w:t>
      </w:r>
      <w:proofErr w:type="gramEnd"/>
      <w:r w:rsidRPr="00567318">
        <w:rPr>
          <w:b/>
          <w:sz w:val="22"/>
          <w:lang w:val="en-US"/>
        </w:rPr>
        <w:t xml:space="preserve"> </w:t>
      </w:r>
      <w:r w:rsidRPr="00567318">
        <w:rPr>
          <w:sz w:val="22"/>
          <w:lang w:val="en-US"/>
        </w:rPr>
        <w:t>can changed  when  a company  unegister caching device in Tax Authority and (after a pause) register the caching device again.</w:t>
      </w:r>
    </w:p>
    <w:p w14:paraId="110E9B5E" w14:textId="77777777" w:rsidR="00F2195E" w:rsidRPr="00567318" w:rsidRDefault="00F2195E" w:rsidP="0061015B">
      <w:pPr>
        <w:jc w:val="both"/>
        <w:rPr>
          <w:sz w:val="22"/>
          <w:lang w:val="en-US"/>
        </w:rPr>
      </w:pPr>
    </w:p>
    <w:p w14:paraId="786B28BB" w14:textId="77777777" w:rsidR="0061015B" w:rsidRPr="00567318" w:rsidRDefault="0061015B" w:rsidP="0061015B">
      <w:pPr>
        <w:jc w:val="both"/>
        <w:rPr>
          <w:sz w:val="22"/>
          <w:lang w:val="en-US"/>
        </w:rPr>
      </w:pPr>
      <w:r w:rsidRPr="00567318">
        <w:rPr>
          <w:b/>
          <w:sz w:val="22"/>
          <w:lang w:val="en-US"/>
        </w:rPr>
        <w:t>Fiscal storage</w:t>
      </w:r>
      <w:r w:rsidRPr="00567318">
        <w:rPr>
          <w:sz w:val="22"/>
          <w:lang w:val="en-US"/>
        </w:rPr>
        <w:t xml:space="preserve"> (abbreviation: FN – “</w:t>
      </w:r>
      <w:r w:rsidRPr="00567318">
        <w:rPr>
          <w:i/>
          <w:sz w:val="22"/>
          <w:lang w:val="en-US"/>
        </w:rPr>
        <w:t>fiscalny nakopitel</w:t>
      </w:r>
      <w:r w:rsidRPr="00567318">
        <w:rPr>
          <w:sz w:val="22"/>
          <w:lang w:val="en-US"/>
        </w:rPr>
        <w:t>”</w:t>
      </w:r>
      <w:proofErr w:type="gramStart"/>
      <w:r w:rsidRPr="00567318">
        <w:rPr>
          <w:sz w:val="22"/>
          <w:lang w:val="en-US"/>
        </w:rPr>
        <w:t>)–</w:t>
      </w:r>
      <w:proofErr w:type="gramEnd"/>
      <w:r w:rsidRPr="00567318">
        <w:rPr>
          <w:sz w:val="22"/>
          <w:lang w:val="en-US"/>
        </w:rPr>
        <w:t xml:space="preserve"> is special storage device with Java machine inside and hardware security.  Fiscal storage is integrated into any caching register and controls key functionality of cashing register. Fiscal </w:t>
      </w:r>
      <w:proofErr w:type="gramStart"/>
      <w:r w:rsidRPr="00567318">
        <w:rPr>
          <w:sz w:val="22"/>
          <w:lang w:val="en-US"/>
        </w:rPr>
        <w:t>storage  allows</w:t>
      </w:r>
      <w:proofErr w:type="gramEnd"/>
      <w:r w:rsidRPr="00567318">
        <w:rPr>
          <w:sz w:val="22"/>
          <w:lang w:val="en-US"/>
        </w:rPr>
        <w:t xml:space="preserve"> WRITE-AND-READ-WITHOUT-MODIFICATION operations. So nobody can change a committed transaction. Any correction - is stored as a new transaction in fiscal storage.</w:t>
      </w:r>
    </w:p>
    <w:p w14:paraId="420687FE" w14:textId="77777777" w:rsidR="0061015B" w:rsidRPr="00567318" w:rsidRDefault="0061015B" w:rsidP="0061015B">
      <w:pPr>
        <w:jc w:val="both"/>
        <w:rPr>
          <w:sz w:val="22"/>
          <w:lang w:val="en-US"/>
        </w:rPr>
      </w:pPr>
      <w:r w:rsidRPr="00567318">
        <w:rPr>
          <w:sz w:val="22"/>
          <w:lang w:val="en-US"/>
        </w:rPr>
        <w:t>Each fiscal storage has unique number, containing 16 digits.</w:t>
      </w:r>
    </w:p>
    <w:p w14:paraId="0F9BF112" w14:textId="77777777" w:rsidR="0061015B" w:rsidRPr="00567318" w:rsidRDefault="0061015B" w:rsidP="0061015B">
      <w:pPr>
        <w:jc w:val="both"/>
        <w:rPr>
          <w:sz w:val="22"/>
          <w:lang w:val="en-US"/>
        </w:rPr>
      </w:pPr>
    </w:p>
    <w:p w14:paraId="227B8852" w14:textId="77777777" w:rsidR="00CB04F1" w:rsidRPr="00567318" w:rsidRDefault="00CB04F1" w:rsidP="0061015B">
      <w:pPr>
        <w:jc w:val="both"/>
        <w:rPr>
          <w:sz w:val="22"/>
          <w:lang w:val="en-US"/>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6"/>
        <w:gridCol w:w="7082"/>
      </w:tblGrid>
      <w:tr w:rsidR="00CB04F1" w:rsidRPr="00567318" w14:paraId="2484DA52" w14:textId="77777777" w:rsidTr="00CB04F1">
        <w:tc>
          <w:tcPr>
            <w:tcW w:w="3516" w:type="dxa"/>
          </w:tcPr>
          <w:p w14:paraId="782979CB" w14:textId="77777777" w:rsidR="00CB04F1" w:rsidRPr="00567318" w:rsidRDefault="00CB04F1" w:rsidP="0061015B">
            <w:pPr>
              <w:jc w:val="both"/>
              <w:rPr>
                <w:sz w:val="22"/>
                <w:lang w:val="en-US"/>
              </w:rPr>
            </w:pPr>
            <w:r w:rsidRPr="00567318">
              <w:rPr>
                <w:noProof/>
                <w:sz w:val="22"/>
              </w:rPr>
              <w:drawing>
                <wp:inline distT="0" distB="0" distL="0" distR="0" wp14:anchorId="6E6DEF28" wp14:editId="0A7CB38B">
                  <wp:extent cx="2019300" cy="1900517"/>
                  <wp:effectExtent l="0" t="0" r="0" b="508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024216" cy="1905143"/>
                          </a:xfrm>
                          <a:prstGeom prst="rect">
                            <a:avLst/>
                          </a:prstGeom>
                        </pic:spPr>
                      </pic:pic>
                    </a:graphicData>
                  </a:graphic>
                </wp:inline>
              </w:drawing>
            </w:r>
          </w:p>
        </w:tc>
        <w:tc>
          <w:tcPr>
            <w:tcW w:w="7082" w:type="dxa"/>
          </w:tcPr>
          <w:p w14:paraId="6A324FF0" w14:textId="103E877C" w:rsidR="00CB04F1" w:rsidRPr="00567318" w:rsidRDefault="00980E7A" w:rsidP="0061015B">
            <w:pPr>
              <w:jc w:val="both"/>
              <w:rPr>
                <w:i/>
                <w:sz w:val="22"/>
                <w:lang w:val="en-US"/>
              </w:rPr>
            </w:pPr>
            <w:r w:rsidRPr="00567318">
              <w:rPr>
                <w:b/>
                <w:sz w:val="22"/>
                <w:lang w:val="en-US"/>
              </w:rPr>
              <w:t>Picture</w:t>
            </w:r>
            <w:r w:rsidRPr="00567318">
              <w:rPr>
                <w:i/>
                <w:sz w:val="22"/>
                <w:lang w:val="en-US"/>
              </w:rPr>
              <w:t xml:space="preserve"> </w:t>
            </w:r>
            <w:r w:rsidR="00D73D86" w:rsidRPr="00567318">
              <w:rPr>
                <w:b/>
                <w:sz w:val="22"/>
                <w:lang w:val="en-US"/>
              </w:rPr>
              <w:t>2</w:t>
            </w:r>
            <w:r w:rsidR="00CB04F1" w:rsidRPr="00567318">
              <w:rPr>
                <w:i/>
                <w:sz w:val="22"/>
                <w:lang w:val="en-US"/>
              </w:rPr>
              <w:t>.</w:t>
            </w:r>
          </w:p>
          <w:p w14:paraId="2731994F" w14:textId="77777777" w:rsidR="00CB04F1" w:rsidRPr="00567318" w:rsidRDefault="00CB04F1" w:rsidP="0061015B">
            <w:pPr>
              <w:jc w:val="both"/>
              <w:rPr>
                <w:i/>
                <w:sz w:val="22"/>
                <w:lang w:val="en-US"/>
              </w:rPr>
            </w:pPr>
          </w:p>
          <w:p w14:paraId="34D32D7D" w14:textId="77777777" w:rsidR="00CB04F1" w:rsidRPr="00567318" w:rsidRDefault="00CB04F1" w:rsidP="0061015B">
            <w:pPr>
              <w:jc w:val="both"/>
              <w:rPr>
                <w:sz w:val="22"/>
                <w:lang w:val="en-US"/>
              </w:rPr>
            </w:pPr>
            <w:r w:rsidRPr="00567318">
              <w:rPr>
                <w:i/>
                <w:sz w:val="22"/>
                <w:lang w:val="en-US"/>
              </w:rPr>
              <w:t>Production fiscal storage.  The size of device is  30 mm.</w:t>
            </w:r>
          </w:p>
        </w:tc>
      </w:tr>
    </w:tbl>
    <w:p w14:paraId="17B84153" w14:textId="77777777" w:rsidR="00CB04F1" w:rsidRPr="00567318" w:rsidRDefault="00CB04F1" w:rsidP="0061015B">
      <w:pPr>
        <w:jc w:val="both"/>
        <w:rPr>
          <w:sz w:val="22"/>
          <w:lang w:val="en-US"/>
        </w:rPr>
      </w:pPr>
    </w:p>
    <w:p w14:paraId="12AED636" w14:textId="70CBC4FF" w:rsidR="00CB04F1" w:rsidRPr="00567318" w:rsidRDefault="00CB04F1" w:rsidP="0061015B">
      <w:pPr>
        <w:jc w:val="both"/>
        <w:rPr>
          <w:sz w:val="22"/>
          <w:lang w:val="en-US"/>
        </w:rPr>
      </w:pPr>
      <w:r w:rsidRPr="00567318">
        <w:rPr>
          <w:b/>
          <w:sz w:val="22"/>
          <w:lang w:val="en-US"/>
        </w:rPr>
        <w:t xml:space="preserve">Fiscal </w:t>
      </w:r>
      <w:r w:rsidR="00031999" w:rsidRPr="00567318">
        <w:rPr>
          <w:b/>
          <w:sz w:val="22"/>
          <w:lang w:val="en-US"/>
        </w:rPr>
        <w:t xml:space="preserve">storage </w:t>
      </w:r>
      <w:r w:rsidRPr="00567318">
        <w:rPr>
          <w:b/>
          <w:sz w:val="22"/>
          <w:lang w:val="en-US"/>
        </w:rPr>
        <w:t>number</w:t>
      </w:r>
      <w:r w:rsidR="00031999" w:rsidRPr="00567318">
        <w:rPr>
          <w:b/>
          <w:sz w:val="22"/>
          <w:lang w:val="en-US"/>
        </w:rPr>
        <w:t xml:space="preserve"> (</w:t>
      </w:r>
      <w:r w:rsidR="00031999" w:rsidRPr="00567318">
        <w:rPr>
          <w:rFonts w:cs="Arial"/>
          <w:b/>
          <w:sz w:val="22"/>
          <w:lang w:val="en-US"/>
        </w:rPr>
        <w:t>fsNumber</w:t>
      </w:r>
      <w:r w:rsidR="00031999" w:rsidRPr="00567318">
        <w:rPr>
          <w:rFonts w:cs="Arial"/>
          <w:sz w:val="22"/>
          <w:lang w:val="en-US"/>
        </w:rPr>
        <w:t>)</w:t>
      </w:r>
      <w:r w:rsidRPr="00567318">
        <w:rPr>
          <w:sz w:val="22"/>
          <w:lang w:val="en-US"/>
        </w:rPr>
        <w:t xml:space="preserve"> </w:t>
      </w:r>
      <w:r w:rsidR="00031999" w:rsidRPr="00567318">
        <w:rPr>
          <w:sz w:val="22"/>
          <w:lang w:val="en-US"/>
        </w:rPr>
        <w:t>–</w:t>
      </w:r>
      <w:r w:rsidRPr="00567318">
        <w:rPr>
          <w:sz w:val="22"/>
          <w:lang w:val="en-US"/>
        </w:rPr>
        <w:t xml:space="preserve"> </w:t>
      </w:r>
      <w:r w:rsidR="00031999" w:rsidRPr="00567318">
        <w:rPr>
          <w:sz w:val="22"/>
          <w:lang w:val="en-US"/>
        </w:rPr>
        <w:t xml:space="preserve">unique 16-digit fiscal storage serial number, assigned by manufacturer. </w:t>
      </w:r>
    </w:p>
    <w:p w14:paraId="68E7FB07" w14:textId="5131FAA6" w:rsidR="00031999" w:rsidRPr="00567318" w:rsidRDefault="00031999" w:rsidP="00031999">
      <w:pPr>
        <w:jc w:val="both"/>
        <w:rPr>
          <w:sz w:val="22"/>
          <w:lang w:val="en-US"/>
        </w:rPr>
      </w:pPr>
      <w:r w:rsidRPr="00567318">
        <w:rPr>
          <w:sz w:val="22"/>
          <w:lang w:val="en-US"/>
        </w:rPr>
        <w:t>Fiscal storage numbers starting with four digits “9”   (for instance 9999078900006784) are reserved for test fiscal storage devices.  All other prefixes are used for production environment.</w:t>
      </w:r>
    </w:p>
    <w:p w14:paraId="585C8CEA" w14:textId="77777777" w:rsidR="00CB04F1" w:rsidRPr="00567318" w:rsidRDefault="00CB04F1" w:rsidP="0061015B">
      <w:pPr>
        <w:jc w:val="both"/>
        <w:rPr>
          <w:sz w:val="22"/>
          <w:lang w:val="en-US"/>
        </w:rPr>
      </w:pPr>
    </w:p>
    <w:p w14:paraId="7196C8CB" w14:textId="77777777" w:rsidR="0061015B" w:rsidRPr="00567318" w:rsidRDefault="00CB04F1" w:rsidP="0061015B">
      <w:pPr>
        <w:jc w:val="both"/>
        <w:rPr>
          <w:sz w:val="22"/>
          <w:lang w:val="en-US"/>
        </w:rPr>
      </w:pPr>
      <w:r w:rsidRPr="00567318">
        <w:rPr>
          <w:b/>
          <w:sz w:val="22"/>
          <w:lang w:val="en-US"/>
        </w:rPr>
        <w:t>INN</w:t>
      </w:r>
      <w:r w:rsidRPr="00567318">
        <w:rPr>
          <w:sz w:val="22"/>
          <w:lang w:val="en-US"/>
        </w:rPr>
        <w:t xml:space="preserve"> (abbreviation 'identificator nalogoplatelshika' = tax payer identifier) </w:t>
      </w:r>
      <w:proofErr w:type="gramStart"/>
      <w:r w:rsidRPr="00567318">
        <w:rPr>
          <w:sz w:val="22"/>
          <w:lang w:val="en-US"/>
        </w:rPr>
        <w:t>an</w:t>
      </w:r>
      <w:proofErr w:type="gramEnd"/>
      <w:r w:rsidRPr="00567318">
        <w:rPr>
          <w:sz w:val="22"/>
          <w:lang w:val="en-US"/>
        </w:rPr>
        <w:t xml:space="preserve"> unique identifier that tax authority assign to each tax payer. It contains 10 digits for companies and 12 digits for physical persons and entrepreneurs. For instance, INN 7725327863 is identifier of “Orange Data” company. </w:t>
      </w:r>
    </w:p>
    <w:p w14:paraId="40A20124" w14:textId="77777777" w:rsidR="0061015B" w:rsidRPr="00567318" w:rsidRDefault="0061015B" w:rsidP="0061015B">
      <w:pPr>
        <w:jc w:val="both"/>
        <w:rPr>
          <w:sz w:val="22"/>
          <w:lang w:val="en-US"/>
        </w:rPr>
      </w:pPr>
    </w:p>
    <w:p w14:paraId="2212A36A" w14:textId="77777777" w:rsidR="00B14BC3" w:rsidRPr="00567318" w:rsidRDefault="00B14BC3" w:rsidP="00B14BC3">
      <w:pPr>
        <w:jc w:val="both"/>
        <w:rPr>
          <w:sz w:val="22"/>
          <w:lang w:val="en-US"/>
        </w:rPr>
      </w:pPr>
      <w:proofErr w:type="gramStart"/>
      <w:r w:rsidRPr="00567318">
        <w:rPr>
          <w:b/>
          <w:sz w:val="22"/>
          <w:lang w:val="en-US"/>
        </w:rPr>
        <w:lastRenderedPageBreak/>
        <w:t>shiftNumber</w:t>
      </w:r>
      <w:proofErr w:type="gramEnd"/>
      <w:r w:rsidRPr="00567318">
        <w:rPr>
          <w:sz w:val="22"/>
          <w:lang w:val="en-US"/>
        </w:rPr>
        <w:t xml:space="preserve"> - the number of shift. When a cashier start working, it opens shift. Fiscal storage generates a special transaction and report this fact to tax authority. At the end of the working day the cachier closes his shith and this reported to tax authority too. A new fiscal storage starts with shiftNumber=1. The next is 2 and so on. </w:t>
      </w:r>
    </w:p>
    <w:p w14:paraId="4013CB1C" w14:textId="77777777" w:rsidR="00B14BC3" w:rsidRPr="00567318" w:rsidRDefault="00B14BC3" w:rsidP="00B14BC3">
      <w:pPr>
        <w:rPr>
          <w:rStyle w:val="css-truncate"/>
          <w:b/>
          <w:sz w:val="22"/>
          <w:lang w:val="en-US"/>
        </w:rPr>
      </w:pPr>
    </w:p>
    <w:p w14:paraId="5263D473" w14:textId="77777777" w:rsidR="00B14BC3" w:rsidRPr="00567318" w:rsidRDefault="00B14BC3" w:rsidP="00B14BC3">
      <w:pPr>
        <w:jc w:val="both"/>
        <w:rPr>
          <w:sz w:val="22"/>
          <w:lang w:val="en-US"/>
        </w:rPr>
      </w:pPr>
      <w:proofErr w:type="gramStart"/>
      <w:r w:rsidRPr="00567318">
        <w:rPr>
          <w:b/>
          <w:sz w:val="22"/>
          <w:lang w:val="en-US"/>
        </w:rPr>
        <w:t>documentIndex</w:t>
      </w:r>
      <w:r w:rsidRPr="00567318">
        <w:rPr>
          <w:sz w:val="22"/>
          <w:lang w:val="en-US"/>
        </w:rPr>
        <w:t>-</w:t>
      </w:r>
      <w:proofErr w:type="gramEnd"/>
      <w:r w:rsidRPr="00567318">
        <w:rPr>
          <w:sz w:val="22"/>
          <w:lang w:val="en-US"/>
        </w:rPr>
        <w:t xml:space="preserve"> the number of document inside a SHIFT. When a cashier opens a shift, it generates a documentIndex=1 and next document is 2 and so on...</w:t>
      </w:r>
    </w:p>
    <w:p w14:paraId="5ADA3377" w14:textId="77777777" w:rsidR="00B14BC3" w:rsidRPr="00567318" w:rsidRDefault="00B14BC3" w:rsidP="00B14BC3">
      <w:pPr>
        <w:rPr>
          <w:rStyle w:val="css-truncate"/>
          <w:b/>
          <w:sz w:val="22"/>
          <w:lang w:val="en-US"/>
        </w:rPr>
      </w:pPr>
    </w:p>
    <w:p w14:paraId="64CE2943" w14:textId="77777777" w:rsidR="00031999" w:rsidRPr="00567318" w:rsidRDefault="00031999" w:rsidP="00031999">
      <w:pPr>
        <w:jc w:val="both"/>
        <w:rPr>
          <w:sz w:val="22"/>
          <w:lang w:val="en-US"/>
        </w:rPr>
      </w:pPr>
      <w:proofErr w:type="gramStart"/>
      <w:r w:rsidRPr="00567318">
        <w:rPr>
          <w:b/>
          <w:sz w:val="22"/>
          <w:lang w:val="en-US"/>
        </w:rPr>
        <w:t>documentNumber</w:t>
      </w:r>
      <w:r w:rsidRPr="00567318">
        <w:rPr>
          <w:sz w:val="22"/>
          <w:lang w:val="en-US"/>
        </w:rPr>
        <w:t>-</w:t>
      </w:r>
      <w:proofErr w:type="gramEnd"/>
      <w:r w:rsidRPr="00567318">
        <w:rPr>
          <w:sz w:val="22"/>
          <w:lang w:val="en-US"/>
        </w:rPr>
        <w:t xml:space="preserve"> unique document number that FN assigns to any document. A new FN generates the first document with documentNumber=1, the next document is 2 and so on…</w:t>
      </w:r>
    </w:p>
    <w:p w14:paraId="7236BAF8" w14:textId="77777777" w:rsidR="00031999" w:rsidRPr="00567318" w:rsidRDefault="00031999" w:rsidP="00B14BC3">
      <w:pPr>
        <w:rPr>
          <w:rStyle w:val="css-truncate"/>
          <w:b/>
          <w:sz w:val="22"/>
          <w:lang w:val="en-US"/>
        </w:rPr>
      </w:pPr>
    </w:p>
    <w:p w14:paraId="7FF54773" w14:textId="45CCE13A" w:rsidR="00B14BC3" w:rsidRPr="00567318" w:rsidRDefault="00B14BC3" w:rsidP="00B14BC3">
      <w:pPr>
        <w:jc w:val="both"/>
        <w:rPr>
          <w:sz w:val="22"/>
          <w:lang w:val="en-US"/>
        </w:rPr>
      </w:pPr>
      <w:r w:rsidRPr="00567318">
        <w:rPr>
          <w:b/>
          <w:sz w:val="22"/>
          <w:lang w:val="en-US"/>
        </w:rPr>
        <w:t>Fiscal sign</w:t>
      </w:r>
      <w:r w:rsidRPr="00567318">
        <w:rPr>
          <w:sz w:val="22"/>
          <w:lang w:val="en-US"/>
        </w:rPr>
        <w:t xml:space="preserve"> (field </w:t>
      </w:r>
      <w:r w:rsidRPr="00567318">
        <w:rPr>
          <w:b/>
          <w:sz w:val="22"/>
          <w:lang w:val="en-US"/>
        </w:rPr>
        <w:t>fp</w:t>
      </w:r>
      <w:r w:rsidRPr="00567318">
        <w:rPr>
          <w:sz w:val="22"/>
          <w:lang w:val="en-US"/>
        </w:rPr>
        <w:t xml:space="preserve"> - in </w:t>
      </w:r>
      <w:r w:rsidR="00AA3F3D" w:rsidRPr="00567318">
        <w:rPr>
          <w:sz w:val="22"/>
          <w:lang w:val="en-US"/>
        </w:rPr>
        <w:t>R</w:t>
      </w:r>
      <w:r w:rsidRPr="00567318">
        <w:rPr>
          <w:sz w:val="22"/>
          <w:lang w:val="en-US"/>
        </w:rPr>
        <w:t xml:space="preserve">ussian </w:t>
      </w:r>
      <w:r w:rsidR="00AA3F3D" w:rsidRPr="00567318">
        <w:rPr>
          <w:sz w:val="22"/>
          <w:lang w:val="en-US"/>
        </w:rPr>
        <w:t>–</w:t>
      </w:r>
      <w:r w:rsidRPr="00567318">
        <w:rPr>
          <w:sz w:val="22"/>
          <w:lang w:val="en-US"/>
        </w:rPr>
        <w:t xml:space="preserve"> </w:t>
      </w:r>
      <w:r w:rsidR="00AA3F3D" w:rsidRPr="00567318">
        <w:rPr>
          <w:sz w:val="22"/>
          <w:lang w:val="en-US"/>
        </w:rPr>
        <w:t>“</w:t>
      </w:r>
      <w:r w:rsidRPr="00567318">
        <w:rPr>
          <w:sz w:val="22"/>
          <w:lang w:val="en-US"/>
        </w:rPr>
        <w:t>fiscalny priznak</w:t>
      </w:r>
      <w:r w:rsidR="00AA3F3D" w:rsidRPr="00567318">
        <w:rPr>
          <w:sz w:val="22"/>
          <w:lang w:val="en-US"/>
        </w:rPr>
        <w:t>”</w:t>
      </w:r>
      <w:proofErr w:type="gramStart"/>
      <w:r w:rsidRPr="00567318">
        <w:rPr>
          <w:sz w:val="22"/>
          <w:lang w:val="en-US"/>
        </w:rPr>
        <w:t>)-</w:t>
      </w:r>
      <w:proofErr w:type="gramEnd"/>
      <w:r w:rsidRPr="00567318">
        <w:rPr>
          <w:sz w:val="22"/>
          <w:lang w:val="en-US"/>
        </w:rPr>
        <w:t xml:space="preserve"> is a "check sum" that is generated by Fiscal storage based on: date, amount, INN field, fiscal storage number, device register number, fiscal number. Tax authority can use </w:t>
      </w:r>
      <w:r w:rsidRPr="00567318">
        <w:rPr>
          <w:b/>
          <w:sz w:val="22"/>
          <w:lang w:val="en-US"/>
        </w:rPr>
        <w:t>fp</w:t>
      </w:r>
      <w:r w:rsidRPr="00567318">
        <w:rPr>
          <w:sz w:val="22"/>
          <w:lang w:val="en-US"/>
        </w:rPr>
        <w:t xml:space="preserve"> field to verify whether the receipt was legal or false. If it identify falsification - it does not accept receipts from caching register and the caching device will be locked in 30 days.</w:t>
      </w:r>
    </w:p>
    <w:p w14:paraId="7FC30434" w14:textId="77777777" w:rsidR="0061015B" w:rsidRPr="00567318" w:rsidRDefault="0061015B" w:rsidP="0061015B">
      <w:pPr>
        <w:jc w:val="both"/>
        <w:rPr>
          <w:sz w:val="22"/>
          <w:lang w:val="en-US"/>
        </w:rPr>
      </w:pPr>
    </w:p>
    <w:p w14:paraId="778541CA" w14:textId="22AE2599" w:rsidR="00980E7A" w:rsidRPr="00567318" w:rsidRDefault="00980E7A" w:rsidP="0061015B">
      <w:pPr>
        <w:jc w:val="both"/>
        <w:rPr>
          <w:sz w:val="22"/>
          <w:lang w:val="en-US"/>
        </w:rPr>
      </w:pPr>
      <w:r w:rsidRPr="00567318">
        <w:rPr>
          <w:b/>
          <w:sz w:val="22"/>
          <w:lang w:val="en-US"/>
        </w:rPr>
        <w:t xml:space="preserve">FFD </w:t>
      </w:r>
      <w:r w:rsidRPr="00567318">
        <w:rPr>
          <w:sz w:val="22"/>
          <w:lang w:val="en-US"/>
        </w:rPr>
        <w:t>(format of fiscal data) – format of binary document that caching device generates and sends to Tax Autho</w:t>
      </w:r>
      <w:r w:rsidR="00AA3F3D" w:rsidRPr="00567318">
        <w:rPr>
          <w:sz w:val="22"/>
          <w:lang w:val="en-US"/>
        </w:rPr>
        <w:t>ri</w:t>
      </w:r>
      <w:r w:rsidRPr="00567318">
        <w:rPr>
          <w:sz w:val="22"/>
          <w:lang w:val="en-US"/>
        </w:rPr>
        <w:t xml:space="preserve">ty. Actual FFD are: </w:t>
      </w:r>
      <w:r w:rsidRPr="00567318">
        <w:rPr>
          <w:b/>
          <w:sz w:val="22"/>
          <w:lang w:val="en-US"/>
        </w:rPr>
        <w:t>FFD 1.</w:t>
      </w:r>
      <w:r w:rsidR="009D6110" w:rsidRPr="00567318">
        <w:rPr>
          <w:b/>
          <w:sz w:val="22"/>
          <w:lang w:val="en-US"/>
        </w:rPr>
        <w:t>05</w:t>
      </w:r>
      <w:r w:rsidR="009D6110" w:rsidRPr="00567318">
        <w:rPr>
          <w:sz w:val="22"/>
          <w:lang w:val="en-US"/>
        </w:rPr>
        <w:t xml:space="preserve"> and </w:t>
      </w:r>
      <w:r w:rsidR="009D6110" w:rsidRPr="00567318">
        <w:rPr>
          <w:b/>
          <w:sz w:val="22"/>
          <w:lang w:val="en-US"/>
        </w:rPr>
        <w:t>FFD 1.2</w:t>
      </w:r>
      <w:r w:rsidRPr="00567318">
        <w:rPr>
          <w:b/>
          <w:sz w:val="22"/>
          <w:lang w:val="en-US"/>
        </w:rPr>
        <w:t>.</w:t>
      </w:r>
    </w:p>
    <w:p w14:paraId="4E39C8CF" w14:textId="77777777" w:rsidR="00980E7A" w:rsidRPr="00567318" w:rsidRDefault="00980E7A" w:rsidP="0061015B">
      <w:pPr>
        <w:jc w:val="both"/>
        <w:rPr>
          <w:sz w:val="22"/>
          <w:lang w:val="en-US"/>
        </w:rPr>
      </w:pPr>
    </w:p>
    <w:p w14:paraId="707F248E" w14:textId="290AF141" w:rsidR="006C741D" w:rsidRPr="00567318" w:rsidRDefault="006C741D" w:rsidP="006C741D">
      <w:pPr>
        <w:jc w:val="both"/>
        <w:rPr>
          <w:sz w:val="22"/>
          <w:lang w:val="en-US"/>
        </w:rPr>
      </w:pPr>
      <w:r w:rsidRPr="00567318">
        <w:rPr>
          <w:b/>
          <w:sz w:val="22"/>
          <w:lang w:val="en-US"/>
        </w:rPr>
        <w:t xml:space="preserve">OFD </w:t>
      </w:r>
      <w:r w:rsidRPr="00567318">
        <w:rPr>
          <w:sz w:val="22"/>
          <w:lang w:val="en-US"/>
        </w:rPr>
        <w:t>(Operator of Fiscal Data) – is organization responsible for receiving fiscal documents in binary format and sending information to Tax Authority. There are about 15 authorized ODF in Russia.</w:t>
      </w:r>
    </w:p>
    <w:p w14:paraId="233D11A5" w14:textId="77777777" w:rsidR="006C741D" w:rsidRPr="00567318" w:rsidRDefault="006C741D" w:rsidP="0061015B">
      <w:pPr>
        <w:jc w:val="both"/>
        <w:rPr>
          <w:sz w:val="22"/>
          <w:lang w:val="en-US"/>
        </w:rPr>
      </w:pPr>
    </w:p>
    <w:p w14:paraId="19D992BB" w14:textId="49E05C37" w:rsidR="00980E7A" w:rsidRPr="00567318" w:rsidRDefault="00980E7A">
      <w:pPr>
        <w:spacing w:after="160" w:line="259" w:lineRule="auto"/>
        <w:rPr>
          <w:sz w:val="22"/>
          <w:lang w:val="en-US"/>
        </w:rPr>
      </w:pPr>
    </w:p>
    <w:p w14:paraId="4ADEC821" w14:textId="77777777" w:rsidR="00B14BC3" w:rsidRPr="00567318" w:rsidRDefault="00B14BC3" w:rsidP="00AA3F3D">
      <w:pPr>
        <w:pStyle w:val="2"/>
        <w:rPr>
          <w:rFonts w:cstheme="majorHAnsi"/>
          <w:sz w:val="24"/>
          <w:lang w:val="en-US"/>
        </w:rPr>
      </w:pPr>
      <w:bookmarkStart w:id="4" w:name="_1.2._Connection_to"/>
      <w:bookmarkStart w:id="5" w:name="_Toc59045178"/>
      <w:bookmarkEnd w:id="4"/>
      <w:r w:rsidRPr="00567318">
        <w:rPr>
          <w:rFonts w:cstheme="majorHAnsi"/>
          <w:sz w:val="24"/>
          <w:lang w:val="en-US"/>
        </w:rPr>
        <w:t>1.2.</w:t>
      </w:r>
      <w:r w:rsidRPr="00567318">
        <w:rPr>
          <w:rFonts w:cstheme="majorHAnsi"/>
          <w:sz w:val="24"/>
          <w:lang w:val="en-US"/>
        </w:rPr>
        <w:tab/>
        <w:t xml:space="preserve">Connection to fiscal </w:t>
      </w:r>
      <w:r w:rsidR="00980E7A" w:rsidRPr="00567318">
        <w:rPr>
          <w:rFonts w:cstheme="majorHAnsi"/>
          <w:sz w:val="24"/>
          <w:lang w:val="en-US"/>
        </w:rPr>
        <w:t>cloud</w:t>
      </w:r>
      <w:bookmarkEnd w:id="5"/>
    </w:p>
    <w:p w14:paraId="5FB07CAB" w14:textId="2F78D6D5" w:rsidR="0061015B" w:rsidRPr="00567318" w:rsidRDefault="0061015B" w:rsidP="004E2FCC">
      <w:pPr>
        <w:rPr>
          <w:sz w:val="22"/>
          <w:lang w:val="en-US"/>
        </w:rPr>
      </w:pPr>
    </w:p>
    <w:p w14:paraId="49D682C5" w14:textId="7C8E3E8A" w:rsidR="00D77A75" w:rsidRPr="00567318" w:rsidRDefault="00D77A75" w:rsidP="004E2FCC">
      <w:pPr>
        <w:rPr>
          <w:sz w:val="22"/>
          <w:lang w:val="en-US"/>
        </w:rPr>
      </w:pPr>
      <w:r w:rsidRPr="00567318">
        <w:rPr>
          <w:sz w:val="22"/>
          <w:lang w:val="en-US"/>
        </w:rPr>
        <w:t>OrangeData has two test environments and one production environment</w:t>
      </w:r>
      <w:r w:rsidR="0059593F" w:rsidRPr="00567318">
        <w:rPr>
          <w:sz w:val="22"/>
          <w:lang w:val="en-US"/>
        </w:rPr>
        <w:t>.</w:t>
      </w:r>
    </w:p>
    <w:p w14:paraId="1B8FD98A" w14:textId="5F800AEB" w:rsidR="00A86CCD" w:rsidRPr="00567318" w:rsidRDefault="00A86CCD" w:rsidP="00A86CCD">
      <w:pPr>
        <w:rPr>
          <w:sz w:val="22"/>
          <w:lang w:val="en-US"/>
        </w:rPr>
      </w:pPr>
    </w:p>
    <w:p w14:paraId="4E2FD3BA" w14:textId="3F3E7E5A" w:rsidR="00BB7849" w:rsidRPr="00567318" w:rsidRDefault="00BB7849" w:rsidP="00BB7849">
      <w:pPr>
        <w:pStyle w:val="3"/>
        <w:rPr>
          <w:lang w:val="en-US"/>
        </w:rPr>
      </w:pPr>
      <w:bookmarkStart w:id="6" w:name="_Toc59045179"/>
      <w:r w:rsidRPr="00567318">
        <w:rPr>
          <w:lang w:val="en-US"/>
        </w:rPr>
        <w:t>1.2.1.</w:t>
      </w:r>
      <w:r w:rsidRPr="00567318">
        <w:rPr>
          <w:lang w:val="en-US"/>
        </w:rPr>
        <w:tab/>
      </w:r>
      <w:r w:rsidR="00030F7A" w:rsidRPr="00567318">
        <w:rPr>
          <w:lang w:val="en-US"/>
        </w:rPr>
        <w:t>Two t</w:t>
      </w:r>
      <w:r w:rsidRPr="00567318">
        <w:rPr>
          <w:lang w:val="en-US"/>
        </w:rPr>
        <w:t>est environments</w:t>
      </w:r>
      <w:bookmarkEnd w:id="6"/>
    </w:p>
    <w:p w14:paraId="5FDE1ECD" w14:textId="17E73594" w:rsidR="00BB7849" w:rsidRPr="00567318" w:rsidRDefault="00BB7849" w:rsidP="00A86CCD">
      <w:pPr>
        <w:rPr>
          <w:sz w:val="22"/>
          <w:lang w:val="en-US"/>
        </w:rPr>
      </w:pPr>
    </w:p>
    <w:p w14:paraId="292FAC14" w14:textId="19976A6E" w:rsidR="00A86CCD" w:rsidRPr="00567318" w:rsidRDefault="00FD0340" w:rsidP="00A86CCD">
      <w:pPr>
        <w:rPr>
          <w:b/>
          <w:bCs/>
          <w:sz w:val="22"/>
          <w:lang w:val="en-US"/>
        </w:rPr>
      </w:pPr>
      <w:r w:rsidRPr="00567318">
        <w:rPr>
          <w:b/>
          <w:bCs/>
          <w:sz w:val="22"/>
          <w:lang w:val="en-US"/>
        </w:rPr>
        <w:t>Differences between test environment 1 and test environment 2 are described below.</w:t>
      </w:r>
    </w:p>
    <w:p w14:paraId="625608AB" w14:textId="77777777" w:rsidR="00FD0340" w:rsidRPr="00567318" w:rsidRDefault="00FD0340" w:rsidP="00A86CCD">
      <w:pPr>
        <w:rPr>
          <w:sz w:val="22"/>
          <w:lang w:val="en-US"/>
        </w:rPr>
      </w:pPr>
    </w:p>
    <w:tbl>
      <w:tblPr>
        <w:tblStyle w:val="a5"/>
        <w:tblW w:w="0" w:type="auto"/>
        <w:tblLook w:val="04A0" w:firstRow="1" w:lastRow="0" w:firstColumn="1" w:lastColumn="0" w:noHBand="0" w:noVBand="1"/>
      </w:tblPr>
      <w:tblGrid>
        <w:gridCol w:w="5381"/>
        <w:gridCol w:w="5382"/>
      </w:tblGrid>
      <w:tr w:rsidR="00AA3F3D" w:rsidRPr="00567318" w14:paraId="329CFC16" w14:textId="77777777" w:rsidTr="00AA3F3D">
        <w:tc>
          <w:tcPr>
            <w:tcW w:w="5381" w:type="dxa"/>
          </w:tcPr>
          <w:p w14:paraId="7A99980F" w14:textId="7DA0F4C4" w:rsidR="00AA3F3D" w:rsidRPr="00567318" w:rsidRDefault="00AA3F3D" w:rsidP="00AA3F3D">
            <w:pPr>
              <w:rPr>
                <w:b/>
                <w:bCs/>
                <w:sz w:val="22"/>
                <w:lang w:val="en-US"/>
              </w:rPr>
            </w:pPr>
            <w:r w:rsidRPr="00567318">
              <w:rPr>
                <w:b/>
                <w:bCs/>
                <w:sz w:val="22"/>
                <w:lang w:val="en-US"/>
              </w:rPr>
              <w:t>Test environment 1.</w:t>
            </w:r>
          </w:p>
          <w:p w14:paraId="22DAFE2A" w14:textId="77777777" w:rsidR="00AA3F3D" w:rsidRPr="00567318" w:rsidRDefault="00AA3F3D" w:rsidP="00FD0340">
            <w:pPr>
              <w:jc w:val="both"/>
              <w:rPr>
                <w:b/>
                <w:bCs/>
                <w:sz w:val="22"/>
                <w:lang w:val="en-US"/>
              </w:rPr>
            </w:pPr>
          </w:p>
          <w:p w14:paraId="796F6297" w14:textId="77777777" w:rsidR="00AA3F3D" w:rsidRPr="00567318" w:rsidRDefault="00AA3F3D" w:rsidP="00FD0340">
            <w:pPr>
              <w:jc w:val="both"/>
              <w:rPr>
                <w:sz w:val="22"/>
                <w:lang w:val="en-US"/>
              </w:rPr>
            </w:pPr>
            <w:r w:rsidRPr="00567318">
              <w:rPr>
                <w:sz w:val="22"/>
                <w:lang w:val="en-US"/>
              </w:rPr>
              <w:t>This test environment provides API functionality without web cabinet. Device emulators are used instead of physical devices. Any tester can use OrangeData test environment 1 for free.</w:t>
            </w:r>
          </w:p>
          <w:p w14:paraId="72588455" w14:textId="77777777" w:rsidR="00FD0340" w:rsidRPr="00567318" w:rsidRDefault="00FD0340" w:rsidP="00FD0340">
            <w:pPr>
              <w:jc w:val="both"/>
              <w:rPr>
                <w:sz w:val="22"/>
                <w:lang w:val="en-US"/>
              </w:rPr>
            </w:pPr>
          </w:p>
          <w:p w14:paraId="381FFC1B" w14:textId="77777777" w:rsidR="00FD0340" w:rsidRPr="00567318" w:rsidRDefault="00FD0340" w:rsidP="00FD0340">
            <w:pPr>
              <w:jc w:val="both"/>
              <w:rPr>
                <w:sz w:val="22"/>
                <w:lang w:val="en-US"/>
              </w:rPr>
            </w:pPr>
            <w:r w:rsidRPr="00567318">
              <w:rPr>
                <w:sz w:val="22"/>
                <w:lang w:val="en-US"/>
              </w:rPr>
              <w:t>Test environment 1 can be used for any client’s INN without long configuration period.</w:t>
            </w:r>
          </w:p>
          <w:p w14:paraId="207BEC80" w14:textId="77777777" w:rsidR="00FD0340" w:rsidRPr="00567318" w:rsidRDefault="00FD0340" w:rsidP="00FD0340">
            <w:pPr>
              <w:jc w:val="both"/>
              <w:rPr>
                <w:sz w:val="22"/>
                <w:lang w:val="en-US"/>
              </w:rPr>
            </w:pPr>
          </w:p>
          <w:p w14:paraId="48A1C3C5" w14:textId="1C96856D" w:rsidR="00FD0340" w:rsidRPr="00567318" w:rsidRDefault="00FD0340" w:rsidP="00FD0340">
            <w:pPr>
              <w:jc w:val="both"/>
              <w:rPr>
                <w:sz w:val="22"/>
                <w:lang w:val="en-US"/>
              </w:rPr>
            </w:pPr>
            <w:r w:rsidRPr="00567318">
              <w:rPr>
                <w:sz w:val="22"/>
                <w:lang w:val="en-US"/>
              </w:rPr>
              <w:t>Test environment 1 is free of charge and recommended for clients’ tests.</w:t>
            </w:r>
          </w:p>
        </w:tc>
        <w:tc>
          <w:tcPr>
            <w:tcW w:w="5382" w:type="dxa"/>
          </w:tcPr>
          <w:p w14:paraId="679BDBBB" w14:textId="504E8BEC" w:rsidR="00AA3F3D" w:rsidRPr="00567318" w:rsidRDefault="00AA3F3D" w:rsidP="00AA3F3D">
            <w:pPr>
              <w:rPr>
                <w:b/>
                <w:bCs/>
                <w:sz w:val="22"/>
                <w:lang w:val="en-US"/>
              </w:rPr>
            </w:pPr>
            <w:r w:rsidRPr="00567318">
              <w:rPr>
                <w:b/>
                <w:bCs/>
                <w:sz w:val="22"/>
                <w:lang w:val="en-US"/>
              </w:rPr>
              <w:t>Test environment 2.</w:t>
            </w:r>
          </w:p>
          <w:p w14:paraId="638EF02E" w14:textId="77777777" w:rsidR="00AA3F3D" w:rsidRPr="00567318" w:rsidRDefault="00AA3F3D" w:rsidP="00AA3F3D">
            <w:pPr>
              <w:rPr>
                <w:b/>
                <w:bCs/>
                <w:sz w:val="22"/>
                <w:lang w:val="en-US"/>
              </w:rPr>
            </w:pPr>
          </w:p>
          <w:p w14:paraId="4F2F0284" w14:textId="418F26F4" w:rsidR="00AA3F3D" w:rsidRPr="00567318" w:rsidRDefault="00AA3F3D" w:rsidP="00FD0340">
            <w:pPr>
              <w:jc w:val="both"/>
              <w:rPr>
                <w:sz w:val="22"/>
                <w:lang w:val="en-US"/>
              </w:rPr>
            </w:pPr>
            <w:r w:rsidRPr="00567318">
              <w:rPr>
                <w:sz w:val="22"/>
                <w:lang w:val="en-US"/>
              </w:rPr>
              <w:t>This test environment provides both web cabinet and API functionality. Test environment 2 uses physical devices equipped with test fiscal storage (MGM).</w:t>
            </w:r>
          </w:p>
          <w:p w14:paraId="2D624001" w14:textId="77777777" w:rsidR="00AA3F3D" w:rsidRPr="00567318" w:rsidRDefault="00AA3F3D" w:rsidP="00FD0340">
            <w:pPr>
              <w:jc w:val="both"/>
              <w:rPr>
                <w:sz w:val="22"/>
                <w:lang w:val="en-US"/>
              </w:rPr>
            </w:pPr>
          </w:p>
          <w:p w14:paraId="7166DF67" w14:textId="47DE1CA7" w:rsidR="003E1BD9" w:rsidRPr="00567318" w:rsidRDefault="00AA3F3D" w:rsidP="00FD0340">
            <w:pPr>
              <w:jc w:val="both"/>
              <w:rPr>
                <w:sz w:val="22"/>
                <w:lang w:val="en-US"/>
              </w:rPr>
            </w:pPr>
            <w:r w:rsidRPr="00567318">
              <w:rPr>
                <w:sz w:val="22"/>
                <w:lang w:val="en-US"/>
              </w:rPr>
              <w:t xml:space="preserve">Test </w:t>
            </w:r>
            <w:r w:rsidR="003E1BD9" w:rsidRPr="00567318">
              <w:rPr>
                <w:sz w:val="22"/>
                <w:lang w:val="en-US"/>
              </w:rPr>
              <w:t>environment 2 setup requires 1-3 days for configuration and device installation for each company. It is not a free service.</w:t>
            </w:r>
          </w:p>
          <w:p w14:paraId="72D009DF" w14:textId="61DFFD2F" w:rsidR="00AA3F3D" w:rsidRPr="00567318" w:rsidRDefault="00AA3F3D" w:rsidP="00FD0340">
            <w:pPr>
              <w:jc w:val="both"/>
              <w:rPr>
                <w:sz w:val="22"/>
                <w:lang w:val="en-US"/>
              </w:rPr>
            </w:pPr>
          </w:p>
          <w:p w14:paraId="6900CDE9" w14:textId="3EE63A3B" w:rsidR="003E1BD9" w:rsidRPr="00567318" w:rsidRDefault="003E1BD9" w:rsidP="00FD0340">
            <w:pPr>
              <w:jc w:val="both"/>
              <w:rPr>
                <w:sz w:val="22"/>
                <w:lang w:val="en-US"/>
              </w:rPr>
            </w:pPr>
            <w:r w:rsidRPr="00567318">
              <w:rPr>
                <w:sz w:val="22"/>
                <w:lang w:val="en-US"/>
              </w:rPr>
              <w:t>Users cannot use any INN for tests. Only specific INN can be configured for each test</w:t>
            </w:r>
            <w:r w:rsidR="00FD0340" w:rsidRPr="00567318">
              <w:rPr>
                <w:sz w:val="22"/>
                <w:lang w:val="en-US"/>
              </w:rPr>
              <w:t xml:space="preserve"> physical device.</w:t>
            </w:r>
          </w:p>
          <w:p w14:paraId="2154C213" w14:textId="77777777" w:rsidR="00FD0340" w:rsidRPr="00567318" w:rsidRDefault="00FD0340" w:rsidP="00FD0340">
            <w:pPr>
              <w:jc w:val="both"/>
              <w:rPr>
                <w:sz w:val="22"/>
                <w:lang w:val="en-US"/>
              </w:rPr>
            </w:pPr>
          </w:p>
          <w:p w14:paraId="4EC502B3" w14:textId="0F9320EF" w:rsidR="003E1BD9" w:rsidRPr="00567318" w:rsidRDefault="003E1BD9" w:rsidP="00FD0340">
            <w:pPr>
              <w:jc w:val="both"/>
              <w:rPr>
                <w:sz w:val="22"/>
                <w:lang w:val="en-US"/>
              </w:rPr>
            </w:pPr>
            <w:r w:rsidRPr="00567318">
              <w:rPr>
                <w:sz w:val="22"/>
                <w:lang w:val="en-US"/>
              </w:rPr>
              <w:t xml:space="preserve">Test environment mostly used by OrangeData developers and not </w:t>
            </w:r>
            <w:r w:rsidR="00FD0340" w:rsidRPr="00567318">
              <w:rPr>
                <w:sz w:val="22"/>
                <w:lang w:val="en-US"/>
              </w:rPr>
              <w:t>recommended for clients (some functionality can be down when OrangeData team is testing new releases).</w:t>
            </w:r>
          </w:p>
          <w:p w14:paraId="00E0294C" w14:textId="60A34662" w:rsidR="003E1BD9" w:rsidRPr="00567318" w:rsidRDefault="003E1BD9" w:rsidP="00AA3F3D">
            <w:pPr>
              <w:rPr>
                <w:sz w:val="22"/>
                <w:lang w:val="en-US"/>
              </w:rPr>
            </w:pPr>
          </w:p>
        </w:tc>
      </w:tr>
    </w:tbl>
    <w:p w14:paraId="05B4CBC3" w14:textId="03F99CA2" w:rsidR="00AA3F3D" w:rsidRPr="00567318" w:rsidRDefault="00AA3F3D" w:rsidP="00A86CCD">
      <w:pPr>
        <w:rPr>
          <w:sz w:val="22"/>
          <w:lang w:val="en-US"/>
        </w:rPr>
      </w:pPr>
    </w:p>
    <w:p w14:paraId="19FAAD73" w14:textId="26D5E4BD" w:rsidR="00AA3F3D" w:rsidRPr="00567318" w:rsidRDefault="00FD0340" w:rsidP="007624AA">
      <w:pPr>
        <w:rPr>
          <w:b/>
          <w:bCs/>
          <w:sz w:val="22"/>
          <w:lang w:val="en-US"/>
        </w:rPr>
      </w:pPr>
      <w:r w:rsidRPr="00567318">
        <w:rPr>
          <w:b/>
          <w:bCs/>
          <w:sz w:val="22"/>
          <w:lang w:val="en-US"/>
        </w:rPr>
        <w:t xml:space="preserve">Connection </w:t>
      </w:r>
      <w:r w:rsidR="000835B2" w:rsidRPr="00567318">
        <w:rPr>
          <w:b/>
          <w:bCs/>
          <w:sz w:val="22"/>
          <w:lang w:val="en-US"/>
        </w:rPr>
        <w:t>settings</w:t>
      </w:r>
      <w:r w:rsidR="003B3573" w:rsidRPr="00567318">
        <w:rPr>
          <w:b/>
          <w:bCs/>
          <w:sz w:val="22"/>
          <w:lang w:val="en-US"/>
        </w:rPr>
        <w:t xml:space="preserve"> test environments</w:t>
      </w:r>
      <w:r w:rsidR="007474BF" w:rsidRPr="00567318">
        <w:rPr>
          <w:b/>
          <w:bCs/>
          <w:sz w:val="22"/>
          <w:lang w:val="en-US"/>
        </w:rPr>
        <w:t>:</w:t>
      </w:r>
    </w:p>
    <w:p w14:paraId="1AA06FA1" w14:textId="77777777" w:rsidR="000835B2" w:rsidRPr="00567318" w:rsidRDefault="000835B2" w:rsidP="00A86CCD">
      <w:pPr>
        <w:rPr>
          <w:sz w:val="22"/>
          <w:lang w:val="en-US"/>
        </w:rPr>
      </w:pPr>
    </w:p>
    <w:tbl>
      <w:tblPr>
        <w:tblStyle w:val="a5"/>
        <w:tblW w:w="0" w:type="auto"/>
        <w:tblLayout w:type="fixed"/>
        <w:tblLook w:val="04A0" w:firstRow="1" w:lastRow="0" w:firstColumn="1" w:lastColumn="0" w:noHBand="0" w:noVBand="1"/>
      </w:tblPr>
      <w:tblGrid>
        <w:gridCol w:w="1271"/>
        <w:gridCol w:w="4694"/>
        <w:gridCol w:w="4798"/>
      </w:tblGrid>
      <w:tr w:rsidR="00FD0340" w:rsidRPr="00567318" w14:paraId="19D1038B" w14:textId="609AF856" w:rsidTr="000718B4">
        <w:tc>
          <w:tcPr>
            <w:tcW w:w="1271" w:type="dxa"/>
            <w:shd w:val="clear" w:color="auto" w:fill="F2F2F2" w:themeFill="background1" w:themeFillShade="F2"/>
          </w:tcPr>
          <w:p w14:paraId="23426336" w14:textId="77777777" w:rsidR="00FD0340" w:rsidRPr="00567318" w:rsidRDefault="00FD0340" w:rsidP="00BB7849">
            <w:pPr>
              <w:rPr>
                <w:b/>
                <w:bCs/>
                <w:sz w:val="18"/>
                <w:szCs w:val="20"/>
                <w:lang w:val="en-US"/>
              </w:rPr>
            </w:pPr>
            <w:r w:rsidRPr="00567318">
              <w:rPr>
                <w:b/>
                <w:bCs/>
                <w:sz w:val="18"/>
                <w:szCs w:val="20"/>
                <w:lang w:val="en-US"/>
              </w:rPr>
              <w:t>Parameter</w:t>
            </w:r>
          </w:p>
        </w:tc>
        <w:tc>
          <w:tcPr>
            <w:tcW w:w="4694" w:type="dxa"/>
            <w:shd w:val="clear" w:color="auto" w:fill="F2F2F2" w:themeFill="background1" w:themeFillShade="F2"/>
          </w:tcPr>
          <w:p w14:paraId="44E4D520" w14:textId="31FD86AA" w:rsidR="00FD0340" w:rsidRPr="00567318" w:rsidRDefault="00FD0340" w:rsidP="00BB7849">
            <w:pPr>
              <w:rPr>
                <w:b/>
                <w:bCs/>
                <w:sz w:val="18"/>
                <w:szCs w:val="20"/>
                <w:lang w:val="en-US"/>
              </w:rPr>
            </w:pPr>
            <w:r w:rsidRPr="00567318">
              <w:rPr>
                <w:b/>
                <w:bCs/>
                <w:sz w:val="18"/>
                <w:szCs w:val="20"/>
                <w:lang w:val="en-US"/>
              </w:rPr>
              <w:t>Test environment 1</w:t>
            </w:r>
          </w:p>
        </w:tc>
        <w:tc>
          <w:tcPr>
            <w:tcW w:w="4798" w:type="dxa"/>
            <w:shd w:val="clear" w:color="auto" w:fill="F2F2F2" w:themeFill="background1" w:themeFillShade="F2"/>
          </w:tcPr>
          <w:p w14:paraId="3435D77B" w14:textId="7437C179" w:rsidR="00FD0340" w:rsidRPr="00567318" w:rsidRDefault="00FD0340" w:rsidP="00BB7849">
            <w:pPr>
              <w:rPr>
                <w:b/>
                <w:bCs/>
                <w:sz w:val="18"/>
                <w:szCs w:val="20"/>
                <w:lang w:val="en-US"/>
              </w:rPr>
            </w:pPr>
            <w:r w:rsidRPr="00567318">
              <w:rPr>
                <w:b/>
                <w:bCs/>
                <w:sz w:val="18"/>
                <w:szCs w:val="20"/>
                <w:lang w:val="en-US"/>
              </w:rPr>
              <w:t>Test environment 2</w:t>
            </w:r>
          </w:p>
        </w:tc>
      </w:tr>
      <w:tr w:rsidR="00FD0340" w:rsidRPr="00567318" w14:paraId="0BC41C06" w14:textId="1098542A" w:rsidTr="000718B4">
        <w:tc>
          <w:tcPr>
            <w:tcW w:w="1271" w:type="dxa"/>
          </w:tcPr>
          <w:p w14:paraId="5E322F27" w14:textId="77777777" w:rsidR="007624AA" w:rsidRPr="00567318" w:rsidRDefault="007624AA" w:rsidP="00BB7849">
            <w:pPr>
              <w:rPr>
                <w:rFonts w:cstheme="minorHAnsi"/>
                <w:sz w:val="18"/>
                <w:szCs w:val="20"/>
                <w:lang w:val="en-US"/>
              </w:rPr>
            </w:pPr>
          </w:p>
          <w:p w14:paraId="0281B9F3" w14:textId="51E87736" w:rsidR="00FD0340" w:rsidRPr="00567318" w:rsidRDefault="00FD0340" w:rsidP="00BB7849">
            <w:pPr>
              <w:rPr>
                <w:rFonts w:cstheme="minorHAnsi"/>
                <w:sz w:val="18"/>
                <w:szCs w:val="20"/>
                <w:lang w:val="en-US"/>
              </w:rPr>
            </w:pPr>
            <w:r w:rsidRPr="00567318">
              <w:rPr>
                <w:rFonts w:cstheme="minorHAnsi"/>
                <w:sz w:val="18"/>
                <w:szCs w:val="20"/>
                <w:lang w:val="en-US"/>
              </w:rPr>
              <w:t>Base URL</w:t>
            </w:r>
          </w:p>
        </w:tc>
        <w:tc>
          <w:tcPr>
            <w:tcW w:w="4694" w:type="dxa"/>
          </w:tcPr>
          <w:p w14:paraId="51F3C6BF" w14:textId="77777777" w:rsidR="003D48D2" w:rsidRPr="00567318" w:rsidRDefault="003D48D2" w:rsidP="00BB7849">
            <w:pPr>
              <w:rPr>
                <w:rStyle w:val="ad"/>
                <w:sz w:val="18"/>
                <w:szCs w:val="20"/>
              </w:rPr>
            </w:pPr>
          </w:p>
          <w:p w14:paraId="30E327AA" w14:textId="053EB6B4" w:rsidR="00FD0340" w:rsidRPr="00567318" w:rsidRDefault="00CA1B3F" w:rsidP="00BB7849">
            <w:pPr>
              <w:rPr>
                <w:rStyle w:val="ad"/>
                <w:sz w:val="18"/>
                <w:szCs w:val="20"/>
              </w:rPr>
            </w:pPr>
            <w:hyperlink r:id="rId12" w:history="1">
              <w:r w:rsidR="003D48D2" w:rsidRPr="00567318">
                <w:rPr>
                  <w:rStyle w:val="ad"/>
                  <w:sz w:val="18"/>
                  <w:szCs w:val="20"/>
                </w:rPr>
                <w:t>https://apip.orangedata.ru:2443</w:t>
              </w:r>
            </w:hyperlink>
          </w:p>
          <w:p w14:paraId="45C75992" w14:textId="69619502" w:rsidR="003D48D2" w:rsidRPr="00567318" w:rsidRDefault="003D48D2" w:rsidP="00BB7849">
            <w:pPr>
              <w:rPr>
                <w:sz w:val="18"/>
                <w:szCs w:val="20"/>
              </w:rPr>
            </w:pPr>
          </w:p>
        </w:tc>
        <w:tc>
          <w:tcPr>
            <w:tcW w:w="4798" w:type="dxa"/>
          </w:tcPr>
          <w:p w14:paraId="2B85FB32" w14:textId="77777777" w:rsidR="00FD0340" w:rsidRPr="00567318" w:rsidRDefault="00FD0340" w:rsidP="00BB7849">
            <w:pPr>
              <w:rPr>
                <w:rFonts w:cstheme="minorHAnsi"/>
                <w:sz w:val="18"/>
                <w:szCs w:val="20"/>
                <w:lang w:val="en-US"/>
              </w:rPr>
            </w:pPr>
          </w:p>
          <w:p w14:paraId="741A7098" w14:textId="76B4FFE6" w:rsidR="003D48D2" w:rsidRPr="00567318" w:rsidRDefault="00CA1B3F" w:rsidP="003D48D2">
            <w:pPr>
              <w:rPr>
                <w:rFonts w:cstheme="minorHAnsi"/>
                <w:sz w:val="18"/>
                <w:szCs w:val="20"/>
              </w:rPr>
            </w:pPr>
            <w:hyperlink r:id="rId13" w:history="1">
              <w:r w:rsidR="007A55E6" w:rsidRPr="00567318">
                <w:rPr>
                  <w:rStyle w:val="ad"/>
                  <w:rFonts w:cstheme="minorHAnsi"/>
                  <w:sz w:val="18"/>
                  <w:szCs w:val="20"/>
                </w:rPr>
                <w:t>https://apip.orangedata.ru:12001</w:t>
              </w:r>
            </w:hyperlink>
            <w:r w:rsidR="007A55E6" w:rsidRPr="00567318">
              <w:rPr>
                <w:rFonts w:cstheme="minorHAnsi"/>
                <w:sz w:val="18"/>
                <w:szCs w:val="20"/>
              </w:rPr>
              <w:t xml:space="preserve"> </w:t>
            </w:r>
          </w:p>
          <w:p w14:paraId="3EE197DD" w14:textId="3FA33AFA" w:rsidR="003D48D2" w:rsidRPr="00567318" w:rsidRDefault="003D48D2" w:rsidP="00BB7849">
            <w:pPr>
              <w:rPr>
                <w:rFonts w:cstheme="minorHAnsi"/>
                <w:sz w:val="18"/>
                <w:szCs w:val="20"/>
                <w:lang w:val="en-US"/>
              </w:rPr>
            </w:pPr>
          </w:p>
        </w:tc>
      </w:tr>
      <w:tr w:rsidR="00E65723" w:rsidRPr="00567318" w14:paraId="6680F82E" w14:textId="77777777" w:rsidTr="000718B4">
        <w:tc>
          <w:tcPr>
            <w:tcW w:w="1271" w:type="dxa"/>
          </w:tcPr>
          <w:p w14:paraId="5B09339D" w14:textId="3F79C11F" w:rsidR="00E65723" w:rsidRPr="00567318" w:rsidRDefault="003B3573" w:rsidP="00BB7849">
            <w:pPr>
              <w:rPr>
                <w:rFonts w:cstheme="minorHAnsi"/>
                <w:sz w:val="18"/>
                <w:szCs w:val="20"/>
                <w:lang w:val="en-US"/>
              </w:rPr>
            </w:pPr>
            <w:r w:rsidRPr="00567318">
              <w:rPr>
                <w:rFonts w:cstheme="minorHAnsi"/>
                <w:sz w:val="18"/>
                <w:szCs w:val="20"/>
                <w:lang w:val="en-US"/>
              </w:rPr>
              <w:t>IP address</w:t>
            </w:r>
          </w:p>
        </w:tc>
        <w:tc>
          <w:tcPr>
            <w:tcW w:w="4694" w:type="dxa"/>
          </w:tcPr>
          <w:p w14:paraId="0B0DFEE1" w14:textId="58D443F9" w:rsidR="00E65723" w:rsidRPr="00567318" w:rsidRDefault="003D48D2" w:rsidP="00BB7849">
            <w:pPr>
              <w:rPr>
                <w:rFonts w:cstheme="minorHAnsi"/>
                <w:sz w:val="18"/>
                <w:szCs w:val="20"/>
                <w:lang w:val="en-US"/>
              </w:rPr>
            </w:pPr>
            <w:r w:rsidRPr="00567318">
              <w:rPr>
                <w:sz w:val="18"/>
              </w:rPr>
              <w:t>94.228.252.55</w:t>
            </w:r>
          </w:p>
        </w:tc>
        <w:tc>
          <w:tcPr>
            <w:tcW w:w="4798" w:type="dxa"/>
          </w:tcPr>
          <w:p w14:paraId="32F7C658" w14:textId="6125A156" w:rsidR="00E65723" w:rsidRPr="00567318" w:rsidRDefault="003D48D2" w:rsidP="00BB7849">
            <w:pPr>
              <w:rPr>
                <w:rFonts w:cstheme="minorHAnsi"/>
                <w:sz w:val="18"/>
                <w:szCs w:val="20"/>
                <w:lang w:val="en-US"/>
              </w:rPr>
            </w:pPr>
            <w:r w:rsidRPr="00567318">
              <w:rPr>
                <w:sz w:val="18"/>
              </w:rPr>
              <w:t>94.228.252.55</w:t>
            </w:r>
          </w:p>
        </w:tc>
      </w:tr>
      <w:tr w:rsidR="00FD0340" w:rsidRPr="00567318" w14:paraId="3498106D" w14:textId="6F8BD37F" w:rsidTr="000718B4">
        <w:tc>
          <w:tcPr>
            <w:tcW w:w="1271" w:type="dxa"/>
          </w:tcPr>
          <w:p w14:paraId="7D73BE75" w14:textId="77777777" w:rsidR="00FD0340" w:rsidRPr="00567318" w:rsidRDefault="00FD0340" w:rsidP="00BB7849">
            <w:pPr>
              <w:rPr>
                <w:rFonts w:cstheme="minorHAnsi"/>
                <w:sz w:val="18"/>
                <w:szCs w:val="20"/>
                <w:lang w:val="en-US"/>
              </w:rPr>
            </w:pPr>
            <w:r w:rsidRPr="00567318">
              <w:rPr>
                <w:rFonts w:cstheme="minorHAnsi"/>
                <w:sz w:val="18"/>
                <w:szCs w:val="20"/>
                <w:lang w:val="en-US"/>
              </w:rPr>
              <w:t>Web Cabinet</w:t>
            </w:r>
          </w:p>
        </w:tc>
        <w:tc>
          <w:tcPr>
            <w:tcW w:w="4694" w:type="dxa"/>
          </w:tcPr>
          <w:p w14:paraId="5C5E9C1E" w14:textId="14706794" w:rsidR="00FD0340" w:rsidRPr="00567318" w:rsidRDefault="000718B4" w:rsidP="00BB7849">
            <w:pPr>
              <w:rPr>
                <w:rFonts w:cstheme="minorHAnsi"/>
                <w:sz w:val="18"/>
                <w:szCs w:val="20"/>
                <w:lang w:val="en-US"/>
              </w:rPr>
            </w:pPr>
            <w:r w:rsidRPr="00567318">
              <w:rPr>
                <w:rFonts w:cstheme="minorHAnsi"/>
                <w:sz w:val="18"/>
                <w:szCs w:val="20"/>
                <w:lang w:val="en-US"/>
              </w:rPr>
              <w:t>Not available</w:t>
            </w:r>
          </w:p>
        </w:tc>
        <w:tc>
          <w:tcPr>
            <w:tcW w:w="4798" w:type="dxa"/>
          </w:tcPr>
          <w:p w14:paraId="623DA3A6" w14:textId="56540302" w:rsidR="00FD0340" w:rsidRPr="00567318" w:rsidRDefault="000718B4" w:rsidP="00BB7849">
            <w:pPr>
              <w:rPr>
                <w:rFonts w:cstheme="minorHAnsi"/>
                <w:sz w:val="18"/>
                <w:szCs w:val="20"/>
                <w:lang w:val="en-US"/>
              </w:rPr>
            </w:pPr>
            <w:r w:rsidRPr="00567318">
              <w:rPr>
                <w:rFonts w:cstheme="minorHAnsi"/>
                <w:sz w:val="18"/>
                <w:szCs w:val="20"/>
                <w:lang w:val="en-US"/>
              </w:rPr>
              <w:t xml:space="preserve">https://test.orangedata.ru/lk/ </w:t>
            </w:r>
          </w:p>
        </w:tc>
      </w:tr>
      <w:tr w:rsidR="00FD0340" w:rsidRPr="00567318" w14:paraId="6720DAEC" w14:textId="71BC0286" w:rsidTr="000718B4">
        <w:tc>
          <w:tcPr>
            <w:tcW w:w="1271" w:type="dxa"/>
          </w:tcPr>
          <w:p w14:paraId="48BB0428" w14:textId="77777777" w:rsidR="00FD0340" w:rsidRPr="00567318" w:rsidRDefault="00FD0340" w:rsidP="00BB7849">
            <w:pPr>
              <w:rPr>
                <w:rFonts w:cstheme="minorHAnsi"/>
                <w:sz w:val="18"/>
                <w:szCs w:val="20"/>
                <w:lang w:val="en-US"/>
              </w:rPr>
            </w:pPr>
            <w:r w:rsidRPr="00567318">
              <w:rPr>
                <w:rFonts w:cstheme="minorHAnsi"/>
                <w:sz w:val="18"/>
                <w:szCs w:val="20"/>
                <w:lang w:val="en-US"/>
              </w:rPr>
              <w:lastRenderedPageBreak/>
              <w:t>Availability check URL for browsers</w:t>
            </w:r>
          </w:p>
        </w:tc>
        <w:tc>
          <w:tcPr>
            <w:tcW w:w="4694" w:type="dxa"/>
          </w:tcPr>
          <w:p w14:paraId="499B5536" w14:textId="170B474A" w:rsidR="00FD0340" w:rsidRPr="00567318" w:rsidRDefault="000718B4" w:rsidP="00BB7849">
            <w:pPr>
              <w:rPr>
                <w:rFonts w:cstheme="minorHAnsi"/>
                <w:sz w:val="18"/>
                <w:szCs w:val="20"/>
                <w:lang w:val="en-US"/>
              </w:rPr>
            </w:pPr>
            <w:r w:rsidRPr="00567318">
              <w:rPr>
                <w:rFonts w:cstheme="minorHAnsi"/>
                <w:sz w:val="18"/>
                <w:szCs w:val="20"/>
                <w:lang w:val="en-US"/>
              </w:rPr>
              <w:t xml:space="preserve">https://apip.orangedata.ru:2443/api/v2/ </w:t>
            </w:r>
          </w:p>
        </w:tc>
        <w:tc>
          <w:tcPr>
            <w:tcW w:w="4798" w:type="dxa"/>
          </w:tcPr>
          <w:p w14:paraId="54B9CC1C" w14:textId="700B0F8C" w:rsidR="00FD0340" w:rsidRPr="00567318" w:rsidRDefault="000718B4" w:rsidP="00BB7849">
            <w:pPr>
              <w:rPr>
                <w:rFonts w:cstheme="minorHAnsi"/>
                <w:sz w:val="18"/>
                <w:szCs w:val="20"/>
                <w:lang w:val="en-US"/>
              </w:rPr>
            </w:pPr>
            <w:r w:rsidRPr="00567318">
              <w:rPr>
                <w:rFonts w:cstheme="minorHAnsi"/>
                <w:sz w:val="18"/>
                <w:szCs w:val="20"/>
                <w:lang w:val="en-US"/>
              </w:rPr>
              <w:t xml:space="preserve">https://apip.orangedata.ru:12001/api/v2/ </w:t>
            </w:r>
          </w:p>
        </w:tc>
      </w:tr>
      <w:tr w:rsidR="000835B2" w:rsidRPr="00567318" w14:paraId="7617F66D" w14:textId="77777777" w:rsidTr="000718B4">
        <w:tc>
          <w:tcPr>
            <w:tcW w:w="1271" w:type="dxa"/>
          </w:tcPr>
          <w:p w14:paraId="6CB97B7B" w14:textId="06CE1728" w:rsidR="000835B2" w:rsidRPr="00567318" w:rsidRDefault="000718B4" w:rsidP="00BB7849">
            <w:pPr>
              <w:rPr>
                <w:rFonts w:cstheme="minorHAnsi"/>
                <w:sz w:val="18"/>
                <w:szCs w:val="20"/>
                <w:lang w:val="en-US"/>
              </w:rPr>
            </w:pPr>
            <w:r w:rsidRPr="00567318">
              <w:rPr>
                <w:rStyle w:val="il"/>
                <w:rFonts w:cstheme="minorHAnsi"/>
                <w:color w:val="222222"/>
                <w:sz w:val="18"/>
                <w:szCs w:val="20"/>
                <w:shd w:val="clear" w:color="auto" w:fill="FFFFFF"/>
                <w:lang w:val="en-US"/>
              </w:rPr>
              <w:t>Swagger</w:t>
            </w:r>
            <w:r w:rsidRPr="00567318">
              <w:rPr>
                <w:rFonts w:cstheme="minorHAnsi"/>
                <w:color w:val="222222"/>
                <w:sz w:val="18"/>
                <w:szCs w:val="20"/>
                <w:shd w:val="clear" w:color="auto" w:fill="FFFFFF"/>
                <w:lang w:val="en-US"/>
              </w:rPr>
              <w:t>-ui</w:t>
            </w:r>
          </w:p>
        </w:tc>
        <w:tc>
          <w:tcPr>
            <w:tcW w:w="4694" w:type="dxa"/>
          </w:tcPr>
          <w:p w14:paraId="22C2FD5E" w14:textId="77D7E778" w:rsidR="000835B2" w:rsidRPr="00567318" w:rsidRDefault="00CA1B3F" w:rsidP="00BB7849">
            <w:pPr>
              <w:rPr>
                <w:rFonts w:cstheme="minorHAnsi"/>
                <w:sz w:val="18"/>
                <w:szCs w:val="20"/>
                <w:lang w:val="en-US"/>
              </w:rPr>
            </w:pPr>
            <w:hyperlink r:id="rId14" w:history="1">
              <w:r w:rsidR="003B3573" w:rsidRPr="00567318">
                <w:rPr>
                  <w:rStyle w:val="ad"/>
                  <w:rFonts w:cstheme="minorHAnsi"/>
                  <w:sz w:val="18"/>
                  <w:szCs w:val="20"/>
                  <w:shd w:val="clear" w:color="auto" w:fill="FFFFFF"/>
                  <w:lang w:val="en-US"/>
                </w:rPr>
                <w:t>https://apip.orangedata.ru:2443/</w:t>
              </w:r>
              <w:r w:rsidR="003B3573" w:rsidRPr="00567318">
                <w:rPr>
                  <w:rStyle w:val="ad"/>
                  <w:rFonts w:cstheme="minorHAnsi"/>
                  <w:sz w:val="18"/>
                  <w:szCs w:val="20"/>
                  <w:lang w:val="en-US"/>
                </w:rPr>
                <w:t>swagger</w:t>
              </w:r>
            </w:hyperlink>
          </w:p>
        </w:tc>
        <w:tc>
          <w:tcPr>
            <w:tcW w:w="4798" w:type="dxa"/>
          </w:tcPr>
          <w:p w14:paraId="2D7ED757" w14:textId="4C0B6B42" w:rsidR="000835B2" w:rsidRPr="00567318" w:rsidRDefault="00CA1B3F" w:rsidP="00BB7849">
            <w:pPr>
              <w:rPr>
                <w:rFonts w:cstheme="minorHAnsi"/>
                <w:sz w:val="18"/>
                <w:szCs w:val="20"/>
                <w:lang w:val="en-US"/>
              </w:rPr>
            </w:pPr>
            <w:hyperlink r:id="rId15" w:history="1">
              <w:r w:rsidR="00325900" w:rsidRPr="00567318">
                <w:rPr>
                  <w:rStyle w:val="ad"/>
                  <w:rFonts w:cstheme="minorHAnsi"/>
                  <w:sz w:val="18"/>
                  <w:szCs w:val="20"/>
                  <w:shd w:val="clear" w:color="auto" w:fill="FFFFFF"/>
                  <w:lang w:val="en-US"/>
                </w:rPr>
                <w:t>https://apip.orangedata.ru:12001/swagger</w:t>
              </w:r>
            </w:hyperlink>
          </w:p>
        </w:tc>
      </w:tr>
      <w:tr w:rsidR="000718B4" w:rsidRPr="00567318" w14:paraId="79CBA356" w14:textId="77777777" w:rsidTr="000718B4">
        <w:tc>
          <w:tcPr>
            <w:tcW w:w="1271" w:type="dxa"/>
          </w:tcPr>
          <w:p w14:paraId="1DC3C4A7" w14:textId="378F146B" w:rsidR="000718B4" w:rsidRPr="00567318" w:rsidRDefault="000718B4" w:rsidP="000718B4">
            <w:pPr>
              <w:rPr>
                <w:rStyle w:val="il"/>
                <w:rFonts w:cstheme="minorHAnsi"/>
                <w:color w:val="222222"/>
                <w:sz w:val="18"/>
                <w:szCs w:val="20"/>
                <w:shd w:val="clear" w:color="auto" w:fill="FFFFFF"/>
                <w:lang w:val="en-US"/>
              </w:rPr>
            </w:pPr>
            <w:r w:rsidRPr="00567318">
              <w:rPr>
                <w:rStyle w:val="il"/>
                <w:rFonts w:cstheme="minorHAnsi"/>
                <w:color w:val="222222"/>
                <w:sz w:val="18"/>
                <w:szCs w:val="20"/>
                <w:shd w:val="clear" w:color="auto" w:fill="FFFFFF"/>
                <w:lang w:val="en-US"/>
              </w:rPr>
              <w:t>S</w:t>
            </w:r>
            <w:r w:rsidRPr="00567318">
              <w:rPr>
                <w:rStyle w:val="il"/>
                <w:rFonts w:cstheme="minorHAnsi"/>
                <w:sz w:val="18"/>
                <w:szCs w:val="20"/>
              </w:rPr>
              <w:t>w</w:t>
            </w:r>
            <w:r w:rsidRPr="00567318">
              <w:rPr>
                <w:rStyle w:val="il"/>
                <w:rFonts w:cstheme="minorHAnsi"/>
                <w:sz w:val="18"/>
                <w:szCs w:val="20"/>
                <w:lang w:val="en-US"/>
              </w:rPr>
              <w:t>a</w:t>
            </w:r>
            <w:r w:rsidRPr="00567318">
              <w:rPr>
                <w:rStyle w:val="il"/>
                <w:rFonts w:cstheme="minorHAnsi"/>
                <w:sz w:val="18"/>
                <w:szCs w:val="20"/>
              </w:rPr>
              <w:t>gger JSON specification</w:t>
            </w:r>
          </w:p>
        </w:tc>
        <w:tc>
          <w:tcPr>
            <w:tcW w:w="4694" w:type="dxa"/>
          </w:tcPr>
          <w:p w14:paraId="7A5BFFAC" w14:textId="65267CDB" w:rsidR="000718B4" w:rsidRPr="00567318" w:rsidRDefault="00CA1B3F" w:rsidP="000718B4">
            <w:pPr>
              <w:rPr>
                <w:rFonts w:cstheme="minorHAnsi"/>
                <w:sz w:val="18"/>
                <w:szCs w:val="20"/>
                <w:lang w:val="en-US"/>
              </w:rPr>
            </w:pPr>
            <w:hyperlink r:id="rId16" w:history="1">
              <w:r w:rsidR="003B3573" w:rsidRPr="00567318">
                <w:rPr>
                  <w:rStyle w:val="ad"/>
                  <w:rFonts w:cstheme="minorHAnsi"/>
                  <w:sz w:val="18"/>
                  <w:szCs w:val="20"/>
                  <w:shd w:val="clear" w:color="auto" w:fill="FFFFFF"/>
                  <w:lang w:val="en-US"/>
                </w:rPr>
                <w:t>https://apip.orangedata.ru:2443/</w:t>
              </w:r>
              <w:r w:rsidR="003B3573" w:rsidRPr="00567318">
                <w:rPr>
                  <w:rStyle w:val="ad"/>
                  <w:rFonts w:cstheme="minorHAnsi"/>
                  <w:sz w:val="18"/>
                  <w:szCs w:val="20"/>
                  <w:lang w:val="en-US"/>
                </w:rPr>
                <w:t>swagger</w:t>
              </w:r>
              <w:r w:rsidR="003B3573" w:rsidRPr="00567318">
                <w:rPr>
                  <w:rStyle w:val="ad"/>
                  <w:rFonts w:cstheme="minorHAnsi"/>
                  <w:sz w:val="18"/>
                  <w:szCs w:val="20"/>
                  <w:shd w:val="clear" w:color="auto" w:fill="FFFFFF"/>
                  <w:lang w:val="en-US"/>
                </w:rPr>
                <w:t>/v2/</w:t>
              </w:r>
              <w:r w:rsidR="003B3573" w:rsidRPr="00567318">
                <w:rPr>
                  <w:rStyle w:val="ad"/>
                  <w:rFonts w:cstheme="minorHAnsi"/>
                  <w:sz w:val="18"/>
                  <w:szCs w:val="20"/>
                  <w:lang w:val="en-US"/>
                </w:rPr>
                <w:t>swagger</w:t>
              </w:r>
              <w:r w:rsidR="003B3573" w:rsidRPr="00567318">
                <w:rPr>
                  <w:rStyle w:val="ad"/>
                  <w:rFonts w:cstheme="minorHAnsi"/>
                  <w:sz w:val="18"/>
                  <w:szCs w:val="20"/>
                  <w:shd w:val="clear" w:color="auto" w:fill="FFFFFF"/>
                  <w:lang w:val="en-US"/>
                </w:rPr>
                <w:t>.json</w:t>
              </w:r>
            </w:hyperlink>
          </w:p>
        </w:tc>
        <w:tc>
          <w:tcPr>
            <w:tcW w:w="4798" w:type="dxa"/>
          </w:tcPr>
          <w:p w14:paraId="366C74DA" w14:textId="18CA0136" w:rsidR="000718B4" w:rsidRPr="00567318" w:rsidRDefault="00CA1B3F" w:rsidP="000718B4">
            <w:pPr>
              <w:rPr>
                <w:rFonts w:cstheme="minorHAnsi"/>
                <w:sz w:val="18"/>
                <w:szCs w:val="20"/>
                <w:lang w:val="en-US"/>
              </w:rPr>
            </w:pPr>
            <w:hyperlink r:id="rId17" w:history="1">
              <w:r w:rsidR="00325900" w:rsidRPr="00567318">
                <w:rPr>
                  <w:rStyle w:val="ad"/>
                  <w:rFonts w:cstheme="minorHAnsi"/>
                  <w:sz w:val="18"/>
                  <w:szCs w:val="20"/>
                  <w:shd w:val="clear" w:color="auto" w:fill="FFFFFF"/>
                  <w:lang w:val="en-US"/>
                </w:rPr>
                <w:t>https://apip.orangedata.ru:</w:t>
              </w:r>
              <w:r w:rsidR="00325900" w:rsidRPr="00567318">
                <w:rPr>
                  <w:rStyle w:val="ad"/>
                  <w:sz w:val="18"/>
                  <w:lang w:val="en-US"/>
                </w:rPr>
                <w:t>12001</w:t>
              </w:r>
              <w:r w:rsidR="00325900" w:rsidRPr="00567318">
                <w:rPr>
                  <w:rStyle w:val="ad"/>
                  <w:rFonts w:cstheme="minorHAnsi"/>
                  <w:sz w:val="18"/>
                  <w:szCs w:val="20"/>
                  <w:shd w:val="clear" w:color="auto" w:fill="FFFFFF"/>
                  <w:lang w:val="en-US"/>
                </w:rPr>
                <w:t>/</w:t>
              </w:r>
              <w:r w:rsidR="00325900" w:rsidRPr="00567318">
                <w:rPr>
                  <w:rStyle w:val="ad"/>
                  <w:rFonts w:cstheme="minorHAnsi"/>
                  <w:sz w:val="18"/>
                  <w:szCs w:val="20"/>
                  <w:lang w:val="en-US"/>
                </w:rPr>
                <w:t>swagger</w:t>
              </w:r>
              <w:r w:rsidR="00325900" w:rsidRPr="00567318">
                <w:rPr>
                  <w:rStyle w:val="ad"/>
                  <w:rFonts w:cstheme="minorHAnsi"/>
                  <w:sz w:val="18"/>
                  <w:szCs w:val="20"/>
                  <w:shd w:val="clear" w:color="auto" w:fill="FFFFFF"/>
                  <w:lang w:val="en-US"/>
                </w:rPr>
                <w:t>/v2/</w:t>
              </w:r>
              <w:r w:rsidR="00325900" w:rsidRPr="00567318">
                <w:rPr>
                  <w:rStyle w:val="ad"/>
                  <w:rFonts w:cstheme="minorHAnsi"/>
                  <w:sz w:val="18"/>
                  <w:szCs w:val="20"/>
                  <w:lang w:val="en-US"/>
                </w:rPr>
                <w:t>swagger</w:t>
              </w:r>
              <w:r w:rsidR="00325900" w:rsidRPr="00567318">
                <w:rPr>
                  <w:rStyle w:val="ad"/>
                  <w:rFonts w:cstheme="minorHAnsi"/>
                  <w:sz w:val="18"/>
                  <w:szCs w:val="20"/>
                  <w:shd w:val="clear" w:color="auto" w:fill="FFFFFF"/>
                  <w:lang w:val="en-US"/>
                </w:rPr>
                <w:t>.json</w:t>
              </w:r>
            </w:hyperlink>
          </w:p>
        </w:tc>
      </w:tr>
    </w:tbl>
    <w:p w14:paraId="727B758F" w14:textId="111DFB80" w:rsidR="00A86CCD" w:rsidRPr="00567318" w:rsidRDefault="00A86CCD" w:rsidP="00A86CCD">
      <w:pPr>
        <w:rPr>
          <w:sz w:val="22"/>
          <w:lang w:val="en-US"/>
        </w:rPr>
      </w:pPr>
    </w:p>
    <w:p w14:paraId="7EC1FB8F" w14:textId="3EB312AB" w:rsidR="001F3351" w:rsidRPr="00567318" w:rsidRDefault="001F3351">
      <w:pPr>
        <w:spacing w:after="160" w:line="259" w:lineRule="auto"/>
        <w:rPr>
          <w:sz w:val="22"/>
          <w:lang w:val="en-US"/>
        </w:rPr>
      </w:pPr>
    </w:p>
    <w:p w14:paraId="4B1C4EBF" w14:textId="49B1F4A9" w:rsidR="003B3573" w:rsidRPr="00567318" w:rsidRDefault="003B3573" w:rsidP="007624AA">
      <w:pPr>
        <w:pStyle w:val="3"/>
        <w:rPr>
          <w:lang w:val="en-US"/>
        </w:rPr>
      </w:pPr>
      <w:bookmarkStart w:id="7" w:name="_Toc59045180"/>
      <w:r w:rsidRPr="00567318">
        <w:rPr>
          <w:lang w:val="en-US"/>
        </w:rPr>
        <w:t>1.2.</w:t>
      </w:r>
      <w:r w:rsidR="00030F7A" w:rsidRPr="00567318">
        <w:rPr>
          <w:lang w:val="en-US"/>
        </w:rPr>
        <w:t>2</w:t>
      </w:r>
      <w:r w:rsidRPr="00567318">
        <w:rPr>
          <w:lang w:val="en-US"/>
        </w:rPr>
        <w:t>.</w:t>
      </w:r>
      <w:r w:rsidRPr="00567318">
        <w:rPr>
          <w:lang w:val="en-US"/>
        </w:rPr>
        <w:tab/>
      </w:r>
      <w:r w:rsidR="00030F7A" w:rsidRPr="00567318">
        <w:rPr>
          <w:lang w:val="en-US"/>
        </w:rPr>
        <w:t>Production environment</w:t>
      </w:r>
      <w:bookmarkEnd w:id="7"/>
    </w:p>
    <w:p w14:paraId="6C4E036C" w14:textId="1F18D8BB" w:rsidR="003B3573" w:rsidRPr="00567318" w:rsidRDefault="003B3573" w:rsidP="00A86CCD">
      <w:pPr>
        <w:rPr>
          <w:sz w:val="22"/>
          <w:lang w:val="en-US"/>
        </w:rPr>
      </w:pPr>
    </w:p>
    <w:tbl>
      <w:tblPr>
        <w:tblStyle w:val="13"/>
        <w:tblW w:w="0" w:type="auto"/>
        <w:tblLayout w:type="fixed"/>
        <w:tblLook w:val="04A0" w:firstRow="1" w:lastRow="0" w:firstColumn="1" w:lastColumn="0" w:noHBand="0" w:noVBand="1"/>
      </w:tblPr>
      <w:tblGrid>
        <w:gridCol w:w="2689"/>
        <w:gridCol w:w="6375"/>
      </w:tblGrid>
      <w:tr w:rsidR="00B51B26" w:rsidRPr="00567318" w14:paraId="47D40EFC" w14:textId="77777777" w:rsidTr="007624AA">
        <w:tc>
          <w:tcPr>
            <w:tcW w:w="2689" w:type="dxa"/>
            <w:shd w:val="clear" w:color="auto" w:fill="F2F2F2" w:themeFill="background1" w:themeFillShade="F2"/>
          </w:tcPr>
          <w:p w14:paraId="5736BA17" w14:textId="77777777" w:rsidR="00B51B26" w:rsidRPr="00567318" w:rsidRDefault="00B51B26" w:rsidP="005104A5">
            <w:pPr>
              <w:rPr>
                <w:b/>
                <w:bCs/>
                <w:sz w:val="18"/>
                <w:szCs w:val="20"/>
                <w:lang w:val="en-US"/>
              </w:rPr>
            </w:pPr>
            <w:r w:rsidRPr="00567318">
              <w:rPr>
                <w:b/>
                <w:bCs/>
                <w:sz w:val="18"/>
                <w:szCs w:val="20"/>
                <w:lang w:val="en-US"/>
              </w:rPr>
              <w:t>Parameter</w:t>
            </w:r>
          </w:p>
        </w:tc>
        <w:tc>
          <w:tcPr>
            <w:tcW w:w="6375" w:type="dxa"/>
            <w:shd w:val="clear" w:color="auto" w:fill="F2F2F2" w:themeFill="background1" w:themeFillShade="F2"/>
          </w:tcPr>
          <w:p w14:paraId="698DEF6D" w14:textId="4B03C23F" w:rsidR="00B51B26" w:rsidRPr="00567318" w:rsidRDefault="00B51B26" w:rsidP="005104A5">
            <w:pPr>
              <w:rPr>
                <w:b/>
                <w:bCs/>
                <w:sz w:val="18"/>
                <w:szCs w:val="20"/>
                <w:lang w:val="en-US"/>
              </w:rPr>
            </w:pPr>
            <w:r w:rsidRPr="00567318">
              <w:rPr>
                <w:b/>
                <w:bCs/>
                <w:sz w:val="18"/>
                <w:szCs w:val="20"/>
                <w:lang w:val="en-US"/>
              </w:rPr>
              <w:t xml:space="preserve"> Production environment</w:t>
            </w:r>
          </w:p>
        </w:tc>
      </w:tr>
      <w:tr w:rsidR="00B51B26" w:rsidRPr="00567318" w14:paraId="1BD4FEA8" w14:textId="77777777" w:rsidTr="007624AA">
        <w:tc>
          <w:tcPr>
            <w:tcW w:w="2689" w:type="dxa"/>
          </w:tcPr>
          <w:p w14:paraId="4C3DB9CD" w14:textId="77777777" w:rsidR="007624AA" w:rsidRPr="00567318" w:rsidRDefault="007624AA" w:rsidP="005104A5">
            <w:pPr>
              <w:rPr>
                <w:rFonts w:cstheme="minorHAnsi"/>
                <w:sz w:val="18"/>
                <w:szCs w:val="20"/>
                <w:lang w:val="en-US"/>
              </w:rPr>
            </w:pPr>
          </w:p>
          <w:p w14:paraId="2D4FB137" w14:textId="4647D185" w:rsidR="00B51B26" w:rsidRPr="00567318" w:rsidRDefault="00B51B26" w:rsidP="005104A5">
            <w:pPr>
              <w:rPr>
                <w:rFonts w:cstheme="minorHAnsi"/>
                <w:sz w:val="18"/>
                <w:szCs w:val="20"/>
                <w:lang w:val="en-US"/>
              </w:rPr>
            </w:pPr>
            <w:r w:rsidRPr="00567318">
              <w:rPr>
                <w:rFonts w:cstheme="minorHAnsi"/>
                <w:sz w:val="18"/>
                <w:szCs w:val="20"/>
                <w:lang w:val="en-US"/>
              </w:rPr>
              <w:t>Base URL</w:t>
            </w:r>
          </w:p>
        </w:tc>
        <w:tc>
          <w:tcPr>
            <w:tcW w:w="6375" w:type="dxa"/>
          </w:tcPr>
          <w:p w14:paraId="71C35128" w14:textId="77777777" w:rsidR="0007514C" w:rsidRPr="00567318" w:rsidRDefault="0007514C" w:rsidP="0007514C">
            <w:pPr>
              <w:rPr>
                <w:rStyle w:val="ad"/>
                <w:sz w:val="18"/>
                <w:szCs w:val="20"/>
                <w:lang w:val="en-US"/>
              </w:rPr>
            </w:pPr>
          </w:p>
          <w:p w14:paraId="0D42DD83" w14:textId="77777777" w:rsidR="0007514C" w:rsidRPr="00567318" w:rsidRDefault="00CA1B3F" w:rsidP="0007514C">
            <w:pPr>
              <w:rPr>
                <w:sz w:val="18"/>
                <w:szCs w:val="20"/>
                <w:lang w:val="en-US"/>
              </w:rPr>
            </w:pPr>
            <w:hyperlink r:id="rId18" w:history="1">
              <w:r w:rsidR="0007514C" w:rsidRPr="00567318">
                <w:rPr>
                  <w:rStyle w:val="ad"/>
                  <w:sz w:val="18"/>
                  <w:szCs w:val="20"/>
                  <w:u w:val="none"/>
                  <w:lang w:val="en-US"/>
                </w:rPr>
                <w:t>https://api.orangedata.ru:12003</w:t>
              </w:r>
            </w:hyperlink>
          </w:p>
          <w:p w14:paraId="654E5263" w14:textId="7CF2E4DD" w:rsidR="00B51B26" w:rsidRPr="00567318" w:rsidRDefault="00B51B26" w:rsidP="005104A5">
            <w:pPr>
              <w:rPr>
                <w:rFonts w:cstheme="minorHAnsi"/>
                <w:sz w:val="18"/>
                <w:szCs w:val="20"/>
                <w:lang w:val="en-US"/>
              </w:rPr>
            </w:pPr>
          </w:p>
        </w:tc>
      </w:tr>
      <w:tr w:rsidR="00B51B26" w:rsidRPr="00567318" w14:paraId="358EDAC2" w14:textId="77777777" w:rsidTr="007624AA">
        <w:tc>
          <w:tcPr>
            <w:tcW w:w="2689" w:type="dxa"/>
          </w:tcPr>
          <w:p w14:paraId="553A31D2" w14:textId="77777777" w:rsidR="00B51B26" w:rsidRPr="00567318" w:rsidRDefault="00B51B26" w:rsidP="005104A5">
            <w:pPr>
              <w:rPr>
                <w:rFonts w:cstheme="minorHAnsi"/>
                <w:sz w:val="18"/>
                <w:szCs w:val="20"/>
                <w:lang w:val="en-US"/>
              </w:rPr>
            </w:pPr>
            <w:r w:rsidRPr="00567318">
              <w:rPr>
                <w:rFonts w:cstheme="minorHAnsi"/>
                <w:sz w:val="18"/>
                <w:szCs w:val="20"/>
                <w:lang w:val="en-US"/>
              </w:rPr>
              <w:t>IP address</w:t>
            </w:r>
          </w:p>
        </w:tc>
        <w:tc>
          <w:tcPr>
            <w:tcW w:w="6375" w:type="dxa"/>
          </w:tcPr>
          <w:p w14:paraId="3496275F" w14:textId="2E0E66DA" w:rsidR="00B51B26" w:rsidRPr="00567318" w:rsidRDefault="003D48D2" w:rsidP="00B51B26">
            <w:pPr>
              <w:rPr>
                <w:rFonts w:cstheme="minorHAnsi"/>
                <w:sz w:val="18"/>
                <w:szCs w:val="20"/>
                <w:lang w:val="en-US"/>
              </w:rPr>
            </w:pPr>
            <w:r w:rsidRPr="00567318">
              <w:rPr>
                <w:rFonts w:cstheme="minorHAnsi"/>
                <w:sz w:val="18"/>
                <w:szCs w:val="20"/>
                <w:lang w:val="en-US"/>
              </w:rPr>
              <w:t xml:space="preserve">62.76.112.48 </w:t>
            </w:r>
            <w:r w:rsidR="00985270" w:rsidRPr="00567318">
              <w:rPr>
                <w:rFonts w:cstheme="minorHAnsi"/>
                <w:sz w:val="18"/>
                <w:szCs w:val="20"/>
                <w:lang w:val="en-US"/>
              </w:rPr>
              <w:t xml:space="preserve">and </w:t>
            </w:r>
            <w:r w:rsidRPr="00567318">
              <w:rPr>
                <w:rFonts w:cstheme="minorHAnsi"/>
                <w:sz w:val="18"/>
                <w:szCs w:val="20"/>
                <w:lang w:val="en-US"/>
              </w:rPr>
              <w:t>188.170.11.161</w:t>
            </w:r>
          </w:p>
        </w:tc>
      </w:tr>
      <w:tr w:rsidR="00B51B26" w:rsidRPr="00567318" w14:paraId="2622C3AA" w14:textId="77777777" w:rsidTr="007624AA">
        <w:tc>
          <w:tcPr>
            <w:tcW w:w="2689" w:type="dxa"/>
          </w:tcPr>
          <w:p w14:paraId="446B15A0" w14:textId="77777777" w:rsidR="00B51B26" w:rsidRPr="00567318" w:rsidRDefault="00B51B26" w:rsidP="005104A5">
            <w:pPr>
              <w:rPr>
                <w:rFonts w:cstheme="minorHAnsi"/>
                <w:sz w:val="18"/>
                <w:szCs w:val="20"/>
                <w:lang w:val="en-US"/>
              </w:rPr>
            </w:pPr>
            <w:r w:rsidRPr="00567318">
              <w:rPr>
                <w:rFonts w:cstheme="minorHAnsi"/>
                <w:sz w:val="18"/>
                <w:szCs w:val="20"/>
                <w:lang w:val="en-US"/>
              </w:rPr>
              <w:t>Web Cabinet</w:t>
            </w:r>
          </w:p>
        </w:tc>
        <w:tc>
          <w:tcPr>
            <w:tcW w:w="6375" w:type="dxa"/>
          </w:tcPr>
          <w:p w14:paraId="5B296A19" w14:textId="04A545C5" w:rsidR="00B51B26" w:rsidRPr="00567318" w:rsidRDefault="00CA1B3F" w:rsidP="005104A5">
            <w:pPr>
              <w:rPr>
                <w:rFonts w:cstheme="minorHAnsi"/>
                <w:sz w:val="18"/>
                <w:szCs w:val="20"/>
                <w:lang w:val="en-US"/>
              </w:rPr>
            </w:pPr>
            <w:hyperlink r:id="rId19" w:history="1">
              <w:r w:rsidR="003D48D2" w:rsidRPr="00567318">
                <w:rPr>
                  <w:rStyle w:val="ad"/>
                  <w:rFonts w:cstheme="minorHAnsi"/>
                  <w:sz w:val="18"/>
                  <w:szCs w:val="20"/>
                  <w:lang w:val="en-US"/>
                </w:rPr>
                <w:t>https://lk.orangedata.ru</w:t>
              </w:r>
            </w:hyperlink>
          </w:p>
        </w:tc>
      </w:tr>
      <w:tr w:rsidR="00B51B26" w:rsidRPr="00567318" w14:paraId="237A4DF9" w14:textId="77777777" w:rsidTr="007624AA">
        <w:tc>
          <w:tcPr>
            <w:tcW w:w="2689" w:type="dxa"/>
          </w:tcPr>
          <w:p w14:paraId="1EB90F07" w14:textId="77777777" w:rsidR="00B51B26" w:rsidRPr="00567318" w:rsidRDefault="00B51B26" w:rsidP="005104A5">
            <w:pPr>
              <w:rPr>
                <w:rFonts w:cstheme="minorHAnsi"/>
                <w:sz w:val="18"/>
                <w:szCs w:val="20"/>
                <w:lang w:val="en-US"/>
              </w:rPr>
            </w:pPr>
            <w:r w:rsidRPr="00567318">
              <w:rPr>
                <w:rFonts w:cstheme="minorHAnsi"/>
                <w:sz w:val="18"/>
                <w:szCs w:val="20"/>
                <w:lang w:val="en-US"/>
              </w:rPr>
              <w:t>Availability check URL for browsers</w:t>
            </w:r>
          </w:p>
        </w:tc>
        <w:tc>
          <w:tcPr>
            <w:tcW w:w="6375" w:type="dxa"/>
          </w:tcPr>
          <w:p w14:paraId="0671CEFE" w14:textId="77777777" w:rsidR="0007514C" w:rsidRPr="00567318" w:rsidRDefault="0007514C" w:rsidP="0007514C">
            <w:pPr>
              <w:rPr>
                <w:rFonts w:cstheme="minorHAnsi"/>
                <w:sz w:val="18"/>
                <w:szCs w:val="20"/>
                <w:lang w:val="en-US"/>
              </w:rPr>
            </w:pPr>
            <w:r w:rsidRPr="00567318">
              <w:rPr>
                <w:rFonts w:cstheme="minorHAnsi"/>
                <w:sz w:val="18"/>
                <w:szCs w:val="20"/>
                <w:lang w:val="en-US"/>
              </w:rPr>
              <w:t xml:space="preserve">It is highly recommended to use domain name for production requests.  </w:t>
            </w:r>
          </w:p>
          <w:p w14:paraId="3C8230D9" w14:textId="571E9780" w:rsidR="00B51B26" w:rsidRPr="00567318" w:rsidRDefault="0007514C" w:rsidP="0007514C">
            <w:pPr>
              <w:rPr>
                <w:rFonts w:cstheme="minorHAnsi"/>
                <w:sz w:val="18"/>
                <w:szCs w:val="20"/>
                <w:lang w:val="en-US"/>
              </w:rPr>
            </w:pPr>
            <w:r w:rsidRPr="00567318">
              <w:rPr>
                <w:rFonts w:cstheme="minorHAnsi"/>
                <w:sz w:val="18"/>
                <w:szCs w:val="20"/>
                <w:lang w:val="en-US"/>
              </w:rPr>
              <w:t>Add /api/v2/ to the URL bar to check availability</w:t>
            </w:r>
          </w:p>
        </w:tc>
      </w:tr>
      <w:tr w:rsidR="00B51B26" w:rsidRPr="00567318" w14:paraId="6A3D4F41" w14:textId="77777777" w:rsidTr="007624AA">
        <w:tc>
          <w:tcPr>
            <w:tcW w:w="2689" w:type="dxa"/>
          </w:tcPr>
          <w:p w14:paraId="260E0CD2" w14:textId="77777777" w:rsidR="00B51B26" w:rsidRPr="00567318" w:rsidRDefault="00B51B26" w:rsidP="005104A5">
            <w:pPr>
              <w:rPr>
                <w:rFonts w:cstheme="minorHAnsi"/>
                <w:sz w:val="18"/>
                <w:szCs w:val="20"/>
                <w:lang w:val="en-US"/>
              </w:rPr>
            </w:pPr>
            <w:r w:rsidRPr="00567318">
              <w:rPr>
                <w:rFonts w:cstheme="minorHAnsi"/>
                <w:color w:val="222222"/>
                <w:sz w:val="18"/>
                <w:szCs w:val="20"/>
                <w:shd w:val="clear" w:color="auto" w:fill="FFFFFF"/>
                <w:lang w:val="en-US"/>
              </w:rPr>
              <w:t>Swagger-ui</w:t>
            </w:r>
          </w:p>
        </w:tc>
        <w:tc>
          <w:tcPr>
            <w:tcW w:w="6375" w:type="dxa"/>
          </w:tcPr>
          <w:p w14:paraId="040E9315" w14:textId="1F7902E3" w:rsidR="00B51B26" w:rsidRPr="00567318" w:rsidRDefault="00CA1B3F" w:rsidP="003D48D2">
            <w:pPr>
              <w:rPr>
                <w:rFonts w:cstheme="minorHAnsi"/>
                <w:sz w:val="18"/>
                <w:szCs w:val="20"/>
                <w:lang w:val="en-US"/>
              </w:rPr>
            </w:pPr>
            <w:hyperlink r:id="rId20" w:history="1">
              <w:r w:rsidR="00325900" w:rsidRPr="00567318">
                <w:rPr>
                  <w:rStyle w:val="ad"/>
                  <w:sz w:val="18"/>
                  <w:lang w:val="en-US"/>
                </w:rPr>
                <w:t>https://api.orangedata.ru:12003/swagger</w:t>
              </w:r>
            </w:hyperlink>
          </w:p>
        </w:tc>
      </w:tr>
      <w:tr w:rsidR="00B51B26" w:rsidRPr="00567318" w14:paraId="319EE1C9" w14:textId="77777777" w:rsidTr="007624AA">
        <w:tc>
          <w:tcPr>
            <w:tcW w:w="2689" w:type="dxa"/>
          </w:tcPr>
          <w:p w14:paraId="4D16510C" w14:textId="77777777" w:rsidR="00B51B26" w:rsidRPr="00567318" w:rsidRDefault="00B51B26" w:rsidP="005104A5">
            <w:pPr>
              <w:rPr>
                <w:rFonts w:cstheme="minorHAnsi"/>
                <w:color w:val="222222"/>
                <w:sz w:val="18"/>
                <w:szCs w:val="20"/>
                <w:shd w:val="clear" w:color="auto" w:fill="FFFFFF"/>
                <w:lang w:val="en-US"/>
              </w:rPr>
            </w:pPr>
            <w:r w:rsidRPr="00567318">
              <w:rPr>
                <w:rFonts w:cstheme="minorHAnsi"/>
                <w:color w:val="222222"/>
                <w:sz w:val="18"/>
                <w:szCs w:val="20"/>
                <w:shd w:val="clear" w:color="auto" w:fill="FFFFFF"/>
                <w:lang w:val="en-US"/>
              </w:rPr>
              <w:t>S</w:t>
            </w:r>
            <w:r w:rsidRPr="00567318">
              <w:rPr>
                <w:rFonts w:cstheme="minorHAnsi"/>
                <w:sz w:val="18"/>
                <w:szCs w:val="20"/>
              </w:rPr>
              <w:t>w</w:t>
            </w:r>
            <w:r w:rsidRPr="00567318">
              <w:rPr>
                <w:rFonts w:cstheme="minorHAnsi"/>
                <w:sz w:val="18"/>
                <w:szCs w:val="20"/>
                <w:lang w:val="en-US"/>
              </w:rPr>
              <w:t>a</w:t>
            </w:r>
            <w:r w:rsidRPr="00567318">
              <w:rPr>
                <w:rFonts w:cstheme="minorHAnsi"/>
                <w:sz w:val="18"/>
                <w:szCs w:val="20"/>
              </w:rPr>
              <w:t>gger JSON specification</w:t>
            </w:r>
          </w:p>
        </w:tc>
        <w:tc>
          <w:tcPr>
            <w:tcW w:w="6375" w:type="dxa"/>
          </w:tcPr>
          <w:p w14:paraId="6C300A6E" w14:textId="752BF815" w:rsidR="00B51B26" w:rsidRPr="00567318" w:rsidRDefault="00CA1B3F" w:rsidP="003D48D2">
            <w:pPr>
              <w:rPr>
                <w:rFonts w:cstheme="minorHAnsi"/>
                <w:sz w:val="18"/>
                <w:szCs w:val="20"/>
                <w:lang w:val="en-US"/>
              </w:rPr>
            </w:pPr>
            <w:hyperlink r:id="rId21" w:history="1">
              <w:r w:rsidR="00D269A5" w:rsidRPr="00567318">
                <w:rPr>
                  <w:rStyle w:val="ad"/>
                  <w:rFonts w:cstheme="minorHAnsi"/>
                  <w:sz w:val="18"/>
                  <w:szCs w:val="20"/>
                  <w:shd w:val="clear" w:color="auto" w:fill="FFFFFF"/>
                  <w:lang w:val="en-US"/>
                </w:rPr>
                <w:t>https://apip.orangedata.ru:12003/</w:t>
              </w:r>
              <w:r w:rsidR="00D269A5" w:rsidRPr="00567318">
                <w:rPr>
                  <w:rStyle w:val="ad"/>
                  <w:rFonts w:cstheme="minorHAnsi"/>
                  <w:sz w:val="18"/>
                  <w:szCs w:val="20"/>
                  <w:lang w:val="en-US"/>
                </w:rPr>
                <w:t>swagger</w:t>
              </w:r>
              <w:r w:rsidR="00D269A5" w:rsidRPr="00567318">
                <w:rPr>
                  <w:rStyle w:val="ad"/>
                  <w:rFonts w:cstheme="minorHAnsi"/>
                  <w:sz w:val="18"/>
                  <w:szCs w:val="20"/>
                  <w:shd w:val="clear" w:color="auto" w:fill="FFFFFF"/>
                  <w:lang w:val="en-US"/>
                </w:rPr>
                <w:t>/v2/</w:t>
              </w:r>
              <w:r w:rsidR="00D269A5" w:rsidRPr="00567318">
                <w:rPr>
                  <w:rStyle w:val="ad"/>
                  <w:rFonts w:cstheme="minorHAnsi"/>
                  <w:sz w:val="18"/>
                  <w:szCs w:val="20"/>
                  <w:lang w:val="en-US"/>
                </w:rPr>
                <w:t>swagger</w:t>
              </w:r>
              <w:r w:rsidR="00D269A5" w:rsidRPr="00567318">
                <w:rPr>
                  <w:rStyle w:val="ad"/>
                  <w:rFonts w:cstheme="minorHAnsi"/>
                  <w:sz w:val="18"/>
                  <w:szCs w:val="20"/>
                  <w:shd w:val="clear" w:color="auto" w:fill="FFFFFF"/>
                  <w:lang w:val="en-US"/>
                </w:rPr>
                <w:t>.json</w:t>
              </w:r>
            </w:hyperlink>
          </w:p>
        </w:tc>
      </w:tr>
    </w:tbl>
    <w:p w14:paraId="289083C8" w14:textId="77777777" w:rsidR="003B3573" w:rsidRPr="00567318" w:rsidRDefault="003B3573" w:rsidP="00A86CCD">
      <w:pPr>
        <w:rPr>
          <w:sz w:val="22"/>
          <w:lang w:val="en-US"/>
        </w:rPr>
      </w:pPr>
    </w:p>
    <w:p w14:paraId="4200AFC4" w14:textId="77777777" w:rsidR="005104A5" w:rsidRPr="00567318" w:rsidRDefault="005104A5" w:rsidP="00A86CCD">
      <w:pPr>
        <w:rPr>
          <w:sz w:val="22"/>
          <w:lang w:val="en-US"/>
        </w:rPr>
      </w:pPr>
    </w:p>
    <w:p w14:paraId="535C9E60" w14:textId="5090CF69" w:rsidR="002D6A4D" w:rsidRPr="00567318" w:rsidRDefault="002D6A4D" w:rsidP="007624AA">
      <w:pPr>
        <w:pStyle w:val="3"/>
        <w:rPr>
          <w:lang w:val="en-US"/>
        </w:rPr>
      </w:pPr>
      <w:bookmarkStart w:id="8" w:name="_Toc59045181"/>
      <w:r w:rsidRPr="00567318">
        <w:rPr>
          <w:lang w:val="en-US"/>
        </w:rPr>
        <w:t>1.2.</w:t>
      </w:r>
      <w:r w:rsidR="00E24364" w:rsidRPr="00567318">
        <w:rPr>
          <w:lang w:val="en-US"/>
        </w:rPr>
        <w:t>3</w:t>
      </w:r>
      <w:r w:rsidRPr="00567318">
        <w:rPr>
          <w:lang w:val="en-US"/>
        </w:rPr>
        <w:t>.</w:t>
      </w:r>
      <w:r w:rsidRPr="00567318">
        <w:rPr>
          <w:lang w:val="en-US"/>
        </w:rPr>
        <w:tab/>
        <w:t>Security</w:t>
      </w:r>
      <w:bookmarkEnd w:id="8"/>
    </w:p>
    <w:p w14:paraId="5FB708C0" w14:textId="77777777" w:rsidR="001F3351" w:rsidRPr="00567318" w:rsidRDefault="001F3351" w:rsidP="007624AA">
      <w:pPr>
        <w:jc w:val="both"/>
        <w:rPr>
          <w:sz w:val="22"/>
          <w:lang w:val="en-US"/>
        </w:rPr>
      </w:pPr>
    </w:p>
    <w:p w14:paraId="3E231A2D" w14:textId="3873E672" w:rsidR="002D6A4D" w:rsidRPr="00567318" w:rsidRDefault="001F3351" w:rsidP="007624AA">
      <w:pPr>
        <w:jc w:val="both"/>
        <w:rPr>
          <w:sz w:val="22"/>
          <w:lang w:val="en-US"/>
        </w:rPr>
      </w:pPr>
      <w:r w:rsidRPr="00567318">
        <w:rPr>
          <w:sz w:val="22"/>
          <w:lang w:val="en-US"/>
        </w:rPr>
        <w:t>Security is provided by two steps:</w:t>
      </w:r>
    </w:p>
    <w:p w14:paraId="515C7396" w14:textId="2A9A2138" w:rsidR="001F3351" w:rsidRPr="00567318" w:rsidRDefault="001F3351" w:rsidP="007624AA">
      <w:pPr>
        <w:pStyle w:val="a4"/>
        <w:numPr>
          <w:ilvl w:val="0"/>
          <w:numId w:val="21"/>
        </w:numPr>
        <w:jc w:val="both"/>
        <w:rPr>
          <w:sz w:val="22"/>
          <w:lang w:val="en-US"/>
        </w:rPr>
      </w:pPr>
      <w:r w:rsidRPr="00567318">
        <w:rPr>
          <w:sz w:val="22"/>
          <w:lang w:val="en-US"/>
        </w:rPr>
        <w:t>Each client generates his own SSL certificate</w:t>
      </w:r>
      <w:r w:rsidR="00C225D1" w:rsidRPr="00567318">
        <w:rPr>
          <w:sz w:val="22"/>
          <w:lang w:val="en-US"/>
        </w:rPr>
        <w:t xml:space="preserve">. This SSL certificate provides secure connections between client’s application and </w:t>
      </w:r>
      <w:r w:rsidR="00CD0488" w:rsidRPr="00567318">
        <w:rPr>
          <w:sz w:val="22"/>
          <w:lang w:val="en-US"/>
        </w:rPr>
        <w:t>O</w:t>
      </w:r>
      <w:r w:rsidR="00C225D1" w:rsidRPr="00567318">
        <w:rPr>
          <w:sz w:val="22"/>
          <w:lang w:val="en-US"/>
        </w:rPr>
        <w:t>ran</w:t>
      </w:r>
      <w:r w:rsidR="00CD0488" w:rsidRPr="00567318">
        <w:rPr>
          <w:sz w:val="22"/>
          <w:lang w:val="en-US"/>
        </w:rPr>
        <w:t xml:space="preserve">geData fiscal cloud. In production environment SSL certificate is generated in web cabinet </w:t>
      </w:r>
      <w:hyperlink r:id="rId22" w:history="1">
        <w:r w:rsidR="00CD0488" w:rsidRPr="00567318">
          <w:rPr>
            <w:rStyle w:val="ad"/>
            <w:sz w:val="22"/>
            <w:lang w:val="en-US"/>
          </w:rPr>
          <w:t>https://lk.orangedata.ru/</w:t>
        </w:r>
      </w:hyperlink>
      <w:r w:rsidR="00CD0488" w:rsidRPr="00567318">
        <w:rPr>
          <w:sz w:val="22"/>
          <w:lang w:val="en-US"/>
        </w:rPr>
        <w:t xml:space="preserve">  </w:t>
      </w:r>
      <w:proofErr w:type="gramStart"/>
      <w:r w:rsidR="00CD0488" w:rsidRPr="00567318">
        <w:rPr>
          <w:sz w:val="22"/>
          <w:lang w:val="en-US"/>
        </w:rPr>
        <w:t>In</w:t>
      </w:r>
      <w:proofErr w:type="gramEnd"/>
      <w:r w:rsidR="00CD0488" w:rsidRPr="00567318">
        <w:rPr>
          <w:sz w:val="22"/>
          <w:lang w:val="en-US"/>
        </w:rPr>
        <w:t xml:space="preserve"> two test environments the default test certificate is used. You can download test certificate from Git here  </w:t>
      </w:r>
      <w:hyperlink r:id="rId23" w:history="1">
        <w:r w:rsidR="00CD0488" w:rsidRPr="00567318">
          <w:rPr>
            <w:rStyle w:val="ad"/>
            <w:sz w:val="22"/>
            <w:lang w:val="en-US"/>
          </w:rPr>
          <w:t>https://github.com/orangedata-official/API/tree/master/files_for_test/client_ca.crt</w:t>
        </w:r>
      </w:hyperlink>
      <w:r w:rsidR="00CD0488" w:rsidRPr="00567318">
        <w:rPr>
          <w:b/>
          <w:bCs/>
          <w:sz w:val="22"/>
          <w:lang w:val="en-US"/>
        </w:rPr>
        <w:t xml:space="preserve"> </w:t>
      </w:r>
    </w:p>
    <w:p w14:paraId="75F935C9" w14:textId="77777777" w:rsidR="00CD0488" w:rsidRPr="00567318" w:rsidRDefault="00CD0488" w:rsidP="007624AA">
      <w:pPr>
        <w:pStyle w:val="a4"/>
        <w:jc w:val="both"/>
        <w:rPr>
          <w:sz w:val="22"/>
          <w:lang w:val="en-US"/>
        </w:rPr>
      </w:pPr>
    </w:p>
    <w:p w14:paraId="1720CDF6" w14:textId="6856D44D" w:rsidR="00E24364" w:rsidRPr="00567318" w:rsidRDefault="00CD0488" w:rsidP="00E24364">
      <w:pPr>
        <w:pStyle w:val="a4"/>
        <w:numPr>
          <w:ilvl w:val="0"/>
          <w:numId w:val="21"/>
        </w:numPr>
        <w:jc w:val="both"/>
        <w:rPr>
          <w:sz w:val="22"/>
          <w:lang w:val="en-US"/>
        </w:rPr>
      </w:pPr>
      <w:r w:rsidRPr="00567318">
        <w:rPr>
          <w:sz w:val="22"/>
          <w:lang w:val="en-US"/>
        </w:rPr>
        <w:t xml:space="preserve">Any request to OrangeData fiscal cloud that POST any data mast be signed. For instance, document creation – need </w:t>
      </w:r>
      <w:r w:rsidR="00E24364" w:rsidRPr="00567318">
        <w:rPr>
          <w:sz w:val="22"/>
          <w:lang w:val="en-US"/>
        </w:rPr>
        <w:t>signature. At the same time – request “</w:t>
      </w:r>
      <w:r w:rsidR="00E24364" w:rsidRPr="00567318">
        <w:rPr>
          <w:b/>
          <w:bCs/>
          <w:sz w:val="22"/>
          <w:lang w:val="en-US"/>
        </w:rPr>
        <w:t>get receipt status</w:t>
      </w:r>
      <w:r w:rsidR="00E24364" w:rsidRPr="00567318">
        <w:rPr>
          <w:sz w:val="22"/>
          <w:lang w:val="en-US"/>
        </w:rPr>
        <w:t xml:space="preserve">” (GET request) does not need signature. More details about document signing you can read bellow in sections: </w:t>
      </w:r>
      <w:r w:rsidR="00E24364" w:rsidRPr="00567318">
        <w:rPr>
          <w:b/>
          <w:bCs/>
          <w:sz w:val="22"/>
          <w:lang w:val="en-US"/>
        </w:rPr>
        <w:t>1.2.</w:t>
      </w:r>
      <w:r w:rsidR="007624AA" w:rsidRPr="00567318">
        <w:rPr>
          <w:b/>
          <w:bCs/>
          <w:sz w:val="22"/>
          <w:lang w:val="en-US"/>
        </w:rPr>
        <w:t>5</w:t>
      </w:r>
      <w:r w:rsidR="00E24364" w:rsidRPr="00567318">
        <w:rPr>
          <w:sz w:val="22"/>
          <w:lang w:val="en-US"/>
        </w:rPr>
        <w:t xml:space="preserve"> and </w:t>
      </w:r>
      <w:r w:rsidR="00E24364" w:rsidRPr="00567318">
        <w:rPr>
          <w:b/>
          <w:bCs/>
          <w:sz w:val="22"/>
          <w:lang w:val="en-US"/>
        </w:rPr>
        <w:t>1.3</w:t>
      </w:r>
      <w:r w:rsidR="00E24364" w:rsidRPr="00567318">
        <w:rPr>
          <w:sz w:val="22"/>
          <w:lang w:val="en-US"/>
        </w:rPr>
        <w:t>.</w:t>
      </w:r>
    </w:p>
    <w:p w14:paraId="61808E0A" w14:textId="77777777" w:rsidR="002D6A4D" w:rsidRPr="00567318" w:rsidRDefault="002D6A4D" w:rsidP="00A86CCD">
      <w:pPr>
        <w:rPr>
          <w:sz w:val="22"/>
          <w:lang w:val="en-US"/>
        </w:rPr>
      </w:pPr>
    </w:p>
    <w:p w14:paraId="13E731CB" w14:textId="49FEE34A" w:rsidR="000718B4" w:rsidRPr="00567318" w:rsidRDefault="000718B4" w:rsidP="007624AA">
      <w:pPr>
        <w:pStyle w:val="3"/>
        <w:rPr>
          <w:lang w:val="en-US"/>
        </w:rPr>
      </w:pPr>
      <w:bookmarkStart w:id="9" w:name="_Toc59045182"/>
      <w:r w:rsidRPr="00567318">
        <w:rPr>
          <w:lang w:val="en-US"/>
        </w:rPr>
        <w:t>1.2.</w:t>
      </w:r>
      <w:r w:rsidR="00E24364" w:rsidRPr="00567318">
        <w:rPr>
          <w:lang w:val="en-US"/>
        </w:rPr>
        <w:t>4</w:t>
      </w:r>
      <w:r w:rsidRPr="00567318">
        <w:rPr>
          <w:lang w:val="en-US"/>
        </w:rPr>
        <w:t>.</w:t>
      </w:r>
      <w:r w:rsidRPr="00567318">
        <w:rPr>
          <w:lang w:val="en-US"/>
        </w:rPr>
        <w:tab/>
        <w:t>SSL certificate</w:t>
      </w:r>
      <w:bookmarkEnd w:id="9"/>
      <w:r w:rsidR="007624AA" w:rsidRPr="00567318">
        <w:rPr>
          <w:lang w:val="en-US"/>
        </w:rPr>
        <w:t xml:space="preserve"> and keys for test environment</w:t>
      </w:r>
    </w:p>
    <w:p w14:paraId="501A41FD" w14:textId="77777777" w:rsidR="00E24364" w:rsidRPr="00567318" w:rsidRDefault="00E24364" w:rsidP="00A86CCD">
      <w:pPr>
        <w:rPr>
          <w:sz w:val="22"/>
          <w:lang w:val="en-US"/>
        </w:rPr>
      </w:pPr>
    </w:p>
    <w:p w14:paraId="0559E963" w14:textId="098F0E0A" w:rsidR="00A86CCD" w:rsidRPr="00567318" w:rsidRDefault="00A86CCD" w:rsidP="00A86CCD">
      <w:pPr>
        <w:rPr>
          <w:sz w:val="22"/>
          <w:lang w:val="en-US"/>
        </w:rPr>
      </w:pPr>
      <w:r w:rsidRPr="00567318">
        <w:rPr>
          <w:sz w:val="22"/>
          <w:lang w:val="en-US"/>
        </w:rPr>
        <w:t xml:space="preserve">In </w:t>
      </w:r>
      <w:r w:rsidR="002C1472" w:rsidRPr="00567318">
        <w:rPr>
          <w:sz w:val="22"/>
          <w:lang w:val="en-US"/>
        </w:rPr>
        <w:t xml:space="preserve">both </w:t>
      </w:r>
      <w:r w:rsidRPr="00567318">
        <w:rPr>
          <w:sz w:val="22"/>
          <w:lang w:val="en-US"/>
        </w:rPr>
        <w:t>test environment</w:t>
      </w:r>
      <w:r w:rsidR="002C1472" w:rsidRPr="00567318">
        <w:rPr>
          <w:sz w:val="22"/>
          <w:lang w:val="en-US"/>
        </w:rPr>
        <w:t>s (</w:t>
      </w:r>
      <w:r w:rsidRPr="00567318">
        <w:rPr>
          <w:sz w:val="22"/>
          <w:lang w:val="en-US"/>
        </w:rPr>
        <w:t>1</w:t>
      </w:r>
      <w:r w:rsidR="002C1472" w:rsidRPr="00567318">
        <w:rPr>
          <w:sz w:val="22"/>
          <w:lang w:val="en-US"/>
        </w:rPr>
        <w:t xml:space="preserve"> and 2)</w:t>
      </w:r>
      <w:r w:rsidRPr="00567318">
        <w:rPr>
          <w:sz w:val="22"/>
          <w:lang w:val="en-US"/>
        </w:rPr>
        <w:t xml:space="preserve"> https connection with certificates is used. All certificates are published in Git here </w:t>
      </w:r>
      <w:hyperlink r:id="rId24" w:history="1">
        <w:r w:rsidRPr="00567318">
          <w:rPr>
            <w:rStyle w:val="ad"/>
            <w:sz w:val="22"/>
            <w:lang w:val="en-US"/>
          </w:rPr>
          <w:t>https://github.com/orangedata-official/API/tree/master/files_for_test</w:t>
        </w:r>
      </w:hyperlink>
    </w:p>
    <w:p w14:paraId="655B26F2" w14:textId="256D8BE1" w:rsidR="00A86CCD" w:rsidRPr="00567318" w:rsidRDefault="00A86CCD" w:rsidP="00A86CCD">
      <w:pPr>
        <w:rPr>
          <w:sz w:val="22"/>
          <w:lang w:val="en-US"/>
        </w:rPr>
      </w:pPr>
    </w:p>
    <w:p w14:paraId="769C002A" w14:textId="5D481154" w:rsidR="009B0501" w:rsidRPr="00567318" w:rsidRDefault="002C1472" w:rsidP="002C1472">
      <w:pPr>
        <w:keepNext/>
        <w:rPr>
          <w:b/>
          <w:bCs/>
          <w:sz w:val="22"/>
          <w:lang w:val="en-US"/>
        </w:rPr>
      </w:pPr>
      <w:r w:rsidRPr="00567318">
        <w:rPr>
          <w:b/>
          <w:bCs/>
          <w:sz w:val="22"/>
          <w:lang w:val="en-US"/>
        </w:rPr>
        <w:t>File description in GIT file_for_test directory</w:t>
      </w:r>
    </w:p>
    <w:tbl>
      <w:tblPr>
        <w:tblStyle w:val="a5"/>
        <w:tblW w:w="0" w:type="auto"/>
        <w:tblLook w:val="04A0" w:firstRow="1" w:lastRow="0" w:firstColumn="1" w:lastColumn="0" w:noHBand="0" w:noVBand="1"/>
      </w:tblPr>
      <w:tblGrid>
        <w:gridCol w:w="1838"/>
        <w:gridCol w:w="8925"/>
      </w:tblGrid>
      <w:tr w:rsidR="00A86CCD" w:rsidRPr="00567318" w14:paraId="5691179B" w14:textId="77777777" w:rsidTr="00BB7849">
        <w:tc>
          <w:tcPr>
            <w:tcW w:w="1838" w:type="dxa"/>
            <w:shd w:val="clear" w:color="auto" w:fill="F2F2F2" w:themeFill="background1" w:themeFillShade="F2"/>
          </w:tcPr>
          <w:p w14:paraId="74F203A7" w14:textId="77777777" w:rsidR="00A86CCD" w:rsidRPr="00567318" w:rsidRDefault="00A86CCD" w:rsidP="009B0501">
            <w:pPr>
              <w:keepNext/>
              <w:rPr>
                <w:b/>
                <w:bCs/>
                <w:sz w:val="22"/>
                <w:lang w:val="en-US"/>
              </w:rPr>
            </w:pPr>
            <w:r w:rsidRPr="00567318">
              <w:rPr>
                <w:b/>
                <w:bCs/>
                <w:sz w:val="22"/>
                <w:lang w:val="en-US"/>
              </w:rPr>
              <w:t>File</w:t>
            </w:r>
          </w:p>
        </w:tc>
        <w:tc>
          <w:tcPr>
            <w:tcW w:w="8925" w:type="dxa"/>
            <w:shd w:val="clear" w:color="auto" w:fill="F2F2F2" w:themeFill="background1" w:themeFillShade="F2"/>
          </w:tcPr>
          <w:p w14:paraId="03831389" w14:textId="77777777" w:rsidR="00A86CCD" w:rsidRPr="00567318" w:rsidRDefault="00A86CCD" w:rsidP="009B0501">
            <w:pPr>
              <w:keepNext/>
              <w:rPr>
                <w:b/>
                <w:bCs/>
                <w:sz w:val="22"/>
                <w:lang w:val="en-US"/>
              </w:rPr>
            </w:pPr>
            <w:r w:rsidRPr="00567318">
              <w:rPr>
                <w:b/>
                <w:bCs/>
                <w:sz w:val="22"/>
                <w:lang w:val="en-US"/>
              </w:rPr>
              <w:t>Description</w:t>
            </w:r>
          </w:p>
        </w:tc>
      </w:tr>
      <w:tr w:rsidR="00A86CCD" w:rsidRPr="00567318" w14:paraId="53C126BC" w14:textId="77777777" w:rsidTr="00BB7849">
        <w:tc>
          <w:tcPr>
            <w:tcW w:w="1838" w:type="dxa"/>
          </w:tcPr>
          <w:p w14:paraId="17436EED" w14:textId="77777777" w:rsidR="00A86CCD" w:rsidRPr="00567318" w:rsidRDefault="00A86CCD" w:rsidP="009B0501">
            <w:pPr>
              <w:keepNext/>
              <w:rPr>
                <w:b/>
                <w:bCs/>
                <w:sz w:val="22"/>
                <w:lang w:val="en-US"/>
              </w:rPr>
            </w:pPr>
            <w:r w:rsidRPr="00567318">
              <w:rPr>
                <w:b/>
                <w:bCs/>
                <w:sz w:val="22"/>
                <w:lang w:val="en-US"/>
              </w:rPr>
              <w:t>client_ca.crt</w:t>
            </w:r>
          </w:p>
        </w:tc>
        <w:tc>
          <w:tcPr>
            <w:tcW w:w="8925" w:type="dxa"/>
          </w:tcPr>
          <w:p w14:paraId="07DF014C" w14:textId="77777777" w:rsidR="00A86CCD" w:rsidRPr="00567318" w:rsidRDefault="00A86CCD" w:rsidP="009B0501">
            <w:pPr>
              <w:keepNext/>
              <w:rPr>
                <w:sz w:val="22"/>
                <w:lang w:val="en-US"/>
              </w:rPr>
            </w:pPr>
            <w:r w:rsidRPr="00567318">
              <w:rPr>
                <w:sz w:val="22"/>
                <w:lang w:val="en-US"/>
              </w:rPr>
              <w:t>Root OrangeData certificate (with public key inside). All client’s certificates are signed by corresponding private key, related to this public certificate. If a client’s certificate was signed by any other issuer – it will be rejected by server</w:t>
            </w:r>
          </w:p>
          <w:p w14:paraId="435CA20A" w14:textId="542AC546" w:rsidR="002C1472" w:rsidRPr="00567318" w:rsidRDefault="002C1472" w:rsidP="009B0501">
            <w:pPr>
              <w:keepNext/>
              <w:rPr>
                <w:sz w:val="22"/>
                <w:lang w:val="en-US"/>
              </w:rPr>
            </w:pPr>
          </w:p>
        </w:tc>
      </w:tr>
      <w:tr w:rsidR="00A86CCD" w:rsidRPr="00567318" w14:paraId="5137827E" w14:textId="77777777" w:rsidTr="00BB7849">
        <w:tc>
          <w:tcPr>
            <w:tcW w:w="1838" w:type="dxa"/>
          </w:tcPr>
          <w:p w14:paraId="33F7D09E" w14:textId="77777777" w:rsidR="00A86CCD" w:rsidRPr="00567318" w:rsidRDefault="00A86CCD" w:rsidP="009B0501">
            <w:pPr>
              <w:keepNext/>
              <w:rPr>
                <w:b/>
                <w:bCs/>
                <w:sz w:val="22"/>
                <w:lang w:val="en-US"/>
              </w:rPr>
            </w:pPr>
            <w:r w:rsidRPr="00567318">
              <w:rPr>
                <w:b/>
                <w:bCs/>
                <w:sz w:val="22"/>
                <w:lang w:val="en-US"/>
              </w:rPr>
              <w:t>client.key</w:t>
            </w:r>
          </w:p>
        </w:tc>
        <w:tc>
          <w:tcPr>
            <w:tcW w:w="8925" w:type="dxa"/>
          </w:tcPr>
          <w:p w14:paraId="19AD0389" w14:textId="77777777" w:rsidR="00A86CCD" w:rsidRPr="00567318" w:rsidRDefault="00A86CCD" w:rsidP="009B0501">
            <w:pPr>
              <w:keepNext/>
              <w:rPr>
                <w:sz w:val="22"/>
                <w:lang w:val="en-US"/>
              </w:rPr>
            </w:pPr>
            <w:r w:rsidRPr="00567318">
              <w:rPr>
                <w:sz w:val="22"/>
                <w:lang w:val="en-US"/>
              </w:rPr>
              <w:t>Client’s private key for SSL connection for test environment</w:t>
            </w:r>
          </w:p>
          <w:p w14:paraId="450AFA77" w14:textId="1141858C" w:rsidR="002C1472" w:rsidRPr="00567318" w:rsidRDefault="002C1472" w:rsidP="009B0501">
            <w:pPr>
              <w:keepNext/>
              <w:rPr>
                <w:sz w:val="22"/>
                <w:lang w:val="en-US"/>
              </w:rPr>
            </w:pPr>
          </w:p>
        </w:tc>
      </w:tr>
      <w:tr w:rsidR="00A86CCD" w:rsidRPr="00567318" w14:paraId="4198C4CE" w14:textId="77777777" w:rsidTr="00BB7849">
        <w:tc>
          <w:tcPr>
            <w:tcW w:w="1838" w:type="dxa"/>
          </w:tcPr>
          <w:p w14:paraId="5995FEC1" w14:textId="77777777" w:rsidR="00A86CCD" w:rsidRPr="00567318" w:rsidRDefault="00A86CCD" w:rsidP="009B0501">
            <w:pPr>
              <w:keepNext/>
              <w:rPr>
                <w:b/>
                <w:bCs/>
                <w:sz w:val="22"/>
                <w:lang w:val="en-US"/>
              </w:rPr>
            </w:pPr>
            <w:r w:rsidRPr="00567318">
              <w:rPr>
                <w:b/>
                <w:bCs/>
                <w:sz w:val="22"/>
                <w:lang w:val="en-US"/>
              </w:rPr>
              <w:t>client.crt</w:t>
            </w:r>
          </w:p>
        </w:tc>
        <w:tc>
          <w:tcPr>
            <w:tcW w:w="8925" w:type="dxa"/>
          </w:tcPr>
          <w:p w14:paraId="05BCAF47" w14:textId="77777777" w:rsidR="00A86CCD" w:rsidRPr="00567318" w:rsidRDefault="00A86CCD" w:rsidP="009B0501">
            <w:pPr>
              <w:keepNext/>
              <w:rPr>
                <w:sz w:val="22"/>
                <w:lang w:val="en-US"/>
              </w:rPr>
            </w:pPr>
            <w:r w:rsidRPr="00567318">
              <w:rPr>
                <w:sz w:val="22"/>
                <w:lang w:val="en-US"/>
              </w:rPr>
              <w:t>Client’s public certificate (issued by root OrangeData certificate – see client_ca.crt) for test environment</w:t>
            </w:r>
          </w:p>
          <w:p w14:paraId="6A5B09ED" w14:textId="1D6D50AD" w:rsidR="002C1472" w:rsidRPr="00567318" w:rsidRDefault="002C1472" w:rsidP="009B0501">
            <w:pPr>
              <w:keepNext/>
              <w:rPr>
                <w:sz w:val="22"/>
                <w:lang w:val="en-US"/>
              </w:rPr>
            </w:pPr>
          </w:p>
        </w:tc>
      </w:tr>
      <w:tr w:rsidR="00A86CCD" w:rsidRPr="00567318" w14:paraId="3C0185F0" w14:textId="77777777" w:rsidTr="00BB7849">
        <w:tc>
          <w:tcPr>
            <w:tcW w:w="1838" w:type="dxa"/>
          </w:tcPr>
          <w:p w14:paraId="1CC2E868" w14:textId="77777777" w:rsidR="00A86CCD" w:rsidRPr="00567318" w:rsidRDefault="00A86CCD" w:rsidP="009B0501">
            <w:pPr>
              <w:keepNext/>
              <w:rPr>
                <w:b/>
                <w:bCs/>
                <w:sz w:val="22"/>
                <w:lang w:val="en-US"/>
              </w:rPr>
            </w:pPr>
            <w:r w:rsidRPr="00567318">
              <w:rPr>
                <w:b/>
                <w:bCs/>
                <w:sz w:val="22"/>
              </w:rPr>
              <w:t>с</w:t>
            </w:r>
            <w:r w:rsidRPr="00567318">
              <w:rPr>
                <w:b/>
                <w:bCs/>
                <w:sz w:val="22"/>
                <w:lang w:val="en-US"/>
              </w:rPr>
              <w:t>lient.pfx</w:t>
            </w:r>
          </w:p>
        </w:tc>
        <w:tc>
          <w:tcPr>
            <w:tcW w:w="8925" w:type="dxa"/>
          </w:tcPr>
          <w:p w14:paraId="4A3B7A92" w14:textId="77777777" w:rsidR="00A86CCD" w:rsidRPr="00567318" w:rsidRDefault="00A86CCD" w:rsidP="009B0501">
            <w:pPr>
              <w:keepNext/>
              <w:rPr>
                <w:sz w:val="22"/>
                <w:lang w:val="en-US"/>
              </w:rPr>
            </w:pPr>
            <w:r w:rsidRPr="00567318">
              <w:rPr>
                <w:sz w:val="22"/>
                <w:lang w:val="en-US"/>
              </w:rPr>
              <w:t>Client’s PFX (PKCS # 12) certificate for test environment</w:t>
            </w:r>
          </w:p>
          <w:p w14:paraId="7C5AA1E3" w14:textId="329CF3A3" w:rsidR="002C1472" w:rsidRPr="00567318" w:rsidRDefault="002C1472" w:rsidP="009B0501">
            <w:pPr>
              <w:keepNext/>
              <w:rPr>
                <w:sz w:val="22"/>
                <w:lang w:val="en-US"/>
              </w:rPr>
            </w:pPr>
          </w:p>
        </w:tc>
      </w:tr>
      <w:tr w:rsidR="00A86CCD" w:rsidRPr="00567318" w14:paraId="4F71377F" w14:textId="77777777" w:rsidTr="00BB7849">
        <w:tc>
          <w:tcPr>
            <w:tcW w:w="1838" w:type="dxa"/>
          </w:tcPr>
          <w:p w14:paraId="217C276C" w14:textId="77777777" w:rsidR="00A86CCD" w:rsidRPr="00567318" w:rsidRDefault="00A86CCD" w:rsidP="00BB7849">
            <w:pPr>
              <w:rPr>
                <w:b/>
                <w:bCs/>
                <w:sz w:val="22"/>
              </w:rPr>
            </w:pPr>
            <w:r w:rsidRPr="00567318">
              <w:rPr>
                <w:b/>
                <w:bCs/>
                <w:sz w:val="22"/>
              </w:rPr>
              <w:t>private_key.xml</w:t>
            </w:r>
          </w:p>
        </w:tc>
        <w:tc>
          <w:tcPr>
            <w:tcW w:w="8925" w:type="dxa"/>
          </w:tcPr>
          <w:p w14:paraId="5965E04B" w14:textId="2CD2F48F" w:rsidR="00A86CCD" w:rsidRPr="00567318" w:rsidRDefault="00A86CCD" w:rsidP="00BB7849">
            <w:pPr>
              <w:rPr>
                <w:sz w:val="22"/>
                <w:lang w:val="en-US"/>
              </w:rPr>
            </w:pPr>
            <w:r w:rsidRPr="00567318">
              <w:rPr>
                <w:sz w:val="22"/>
                <w:lang w:val="en-US"/>
              </w:rPr>
              <w:t>Test client’s private key for signing request body</w:t>
            </w:r>
            <w:r w:rsidR="009B0501" w:rsidRPr="00567318">
              <w:rPr>
                <w:sz w:val="22"/>
                <w:lang w:val="en-US"/>
              </w:rPr>
              <w:t xml:space="preserve">. More details are described below in section </w:t>
            </w:r>
            <w:r w:rsidR="002C1472" w:rsidRPr="00567318">
              <w:rPr>
                <w:i/>
                <w:iCs/>
                <w:sz w:val="22"/>
                <w:lang w:val="en-US"/>
              </w:rPr>
              <w:t>[1.2.1.</w:t>
            </w:r>
            <w:r w:rsidR="003019FD" w:rsidRPr="00567318">
              <w:rPr>
                <w:i/>
                <w:iCs/>
                <w:sz w:val="22"/>
                <w:lang w:val="en-US"/>
              </w:rPr>
              <w:t>4.</w:t>
            </w:r>
            <w:r w:rsidR="002C1472" w:rsidRPr="00567318">
              <w:rPr>
                <w:i/>
                <w:iCs/>
                <w:sz w:val="22"/>
                <w:lang w:val="en-US"/>
              </w:rPr>
              <w:t xml:space="preserve"> Request body signing]</w:t>
            </w:r>
          </w:p>
          <w:p w14:paraId="33012EE8" w14:textId="66DA2261" w:rsidR="002C1472" w:rsidRPr="00567318" w:rsidRDefault="002C1472" w:rsidP="00BB7849">
            <w:pPr>
              <w:rPr>
                <w:sz w:val="22"/>
                <w:lang w:val="en-US"/>
              </w:rPr>
            </w:pPr>
          </w:p>
        </w:tc>
      </w:tr>
      <w:tr w:rsidR="002C1472" w:rsidRPr="00567318" w14:paraId="5CBFE748" w14:textId="77777777" w:rsidTr="00BB7849">
        <w:tc>
          <w:tcPr>
            <w:tcW w:w="1838" w:type="dxa"/>
          </w:tcPr>
          <w:p w14:paraId="104EC452" w14:textId="25BBF63C" w:rsidR="002C1472" w:rsidRPr="00567318" w:rsidRDefault="002C1472" w:rsidP="00BB7849">
            <w:pPr>
              <w:rPr>
                <w:b/>
                <w:bCs/>
                <w:sz w:val="22"/>
                <w:lang w:val="en-US"/>
              </w:rPr>
            </w:pPr>
            <w:r w:rsidRPr="00567318">
              <w:rPr>
                <w:b/>
                <w:bCs/>
                <w:sz w:val="22"/>
                <w:lang w:val="en-US"/>
              </w:rPr>
              <w:t>readme_rus.txt</w:t>
            </w:r>
          </w:p>
        </w:tc>
        <w:tc>
          <w:tcPr>
            <w:tcW w:w="8925" w:type="dxa"/>
          </w:tcPr>
          <w:p w14:paraId="38CE487E" w14:textId="37B168EB" w:rsidR="002C1472" w:rsidRPr="00567318" w:rsidRDefault="002C1472" w:rsidP="00BB7849">
            <w:pPr>
              <w:rPr>
                <w:sz w:val="22"/>
                <w:lang w:val="en-US"/>
              </w:rPr>
            </w:pPr>
            <w:r w:rsidRPr="00567318">
              <w:rPr>
                <w:sz w:val="22"/>
                <w:lang w:val="en-US"/>
              </w:rPr>
              <w:t>Readme in Russian language</w:t>
            </w:r>
          </w:p>
        </w:tc>
      </w:tr>
      <w:tr w:rsidR="002C1472" w:rsidRPr="00567318" w14:paraId="21F585A9" w14:textId="77777777" w:rsidTr="00BB7849">
        <w:tc>
          <w:tcPr>
            <w:tcW w:w="1838" w:type="dxa"/>
          </w:tcPr>
          <w:p w14:paraId="134B583D" w14:textId="1BBB27B9" w:rsidR="002C1472" w:rsidRPr="00567318" w:rsidRDefault="002C1472" w:rsidP="00BB7849">
            <w:pPr>
              <w:rPr>
                <w:b/>
                <w:bCs/>
                <w:sz w:val="22"/>
                <w:lang w:val="en-US"/>
              </w:rPr>
            </w:pPr>
            <w:r w:rsidRPr="00567318">
              <w:rPr>
                <w:b/>
                <w:bCs/>
                <w:sz w:val="22"/>
                <w:lang w:val="en-US"/>
              </w:rPr>
              <w:t>readme_eng.txt</w:t>
            </w:r>
          </w:p>
        </w:tc>
        <w:tc>
          <w:tcPr>
            <w:tcW w:w="8925" w:type="dxa"/>
          </w:tcPr>
          <w:p w14:paraId="4C84E943" w14:textId="053EF52F" w:rsidR="002C1472" w:rsidRPr="00567318" w:rsidRDefault="002C1472" w:rsidP="00BB7849">
            <w:pPr>
              <w:rPr>
                <w:sz w:val="22"/>
                <w:lang w:val="en-US"/>
              </w:rPr>
            </w:pPr>
            <w:r w:rsidRPr="00567318">
              <w:rPr>
                <w:sz w:val="22"/>
                <w:lang w:val="en-US"/>
              </w:rPr>
              <w:t>Readme in English language</w:t>
            </w:r>
          </w:p>
        </w:tc>
      </w:tr>
    </w:tbl>
    <w:p w14:paraId="2C11160D" w14:textId="77777777" w:rsidR="00A86CCD" w:rsidRPr="00567318" w:rsidRDefault="00A86CCD" w:rsidP="00A86CCD">
      <w:pPr>
        <w:rPr>
          <w:sz w:val="22"/>
          <w:lang w:val="en-US"/>
        </w:rPr>
      </w:pPr>
    </w:p>
    <w:p w14:paraId="2687C372" w14:textId="0A307DF3" w:rsidR="00A86CCD" w:rsidRPr="00567318" w:rsidRDefault="00A86CCD" w:rsidP="00A86CCD">
      <w:pPr>
        <w:rPr>
          <w:sz w:val="22"/>
          <w:lang w:val="en-US"/>
        </w:rPr>
      </w:pPr>
    </w:p>
    <w:p w14:paraId="5570EE5F" w14:textId="1E284556" w:rsidR="00740727" w:rsidRPr="00567318" w:rsidRDefault="00740727" w:rsidP="00740727">
      <w:pPr>
        <w:keepNext/>
        <w:rPr>
          <w:b/>
          <w:bCs/>
          <w:sz w:val="22"/>
          <w:lang w:val="en-US"/>
        </w:rPr>
      </w:pPr>
      <w:r w:rsidRPr="00567318">
        <w:rPr>
          <w:b/>
          <w:bCs/>
          <w:sz w:val="22"/>
          <w:lang w:val="en-US"/>
        </w:rPr>
        <w:t>File description in GIT SignatureGenerator directory</w:t>
      </w:r>
    </w:p>
    <w:tbl>
      <w:tblPr>
        <w:tblStyle w:val="a5"/>
        <w:tblW w:w="0" w:type="auto"/>
        <w:tblLook w:val="04A0" w:firstRow="1" w:lastRow="0" w:firstColumn="1" w:lastColumn="0" w:noHBand="0" w:noVBand="1"/>
      </w:tblPr>
      <w:tblGrid>
        <w:gridCol w:w="2961"/>
        <w:gridCol w:w="7802"/>
      </w:tblGrid>
      <w:tr w:rsidR="00740727" w:rsidRPr="00567318" w14:paraId="69A9C557" w14:textId="77777777" w:rsidTr="00740727">
        <w:tc>
          <w:tcPr>
            <w:tcW w:w="1838" w:type="dxa"/>
            <w:shd w:val="clear" w:color="auto" w:fill="F2F2F2" w:themeFill="background1" w:themeFillShade="F2"/>
          </w:tcPr>
          <w:p w14:paraId="536AAB7A" w14:textId="42961EBA" w:rsidR="00740727" w:rsidRPr="00567318" w:rsidRDefault="00740727" w:rsidP="00740727">
            <w:pPr>
              <w:keepNext/>
              <w:rPr>
                <w:b/>
                <w:bCs/>
                <w:sz w:val="22"/>
                <w:lang w:val="en-US"/>
              </w:rPr>
            </w:pPr>
            <w:r w:rsidRPr="00567318">
              <w:rPr>
                <w:b/>
                <w:bCs/>
                <w:sz w:val="22"/>
                <w:lang w:val="en-US"/>
              </w:rPr>
              <w:t>File</w:t>
            </w:r>
          </w:p>
        </w:tc>
        <w:tc>
          <w:tcPr>
            <w:tcW w:w="8925" w:type="dxa"/>
            <w:shd w:val="clear" w:color="auto" w:fill="F2F2F2" w:themeFill="background1" w:themeFillShade="F2"/>
          </w:tcPr>
          <w:p w14:paraId="3E414967" w14:textId="14258B1B" w:rsidR="00740727" w:rsidRPr="00567318" w:rsidRDefault="00740727" w:rsidP="00740727">
            <w:pPr>
              <w:keepNext/>
              <w:rPr>
                <w:b/>
                <w:bCs/>
                <w:sz w:val="22"/>
                <w:lang w:val="en-US"/>
              </w:rPr>
            </w:pPr>
            <w:r w:rsidRPr="00567318">
              <w:rPr>
                <w:b/>
                <w:bCs/>
                <w:sz w:val="22"/>
                <w:lang w:val="en-US"/>
              </w:rPr>
              <w:t>Description</w:t>
            </w:r>
          </w:p>
        </w:tc>
      </w:tr>
      <w:tr w:rsidR="00247237" w:rsidRPr="00567318" w14:paraId="2E5B463E" w14:textId="77777777" w:rsidTr="00740727">
        <w:tc>
          <w:tcPr>
            <w:tcW w:w="1838" w:type="dxa"/>
          </w:tcPr>
          <w:p w14:paraId="1F8E8AC3" w14:textId="49382553" w:rsidR="00247237" w:rsidRPr="00567318" w:rsidRDefault="00740727" w:rsidP="00A86CCD">
            <w:pPr>
              <w:rPr>
                <w:sz w:val="22"/>
                <w:lang w:val="en-US"/>
              </w:rPr>
            </w:pPr>
            <w:r w:rsidRPr="00567318">
              <w:rPr>
                <w:sz w:val="22"/>
                <w:lang w:val="en-US"/>
              </w:rPr>
              <w:t>SignatureGenerator.exe.config</w:t>
            </w:r>
          </w:p>
        </w:tc>
        <w:tc>
          <w:tcPr>
            <w:tcW w:w="8925" w:type="dxa"/>
          </w:tcPr>
          <w:p w14:paraId="3A6E23AC" w14:textId="2D2C21FB" w:rsidR="00247237" w:rsidRPr="00567318" w:rsidRDefault="00740727" w:rsidP="00A86CCD">
            <w:pPr>
              <w:rPr>
                <w:sz w:val="22"/>
                <w:lang w:val="en-US"/>
              </w:rPr>
            </w:pPr>
            <w:r w:rsidRPr="00567318">
              <w:rPr>
                <w:sz w:val="22"/>
                <w:lang w:val="en-US"/>
              </w:rPr>
              <w:t>Signature generator config file</w:t>
            </w:r>
          </w:p>
        </w:tc>
      </w:tr>
      <w:tr w:rsidR="00740727" w:rsidRPr="00567318" w14:paraId="2056B4E7" w14:textId="77777777" w:rsidTr="00740727">
        <w:tc>
          <w:tcPr>
            <w:tcW w:w="1838" w:type="dxa"/>
          </w:tcPr>
          <w:p w14:paraId="42687363" w14:textId="7F4C37D5" w:rsidR="00740727" w:rsidRPr="00567318" w:rsidRDefault="00740727" w:rsidP="00A86CCD">
            <w:pPr>
              <w:rPr>
                <w:sz w:val="22"/>
                <w:lang w:val="en-US"/>
              </w:rPr>
            </w:pPr>
            <w:r w:rsidRPr="00567318">
              <w:rPr>
                <w:sz w:val="22"/>
                <w:lang w:val="en-US"/>
              </w:rPr>
              <w:t>SignatureGenerator.exe</w:t>
            </w:r>
          </w:p>
        </w:tc>
        <w:tc>
          <w:tcPr>
            <w:tcW w:w="8925" w:type="dxa"/>
          </w:tcPr>
          <w:p w14:paraId="3C1F85A4" w14:textId="6E55A1D8" w:rsidR="00740727" w:rsidRPr="00567318" w:rsidRDefault="00740727" w:rsidP="00A86CCD">
            <w:pPr>
              <w:rPr>
                <w:sz w:val="22"/>
                <w:lang w:val="en-US"/>
              </w:rPr>
            </w:pPr>
            <w:r w:rsidRPr="00567318">
              <w:rPr>
                <w:sz w:val="22"/>
                <w:lang w:val="en-US"/>
              </w:rPr>
              <w:t>Signature generator executable</w:t>
            </w:r>
          </w:p>
        </w:tc>
      </w:tr>
      <w:tr w:rsidR="00740727" w:rsidRPr="00567318" w14:paraId="6B45CFC8" w14:textId="77777777" w:rsidTr="00740727">
        <w:tc>
          <w:tcPr>
            <w:tcW w:w="1838" w:type="dxa"/>
          </w:tcPr>
          <w:p w14:paraId="3A7DA7EC" w14:textId="28DB5DA0" w:rsidR="00740727" w:rsidRPr="00567318" w:rsidRDefault="00740727" w:rsidP="00A86CCD">
            <w:pPr>
              <w:rPr>
                <w:sz w:val="22"/>
                <w:lang w:val="en-US"/>
              </w:rPr>
            </w:pPr>
            <w:r w:rsidRPr="00567318">
              <w:rPr>
                <w:sz w:val="22"/>
                <w:lang w:val="en-US"/>
              </w:rPr>
              <w:t>SignatureGenerator.pdb</w:t>
            </w:r>
          </w:p>
        </w:tc>
        <w:tc>
          <w:tcPr>
            <w:tcW w:w="8925" w:type="dxa"/>
          </w:tcPr>
          <w:p w14:paraId="019FD1F2" w14:textId="27670A5A" w:rsidR="00740727" w:rsidRPr="00567318" w:rsidRDefault="00740727" w:rsidP="00A86CCD">
            <w:pPr>
              <w:rPr>
                <w:sz w:val="22"/>
                <w:lang w:val="en-US"/>
              </w:rPr>
            </w:pPr>
            <w:r w:rsidRPr="00567318">
              <w:rPr>
                <w:sz w:val="22"/>
                <w:lang w:val="en-US"/>
              </w:rPr>
              <w:t xml:space="preserve">Signature generator </w:t>
            </w:r>
            <w:r w:rsidR="002D6A4D" w:rsidRPr="00567318">
              <w:rPr>
                <w:sz w:val="22"/>
                <w:lang w:val="en-US"/>
              </w:rPr>
              <w:t>data file</w:t>
            </w:r>
          </w:p>
        </w:tc>
      </w:tr>
    </w:tbl>
    <w:p w14:paraId="0CB88185" w14:textId="4682867E" w:rsidR="00247237" w:rsidRPr="00567318" w:rsidRDefault="00247237" w:rsidP="00A86CCD">
      <w:pPr>
        <w:rPr>
          <w:sz w:val="22"/>
          <w:lang w:val="en-US"/>
        </w:rPr>
      </w:pPr>
    </w:p>
    <w:p w14:paraId="439565EF" w14:textId="03503E46" w:rsidR="00247237" w:rsidRPr="00567318" w:rsidRDefault="00247237" w:rsidP="00A86CCD">
      <w:pPr>
        <w:rPr>
          <w:sz w:val="22"/>
          <w:lang w:val="en-US"/>
        </w:rPr>
      </w:pPr>
    </w:p>
    <w:p w14:paraId="2B658E50" w14:textId="0472495A" w:rsidR="009B0501" w:rsidRPr="00567318" w:rsidRDefault="009B0501" w:rsidP="007624AA">
      <w:pPr>
        <w:pStyle w:val="3"/>
        <w:rPr>
          <w:sz w:val="22"/>
          <w:lang w:val="en-US"/>
        </w:rPr>
      </w:pPr>
      <w:bookmarkStart w:id="10" w:name="_Ref59044081"/>
      <w:bookmarkStart w:id="11" w:name="_Toc59045183"/>
      <w:r w:rsidRPr="00567318">
        <w:rPr>
          <w:lang w:val="en-US"/>
        </w:rPr>
        <w:t>1.2.</w:t>
      </w:r>
      <w:r w:rsidR="00E24364" w:rsidRPr="00567318">
        <w:rPr>
          <w:lang w:val="en-US"/>
        </w:rPr>
        <w:t>5</w:t>
      </w:r>
      <w:r w:rsidRPr="00567318">
        <w:rPr>
          <w:lang w:val="en-US"/>
        </w:rPr>
        <w:t>.</w:t>
      </w:r>
      <w:r w:rsidRPr="00567318">
        <w:rPr>
          <w:lang w:val="en-US"/>
        </w:rPr>
        <w:tab/>
        <w:t>Request body signing</w:t>
      </w:r>
      <w:bookmarkEnd w:id="10"/>
      <w:bookmarkEnd w:id="11"/>
    </w:p>
    <w:p w14:paraId="15FED7CA" w14:textId="341DAE5E" w:rsidR="00D77A75" w:rsidRPr="00567318" w:rsidRDefault="00D77A75" w:rsidP="004E2FCC">
      <w:pPr>
        <w:rPr>
          <w:sz w:val="22"/>
          <w:lang w:val="en-US"/>
        </w:rPr>
      </w:pPr>
    </w:p>
    <w:p w14:paraId="43ABF793" w14:textId="661B7885" w:rsidR="002C1472" w:rsidRPr="00567318" w:rsidRDefault="003019FD" w:rsidP="004E2FCC">
      <w:pPr>
        <w:rPr>
          <w:sz w:val="22"/>
          <w:lang w:val="en-US"/>
        </w:rPr>
      </w:pPr>
      <w:r w:rsidRPr="00567318">
        <w:rPr>
          <w:sz w:val="22"/>
          <w:lang w:val="en-US"/>
        </w:rPr>
        <w:t>Some requests (for instance – all fiscal document creation requests) require body signing. The signature mast be added to HE</w:t>
      </w:r>
      <w:r w:rsidR="007624AA" w:rsidRPr="00567318">
        <w:rPr>
          <w:sz w:val="22"/>
          <w:lang w:val="en-US"/>
        </w:rPr>
        <w:t>A</w:t>
      </w:r>
      <w:r w:rsidRPr="00567318">
        <w:rPr>
          <w:sz w:val="22"/>
          <w:lang w:val="en-US"/>
        </w:rPr>
        <w:t xml:space="preserve">DER parameter </w:t>
      </w:r>
      <w:r w:rsidRPr="00567318">
        <w:rPr>
          <w:b/>
          <w:bCs/>
          <w:sz w:val="22"/>
          <w:lang w:val="en-US"/>
        </w:rPr>
        <w:t>X-Signature</w:t>
      </w:r>
      <w:r w:rsidRPr="00567318">
        <w:rPr>
          <w:sz w:val="22"/>
          <w:lang w:val="en-US"/>
        </w:rPr>
        <w:t>.</w:t>
      </w:r>
    </w:p>
    <w:p w14:paraId="7A6ACBDE" w14:textId="29CB012C" w:rsidR="003019FD" w:rsidRPr="00567318" w:rsidRDefault="003019FD" w:rsidP="003019FD">
      <w:pPr>
        <w:jc w:val="both"/>
        <w:rPr>
          <w:sz w:val="22"/>
          <w:lang w:val="en-US"/>
        </w:rPr>
      </w:pPr>
    </w:p>
    <w:p w14:paraId="58D28442" w14:textId="24424576" w:rsidR="003019FD" w:rsidRPr="00567318" w:rsidRDefault="003019FD" w:rsidP="003019FD">
      <w:pPr>
        <w:jc w:val="both"/>
        <w:rPr>
          <w:sz w:val="22"/>
          <w:lang w:val="en-US"/>
        </w:rPr>
      </w:pPr>
      <w:r w:rsidRPr="00567318">
        <w:rPr>
          <w:sz w:val="22"/>
          <w:lang w:val="en-US"/>
        </w:rPr>
        <w:t>The SHA256-RSA signature with a key of at least 2048 Kbps and Pkcs1 padding is used to protect client messages from changes. The signature is transmitted in the X-Signature http-header encoded using base64 encoding.</w:t>
      </w:r>
    </w:p>
    <w:p w14:paraId="06BE0EB9" w14:textId="61E03012" w:rsidR="002C1472" w:rsidRPr="00567318" w:rsidRDefault="002C1472" w:rsidP="004E2FCC">
      <w:pPr>
        <w:rPr>
          <w:sz w:val="22"/>
          <w:lang w:val="en-US"/>
        </w:rPr>
      </w:pPr>
    </w:p>
    <w:p w14:paraId="40CFF658" w14:textId="0CC48373" w:rsidR="003019FD" w:rsidRPr="00567318" w:rsidRDefault="003019FD" w:rsidP="004E2FCC">
      <w:pPr>
        <w:rPr>
          <w:sz w:val="22"/>
          <w:lang w:val="en-US"/>
        </w:rPr>
      </w:pPr>
      <w:r w:rsidRPr="00567318">
        <w:rPr>
          <w:sz w:val="22"/>
          <w:lang w:val="en-US"/>
        </w:rPr>
        <w:t xml:space="preserve">For both test environments file </w:t>
      </w:r>
      <w:r w:rsidRPr="00567318">
        <w:rPr>
          <w:b/>
          <w:bCs/>
          <w:sz w:val="22"/>
          <w:lang w:val="en-US"/>
        </w:rPr>
        <w:t>private_key.xml</w:t>
      </w:r>
      <w:r w:rsidRPr="00567318">
        <w:rPr>
          <w:sz w:val="22"/>
          <w:lang w:val="en-US"/>
        </w:rPr>
        <w:t xml:space="preserve"> from Git here </w:t>
      </w:r>
      <w:hyperlink r:id="rId25" w:history="1">
        <w:r w:rsidRPr="00567318">
          <w:rPr>
            <w:rStyle w:val="ad"/>
            <w:sz w:val="22"/>
            <w:lang w:val="en-US"/>
          </w:rPr>
          <w:t>https://github.com/orangedata-official/API/tree/master/files_for_test</w:t>
        </w:r>
      </w:hyperlink>
      <w:r w:rsidRPr="00567318">
        <w:rPr>
          <w:sz w:val="22"/>
          <w:lang w:val="en-US"/>
        </w:rPr>
        <w:t xml:space="preserve">  mast be used for signing.</w:t>
      </w:r>
    </w:p>
    <w:p w14:paraId="0FF073C9" w14:textId="5BEA6196" w:rsidR="003019FD" w:rsidRPr="00567318" w:rsidRDefault="003019FD" w:rsidP="004E2FCC">
      <w:pPr>
        <w:rPr>
          <w:sz w:val="22"/>
          <w:lang w:val="en-US"/>
        </w:rPr>
      </w:pPr>
    </w:p>
    <w:p w14:paraId="7445AE56" w14:textId="77777777" w:rsidR="00997EB1" w:rsidRPr="00567318" w:rsidRDefault="00997EB1" w:rsidP="002D3F67">
      <w:pPr>
        <w:rPr>
          <w:sz w:val="22"/>
          <w:lang w:val="en-US"/>
        </w:rPr>
      </w:pPr>
    </w:p>
    <w:p w14:paraId="12244E29" w14:textId="10D3E448" w:rsidR="002D6A4D" w:rsidRPr="00567318" w:rsidRDefault="002D6A4D" w:rsidP="007624AA">
      <w:pPr>
        <w:pStyle w:val="3"/>
        <w:rPr>
          <w:lang w:val="en-US"/>
        </w:rPr>
      </w:pPr>
      <w:bookmarkStart w:id="12" w:name="_Toc59045184"/>
      <w:r w:rsidRPr="00567318">
        <w:rPr>
          <w:lang w:val="en-US"/>
        </w:rPr>
        <w:t>1.2.</w:t>
      </w:r>
      <w:r w:rsidR="00E24364" w:rsidRPr="00567318">
        <w:rPr>
          <w:lang w:val="en-US"/>
        </w:rPr>
        <w:t>6</w:t>
      </w:r>
      <w:r w:rsidRPr="00567318">
        <w:rPr>
          <w:lang w:val="en-US"/>
        </w:rPr>
        <w:t>.</w:t>
      </w:r>
      <w:r w:rsidRPr="00567318">
        <w:rPr>
          <w:lang w:val="en-US"/>
        </w:rPr>
        <w:tab/>
        <w:t>Other connection options</w:t>
      </w:r>
      <w:bookmarkEnd w:id="12"/>
    </w:p>
    <w:p w14:paraId="12480A2D" w14:textId="77777777" w:rsidR="00660D3A" w:rsidRPr="00567318" w:rsidRDefault="004E2FCC" w:rsidP="00D52CE8">
      <w:pPr>
        <w:jc w:val="both"/>
        <w:rPr>
          <w:sz w:val="22"/>
          <w:lang w:val="en-US"/>
        </w:rPr>
      </w:pPr>
      <w:r w:rsidRPr="00567318">
        <w:rPr>
          <w:sz w:val="22"/>
          <w:lang w:val="en-US"/>
        </w:rPr>
        <w:t xml:space="preserve">Interaction with </w:t>
      </w:r>
      <w:r w:rsidR="0061015B" w:rsidRPr="00567318">
        <w:rPr>
          <w:sz w:val="22"/>
          <w:lang w:val="en-US"/>
        </w:rPr>
        <w:t xml:space="preserve">cloud caching device </w:t>
      </w:r>
      <w:r w:rsidRPr="00567318">
        <w:rPr>
          <w:sz w:val="22"/>
          <w:lang w:val="en-US"/>
        </w:rPr>
        <w:t xml:space="preserve">is </w:t>
      </w:r>
      <w:r w:rsidR="00980E7A" w:rsidRPr="00567318">
        <w:rPr>
          <w:sz w:val="22"/>
          <w:lang w:val="en-US"/>
        </w:rPr>
        <w:t xml:space="preserve">performed by </w:t>
      </w:r>
      <w:r w:rsidRPr="00567318">
        <w:rPr>
          <w:sz w:val="22"/>
          <w:lang w:val="en-US"/>
        </w:rPr>
        <w:t xml:space="preserve">web </w:t>
      </w:r>
      <w:r w:rsidR="00980E7A" w:rsidRPr="00567318">
        <w:rPr>
          <w:sz w:val="22"/>
          <w:lang w:val="en-US"/>
        </w:rPr>
        <w:t>HTTP</w:t>
      </w:r>
      <w:r w:rsidR="00661ECC" w:rsidRPr="00567318">
        <w:rPr>
          <w:sz w:val="22"/>
          <w:lang w:val="en-US"/>
        </w:rPr>
        <w:t>S</w:t>
      </w:r>
      <w:r w:rsidR="00980E7A" w:rsidRPr="00567318">
        <w:rPr>
          <w:sz w:val="22"/>
          <w:lang w:val="en-US"/>
        </w:rPr>
        <w:t xml:space="preserve"> </w:t>
      </w:r>
      <w:r w:rsidRPr="00567318">
        <w:rPr>
          <w:sz w:val="22"/>
          <w:lang w:val="en-US"/>
        </w:rPr>
        <w:t>service.</w:t>
      </w:r>
      <w:r w:rsidR="00980E7A" w:rsidRPr="00567318">
        <w:rPr>
          <w:sz w:val="22"/>
          <w:lang w:val="en-US"/>
        </w:rPr>
        <w:t xml:space="preserve"> </w:t>
      </w:r>
      <w:r w:rsidR="00661ECC" w:rsidRPr="00567318">
        <w:rPr>
          <w:sz w:val="22"/>
          <w:lang w:val="en-US"/>
        </w:rPr>
        <w:t>HTTPS</w:t>
      </w:r>
      <w:r w:rsidRPr="00567318">
        <w:rPr>
          <w:sz w:val="22"/>
          <w:lang w:val="en-US"/>
        </w:rPr>
        <w:t xml:space="preserve"> </w:t>
      </w:r>
      <w:r w:rsidR="00661ECC" w:rsidRPr="00567318">
        <w:rPr>
          <w:sz w:val="22"/>
          <w:lang w:val="en-US"/>
        </w:rPr>
        <w:t xml:space="preserve">server </w:t>
      </w:r>
      <w:r w:rsidR="00980E7A" w:rsidRPr="00567318">
        <w:rPr>
          <w:sz w:val="22"/>
          <w:lang w:val="en-US"/>
        </w:rPr>
        <w:t xml:space="preserve">uses </w:t>
      </w:r>
      <w:r w:rsidRPr="00567318">
        <w:rPr>
          <w:sz w:val="22"/>
          <w:lang w:val="en-US"/>
        </w:rPr>
        <w:t>client and server certificates for mutual authentication.</w:t>
      </w:r>
      <w:r w:rsidR="00980E7A" w:rsidRPr="00567318">
        <w:rPr>
          <w:sz w:val="22"/>
          <w:lang w:val="en-US"/>
        </w:rPr>
        <w:t xml:space="preserve"> </w:t>
      </w:r>
    </w:p>
    <w:p w14:paraId="21EAFF1F" w14:textId="77777777" w:rsidR="003661DF" w:rsidRPr="00567318" w:rsidRDefault="003661DF" w:rsidP="00D52CE8">
      <w:pPr>
        <w:jc w:val="both"/>
        <w:rPr>
          <w:sz w:val="22"/>
          <w:lang w:val="en-US"/>
        </w:rPr>
      </w:pPr>
    </w:p>
    <w:p w14:paraId="2083D16D" w14:textId="3E6B237E" w:rsidR="004E2FCC" w:rsidRPr="00567318" w:rsidRDefault="00B67344" w:rsidP="00D52CE8">
      <w:pPr>
        <w:jc w:val="both"/>
        <w:rPr>
          <w:sz w:val="22"/>
          <w:lang w:val="en-US"/>
        </w:rPr>
      </w:pPr>
      <w:r w:rsidRPr="00567318">
        <w:rPr>
          <w:sz w:val="22"/>
          <w:lang w:val="en-US"/>
        </w:rPr>
        <w:t>M</w:t>
      </w:r>
      <w:r w:rsidR="004E2FCC" w:rsidRPr="00567318">
        <w:rPr>
          <w:sz w:val="22"/>
          <w:lang w:val="en-US"/>
        </w:rPr>
        <w:t>essage format is JSON.</w:t>
      </w:r>
      <w:r w:rsidR="00980E7A" w:rsidRPr="00567318">
        <w:rPr>
          <w:sz w:val="22"/>
          <w:lang w:val="en-US"/>
        </w:rPr>
        <w:t xml:space="preserve"> </w:t>
      </w:r>
      <w:r w:rsidR="002D6A4D" w:rsidRPr="00567318">
        <w:rPr>
          <w:sz w:val="22"/>
          <w:lang w:val="en-US"/>
        </w:rPr>
        <w:t xml:space="preserve"> </w:t>
      </w:r>
      <w:r w:rsidRPr="00567318">
        <w:rPr>
          <w:sz w:val="22"/>
          <w:lang w:val="en-US"/>
        </w:rPr>
        <w:t>JSON size has no limitation, but a</w:t>
      </w:r>
      <w:r w:rsidR="00FB35F5" w:rsidRPr="00567318">
        <w:rPr>
          <w:sz w:val="22"/>
          <w:lang w:val="en-US"/>
        </w:rPr>
        <w:t xml:space="preserve">ny </w:t>
      </w:r>
      <w:r w:rsidR="003661DF" w:rsidRPr="00567318">
        <w:rPr>
          <w:sz w:val="22"/>
          <w:lang w:val="en-US"/>
        </w:rPr>
        <w:t xml:space="preserve">Fiscal Storage </w:t>
      </w:r>
      <w:r w:rsidR="00FB35F5" w:rsidRPr="00567318">
        <w:rPr>
          <w:sz w:val="22"/>
          <w:lang w:val="en-US"/>
        </w:rPr>
        <w:t xml:space="preserve">has hardware </w:t>
      </w:r>
      <w:r w:rsidR="003661DF" w:rsidRPr="00567318">
        <w:rPr>
          <w:sz w:val="22"/>
          <w:lang w:val="en-US"/>
        </w:rPr>
        <w:t>limitation</w:t>
      </w:r>
      <w:r w:rsidR="00FB35F5" w:rsidRPr="00567318">
        <w:rPr>
          <w:sz w:val="22"/>
          <w:lang w:val="en-US"/>
        </w:rPr>
        <w:t xml:space="preserve"> 32768 bytes for each fiscal document in binary form. This document size limitation provides approximately 250 positions in a receipt. </w:t>
      </w:r>
      <w:r w:rsidRPr="00567318">
        <w:rPr>
          <w:sz w:val="22"/>
          <w:lang w:val="en-US"/>
        </w:rPr>
        <w:t xml:space="preserve">Fiscal Storage will reject your fiscal document if you exceed binary limitation 32768 bytes. We recommend you </w:t>
      </w:r>
      <w:r w:rsidR="007624AA" w:rsidRPr="00567318">
        <w:rPr>
          <w:sz w:val="22"/>
          <w:lang w:val="en-US"/>
        </w:rPr>
        <w:t>use</w:t>
      </w:r>
      <w:r w:rsidRPr="00567318">
        <w:rPr>
          <w:sz w:val="22"/>
          <w:lang w:val="en-US"/>
        </w:rPr>
        <w:t xml:space="preserve"> less than 250 positions in a receipt.</w:t>
      </w:r>
    </w:p>
    <w:p w14:paraId="7601B74D" w14:textId="77777777" w:rsidR="00980E7A" w:rsidRPr="00567318" w:rsidRDefault="00980E7A" w:rsidP="00D52CE8">
      <w:pPr>
        <w:jc w:val="both"/>
        <w:rPr>
          <w:sz w:val="22"/>
          <w:lang w:val="en-US"/>
        </w:rPr>
      </w:pPr>
    </w:p>
    <w:p w14:paraId="13DC9784" w14:textId="76E9D854" w:rsidR="002D6A4D" w:rsidRPr="00567318" w:rsidRDefault="00980E7A" w:rsidP="00D52CE8">
      <w:pPr>
        <w:jc w:val="both"/>
        <w:rPr>
          <w:rStyle w:val="ad"/>
          <w:sz w:val="22"/>
          <w:lang w:val="en-US"/>
        </w:rPr>
      </w:pPr>
      <w:r w:rsidRPr="00567318">
        <w:rPr>
          <w:sz w:val="22"/>
          <w:lang w:val="en-US"/>
        </w:rPr>
        <w:t>Caching devices generate</w:t>
      </w:r>
      <w:r w:rsidR="00C61FE1" w:rsidRPr="00567318">
        <w:rPr>
          <w:sz w:val="22"/>
          <w:lang w:val="en-US"/>
        </w:rPr>
        <w:t xml:space="preserve"> documents according to</w:t>
      </w:r>
      <w:r w:rsidR="00CA1B3F" w:rsidRPr="00567318">
        <w:rPr>
          <w:sz w:val="22"/>
          <w:lang w:val="en-US"/>
        </w:rPr>
        <w:t xml:space="preserve"> </w:t>
      </w:r>
      <w:r w:rsidR="00CA1B3F" w:rsidRPr="00567318">
        <w:rPr>
          <w:b/>
          <w:sz w:val="22"/>
          <w:lang w:val="en-US"/>
        </w:rPr>
        <w:t>FFD 1.05</w:t>
      </w:r>
      <w:r w:rsidR="00CA1B3F" w:rsidRPr="00567318">
        <w:rPr>
          <w:sz w:val="22"/>
          <w:lang w:val="en-US"/>
        </w:rPr>
        <w:t xml:space="preserve"> and</w:t>
      </w:r>
      <w:r w:rsidR="00C61FE1" w:rsidRPr="00567318">
        <w:rPr>
          <w:sz w:val="22"/>
          <w:lang w:val="en-US"/>
        </w:rPr>
        <w:t xml:space="preserve"> </w:t>
      </w:r>
      <w:r w:rsidR="00C61FE1" w:rsidRPr="00567318">
        <w:rPr>
          <w:b/>
          <w:sz w:val="22"/>
          <w:lang w:val="en-US"/>
        </w:rPr>
        <w:t>FFD 1.</w:t>
      </w:r>
      <w:r w:rsidR="009D6110" w:rsidRPr="00567318">
        <w:rPr>
          <w:b/>
          <w:sz w:val="22"/>
          <w:lang w:val="en-US"/>
        </w:rPr>
        <w:t>2</w:t>
      </w:r>
      <w:r w:rsidR="00C61FE1" w:rsidRPr="00567318">
        <w:rPr>
          <w:sz w:val="22"/>
          <w:lang w:val="en-US"/>
        </w:rPr>
        <w:t xml:space="preserve">. </w:t>
      </w:r>
      <w:r w:rsidR="00E65723" w:rsidRPr="00567318">
        <w:rPr>
          <w:sz w:val="22"/>
          <w:lang w:val="en-US"/>
        </w:rPr>
        <w:t xml:space="preserve">See more details on Tax Authority web site </w:t>
      </w:r>
      <w:hyperlink r:id="rId26" w:history="1">
        <w:r w:rsidR="00E65723" w:rsidRPr="00567318">
          <w:rPr>
            <w:rStyle w:val="ad"/>
            <w:sz w:val="22"/>
            <w:lang w:val="en-US"/>
          </w:rPr>
          <w:t>https://www.nalog.ru/html/sites/www.new.nalog.ru/doc/pril2_fns229_210317.docx</w:t>
        </w:r>
      </w:hyperlink>
    </w:p>
    <w:p w14:paraId="66C51584" w14:textId="77777777" w:rsidR="002D6A4D" w:rsidRPr="00567318" w:rsidRDefault="002D6A4D" w:rsidP="00D52CE8">
      <w:pPr>
        <w:jc w:val="both"/>
        <w:rPr>
          <w:sz w:val="22"/>
          <w:lang w:val="en-US"/>
        </w:rPr>
      </w:pPr>
    </w:p>
    <w:p w14:paraId="4719DAA9" w14:textId="451F2145" w:rsidR="000C4889" w:rsidRPr="00567318" w:rsidRDefault="00E65723" w:rsidP="00E65723">
      <w:pPr>
        <w:jc w:val="both"/>
        <w:rPr>
          <w:sz w:val="22"/>
          <w:lang w:val="en-US"/>
        </w:rPr>
      </w:pPr>
      <w:r w:rsidRPr="00567318">
        <w:rPr>
          <w:sz w:val="22"/>
          <w:lang w:val="en-US"/>
        </w:rPr>
        <w:t>Fiscal cloud API uses UTF-8 encoding, but a</w:t>
      </w:r>
      <w:r w:rsidR="002D6A4D" w:rsidRPr="00567318">
        <w:rPr>
          <w:sz w:val="22"/>
          <w:lang w:val="en-US"/>
        </w:rPr>
        <w:t xml:space="preserve">ll types of </w:t>
      </w:r>
      <w:r w:rsidR="002D6A4D" w:rsidRPr="00567318">
        <w:rPr>
          <w:b/>
          <w:bCs/>
          <w:sz w:val="22"/>
          <w:lang w:val="en-US"/>
        </w:rPr>
        <w:t>fiscal storage</w:t>
      </w:r>
      <w:r w:rsidRPr="00567318">
        <w:rPr>
          <w:b/>
          <w:bCs/>
          <w:sz w:val="22"/>
          <w:lang w:val="en-US"/>
        </w:rPr>
        <w:t>s</w:t>
      </w:r>
      <w:r w:rsidR="002D6A4D" w:rsidRPr="00567318">
        <w:rPr>
          <w:sz w:val="22"/>
          <w:lang w:val="en-US"/>
        </w:rPr>
        <w:t xml:space="preserve"> support only </w:t>
      </w:r>
      <w:r w:rsidR="002D6A4D" w:rsidRPr="00567318">
        <w:rPr>
          <w:b/>
          <w:sz w:val="22"/>
          <w:lang w:val="en-US"/>
        </w:rPr>
        <w:t>CP866</w:t>
      </w:r>
      <w:r w:rsidR="002D6A4D" w:rsidRPr="00567318">
        <w:rPr>
          <w:sz w:val="22"/>
          <w:lang w:val="en-US"/>
        </w:rPr>
        <w:t xml:space="preserve"> encoding and fiscal cloud converts receipt data from JSON with </w:t>
      </w:r>
      <w:r w:rsidR="002D6A4D" w:rsidRPr="00567318">
        <w:rPr>
          <w:b/>
          <w:bCs/>
          <w:sz w:val="22"/>
          <w:lang w:val="en-US"/>
        </w:rPr>
        <w:t>UTF-8</w:t>
      </w:r>
      <w:r w:rsidR="002D6A4D" w:rsidRPr="00567318">
        <w:rPr>
          <w:sz w:val="22"/>
          <w:lang w:val="en-US"/>
        </w:rPr>
        <w:t xml:space="preserve"> encoding to Tag-Length-Value (TLV) structure with </w:t>
      </w:r>
      <w:r w:rsidR="002D6A4D" w:rsidRPr="00567318">
        <w:rPr>
          <w:b/>
          <w:bCs/>
          <w:sz w:val="22"/>
          <w:lang w:val="en-US"/>
        </w:rPr>
        <w:t>CP866</w:t>
      </w:r>
      <w:r w:rsidR="002D6A4D" w:rsidRPr="00567318">
        <w:rPr>
          <w:sz w:val="22"/>
          <w:lang w:val="en-US"/>
        </w:rPr>
        <w:t xml:space="preserve"> encoding.</w:t>
      </w:r>
      <w:r w:rsidRPr="00567318">
        <w:rPr>
          <w:sz w:val="22"/>
          <w:lang w:val="en-US"/>
        </w:rPr>
        <w:t xml:space="preserve"> So, a </w:t>
      </w:r>
      <w:r w:rsidR="00F946E1" w:rsidRPr="00567318">
        <w:rPr>
          <w:sz w:val="22"/>
          <w:lang w:val="en-US"/>
        </w:rPr>
        <w:t xml:space="preserve">restriction on encoding of transmitted </w:t>
      </w:r>
      <w:r w:rsidR="00661ECC" w:rsidRPr="00567318">
        <w:rPr>
          <w:sz w:val="22"/>
          <w:lang w:val="en-US"/>
        </w:rPr>
        <w:t xml:space="preserve">data </w:t>
      </w:r>
      <w:r w:rsidR="00F946E1" w:rsidRPr="00567318">
        <w:rPr>
          <w:sz w:val="22"/>
          <w:lang w:val="en-US"/>
        </w:rPr>
        <w:t>appears</w:t>
      </w:r>
      <w:r w:rsidR="00661ECC" w:rsidRPr="00567318">
        <w:rPr>
          <w:sz w:val="22"/>
          <w:lang w:val="en-US"/>
        </w:rPr>
        <w:t xml:space="preserve">: fiscal cloud </w:t>
      </w:r>
      <w:r w:rsidR="00F946E1" w:rsidRPr="00567318">
        <w:rPr>
          <w:sz w:val="22"/>
          <w:lang w:val="en-US"/>
        </w:rPr>
        <w:t xml:space="preserve">transmits messages using </w:t>
      </w:r>
      <w:r w:rsidR="00F946E1" w:rsidRPr="00567318">
        <w:rPr>
          <w:b/>
          <w:sz w:val="22"/>
          <w:lang w:val="en-US"/>
        </w:rPr>
        <w:t>UTF</w:t>
      </w:r>
      <w:r w:rsidRPr="00567318">
        <w:rPr>
          <w:b/>
          <w:sz w:val="22"/>
          <w:lang w:val="en-US"/>
        </w:rPr>
        <w:noBreakHyphen/>
      </w:r>
      <w:r w:rsidR="00F946E1" w:rsidRPr="00567318">
        <w:rPr>
          <w:b/>
          <w:sz w:val="22"/>
          <w:lang w:val="en-US"/>
        </w:rPr>
        <w:t>8</w:t>
      </w:r>
      <w:r w:rsidR="00661ECC" w:rsidRPr="00567318">
        <w:rPr>
          <w:sz w:val="22"/>
          <w:lang w:val="en-US"/>
        </w:rPr>
        <w:t xml:space="preserve">, but </w:t>
      </w:r>
      <w:r w:rsidR="00F946E1" w:rsidRPr="00567318">
        <w:rPr>
          <w:sz w:val="22"/>
          <w:lang w:val="en-US"/>
        </w:rPr>
        <w:t xml:space="preserve">FS </w:t>
      </w:r>
      <w:r w:rsidR="00661ECC" w:rsidRPr="00567318">
        <w:rPr>
          <w:sz w:val="22"/>
          <w:lang w:val="en-US"/>
        </w:rPr>
        <w:t xml:space="preserve">uses </w:t>
      </w:r>
      <w:r w:rsidR="00F946E1" w:rsidRPr="00567318">
        <w:rPr>
          <w:b/>
          <w:sz w:val="22"/>
          <w:lang w:val="en-US"/>
        </w:rPr>
        <w:t>CP866</w:t>
      </w:r>
      <w:r w:rsidR="00F946E1" w:rsidRPr="00567318">
        <w:rPr>
          <w:sz w:val="22"/>
          <w:lang w:val="en-US"/>
        </w:rPr>
        <w:t xml:space="preserve"> encoding </w:t>
      </w:r>
      <w:r w:rsidR="00661ECC" w:rsidRPr="00567318">
        <w:rPr>
          <w:sz w:val="22"/>
          <w:lang w:val="en-US"/>
        </w:rPr>
        <w:t xml:space="preserve">with </w:t>
      </w:r>
      <w:r w:rsidR="00F946E1" w:rsidRPr="00567318">
        <w:rPr>
          <w:sz w:val="22"/>
          <w:lang w:val="en-US"/>
        </w:rPr>
        <w:t xml:space="preserve">smaller set of characters than </w:t>
      </w:r>
      <w:r w:rsidR="00F946E1" w:rsidRPr="00567318">
        <w:rPr>
          <w:b/>
          <w:sz w:val="22"/>
          <w:lang w:val="en-US"/>
        </w:rPr>
        <w:t>UTF-8</w:t>
      </w:r>
      <w:r w:rsidR="006C741D" w:rsidRPr="00567318">
        <w:rPr>
          <w:sz w:val="22"/>
          <w:lang w:val="en-US"/>
        </w:rPr>
        <w:t xml:space="preserve">. If </w:t>
      </w:r>
      <w:r w:rsidR="00D52CE8" w:rsidRPr="00567318">
        <w:rPr>
          <w:sz w:val="22"/>
          <w:lang w:val="en-US"/>
        </w:rPr>
        <w:t xml:space="preserve">the system receives </w:t>
      </w:r>
      <w:r w:rsidR="00661ECC" w:rsidRPr="00567318">
        <w:rPr>
          <w:sz w:val="22"/>
          <w:lang w:val="en-US"/>
        </w:rPr>
        <w:t xml:space="preserve">an “unsupported” </w:t>
      </w:r>
      <w:r w:rsidR="006C741D" w:rsidRPr="00567318">
        <w:rPr>
          <w:sz w:val="22"/>
          <w:lang w:val="en-US"/>
        </w:rPr>
        <w:t xml:space="preserve">character </w:t>
      </w:r>
      <w:r w:rsidR="00661ECC" w:rsidRPr="00567318">
        <w:rPr>
          <w:sz w:val="22"/>
          <w:lang w:val="en-US"/>
        </w:rPr>
        <w:t xml:space="preserve">in </w:t>
      </w:r>
      <w:r w:rsidR="00661ECC" w:rsidRPr="00567318">
        <w:rPr>
          <w:b/>
          <w:sz w:val="22"/>
          <w:lang w:val="en-US"/>
        </w:rPr>
        <w:t>CP866</w:t>
      </w:r>
      <w:r w:rsidR="00D52CE8" w:rsidRPr="00567318">
        <w:rPr>
          <w:sz w:val="22"/>
          <w:lang w:val="en-US"/>
        </w:rPr>
        <w:t xml:space="preserve"> </w:t>
      </w:r>
      <w:r w:rsidR="00661ECC" w:rsidRPr="00567318">
        <w:rPr>
          <w:sz w:val="22"/>
          <w:lang w:val="en-US"/>
        </w:rPr>
        <w:t xml:space="preserve">– </w:t>
      </w:r>
      <w:r w:rsidR="00D52CE8" w:rsidRPr="00567318">
        <w:rPr>
          <w:sz w:val="22"/>
          <w:lang w:val="en-US"/>
        </w:rPr>
        <w:t xml:space="preserve">the character </w:t>
      </w:r>
      <w:r w:rsidR="00661ECC" w:rsidRPr="00567318">
        <w:rPr>
          <w:sz w:val="22"/>
          <w:lang w:val="en-US"/>
        </w:rPr>
        <w:t xml:space="preserve">will disappear from final fiscal document </w:t>
      </w:r>
      <w:r w:rsidR="00F946E1" w:rsidRPr="00567318">
        <w:rPr>
          <w:sz w:val="22"/>
          <w:lang w:val="en-US"/>
        </w:rPr>
        <w:t>(</w:t>
      </w:r>
      <w:r w:rsidR="00D52CE8" w:rsidRPr="00567318">
        <w:rPr>
          <w:sz w:val="22"/>
          <w:lang w:val="en-US"/>
        </w:rPr>
        <w:t xml:space="preserve">for instance </w:t>
      </w:r>
      <w:r w:rsidR="00661ECC" w:rsidRPr="00567318">
        <w:rPr>
          <w:sz w:val="22"/>
          <w:lang w:val="en-US"/>
        </w:rPr>
        <w:t>t</w:t>
      </w:r>
      <w:r w:rsidR="004256E3" w:rsidRPr="00567318">
        <w:rPr>
          <w:sz w:val="22"/>
          <w:lang w:val="en-US"/>
        </w:rPr>
        <w:t xml:space="preserve">here are no </w:t>
      </w:r>
      <w:r w:rsidR="00D52CE8" w:rsidRPr="00567318">
        <w:rPr>
          <w:sz w:val="22"/>
          <w:lang w:val="en-US"/>
        </w:rPr>
        <w:t xml:space="preserve">angle quotes </w:t>
      </w:r>
      <w:r w:rsidR="00661ECC" w:rsidRPr="00567318">
        <w:rPr>
          <w:sz w:val="22"/>
          <w:lang w:val="en-US"/>
        </w:rPr>
        <w:t xml:space="preserve">‘«’ </w:t>
      </w:r>
      <w:proofErr w:type="gramStart"/>
      <w:r w:rsidR="00661ECC" w:rsidRPr="00567318">
        <w:rPr>
          <w:sz w:val="22"/>
          <w:lang w:val="en-US"/>
        </w:rPr>
        <w:t>and  ‘</w:t>
      </w:r>
      <w:proofErr w:type="gramEnd"/>
      <w:r w:rsidR="00661ECC" w:rsidRPr="00567318">
        <w:rPr>
          <w:sz w:val="22"/>
          <w:lang w:val="en-US"/>
        </w:rPr>
        <w:t xml:space="preserve">»’  </w:t>
      </w:r>
      <w:r w:rsidR="004256E3" w:rsidRPr="00567318">
        <w:rPr>
          <w:sz w:val="22"/>
          <w:lang w:val="en-US"/>
        </w:rPr>
        <w:t xml:space="preserve">in </w:t>
      </w:r>
      <w:r w:rsidR="00F946E1" w:rsidRPr="00567318">
        <w:rPr>
          <w:b/>
          <w:sz w:val="22"/>
          <w:lang w:val="en-US"/>
        </w:rPr>
        <w:t>CP</w:t>
      </w:r>
      <w:r w:rsidR="004256E3" w:rsidRPr="00567318">
        <w:rPr>
          <w:b/>
          <w:sz w:val="22"/>
          <w:lang w:val="en-US"/>
        </w:rPr>
        <w:t>866</w:t>
      </w:r>
      <w:r w:rsidR="00D52CE8" w:rsidRPr="00567318">
        <w:rPr>
          <w:b/>
          <w:sz w:val="22"/>
          <w:lang w:val="en-US"/>
        </w:rPr>
        <w:t xml:space="preserve"> </w:t>
      </w:r>
      <w:r w:rsidR="004256E3" w:rsidRPr="00567318">
        <w:rPr>
          <w:sz w:val="22"/>
          <w:lang w:val="en-US"/>
        </w:rPr>
        <w:t xml:space="preserve"> encoding and FS will </w:t>
      </w:r>
      <w:r w:rsidR="00D52CE8" w:rsidRPr="00567318">
        <w:rPr>
          <w:sz w:val="22"/>
          <w:lang w:val="en-US"/>
        </w:rPr>
        <w:t>replace ‘</w:t>
      </w:r>
      <w:r w:rsidR="00661ECC" w:rsidRPr="00567318">
        <w:rPr>
          <w:sz w:val="22"/>
          <w:lang w:val="en-US"/>
        </w:rPr>
        <w:t>«</w:t>
      </w:r>
      <w:r w:rsidR="00D52CE8" w:rsidRPr="00567318">
        <w:rPr>
          <w:sz w:val="22"/>
          <w:lang w:val="en-US"/>
        </w:rPr>
        <w:t>Dream</w:t>
      </w:r>
      <w:r w:rsidR="00661ECC" w:rsidRPr="00567318">
        <w:rPr>
          <w:sz w:val="22"/>
          <w:lang w:val="en-US"/>
        </w:rPr>
        <w:t>»</w:t>
      </w:r>
      <w:r w:rsidR="004256E3" w:rsidRPr="00567318">
        <w:rPr>
          <w:sz w:val="22"/>
          <w:lang w:val="en-US"/>
        </w:rPr>
        <w:t xml:space="preserve"> Juice</w:t>
      </w:r>
      <w:r w:rsidR="00D52CE8" w:rsidRPr="00567318">
        <w:rPr>
          <w:sz w:val="22"/>
          <w:lang w:val="en-US"/>
        </w:rPr>
        <w:t>’ to ‘Dream Juice’</w:t>
      </w:r>
      <w:r w:rsidR="004256E3" w:rsidRPr="00567318">
        <w:rPr>
          <w:sz w:val="22"/>
          <w:lang w:val="en-US"/>
        </w:rPr>
        <w:t>)</w:t>
      </w:r>
      <w:r w:rsidR="00661ECC" w:rsidRPr="00567318">
        <w:rPr>
          <w:sz w:val="22"/>
          <w:lang w:val="en-US"/>
        </w:rPr>
        <w:t>.</w:t>
      </w:r>
    </w:p>
    <w:p w14:paraId="45E6526C" w14:textId="77777777" w:rsidR="00C61FE1" w:rsidRPr="00567318" w:rsidRDefault="00C61FE1" w:rsidP="00D52CE8">
      <w:pPr>
        <w:jc w:val="both"/>
        <w:rPr>
          <w:sz w:val="22"/>
          <w:lang w:val="en-US"/>
        </w:rPr>
      </w:pPr>
    </w:p>
    <w:p w14:paraId="2FF4C896" w14:textId="77777777" w:rsidR="004256E3" w:rsidRPr="00567318" w:rsidRDefault="00D52CE8" w:rsidP="00D52CE8">
      <w:pPr>
        <w:jc w:val="both"/>
        <w:rPr>
          <w:sz w:val="22"/>
          <w:lang w:val="en-US"/>
        </w:rPr>
      </w:pPr>
      <w:r w:rsidRPr="00567318">
        <w:rPr>
          <w:sz w:val="22"/>
          <w:lang w:val="en-US"/>
        </w:rPr>
        <w:t xml:space="preserve">Cashing device does not perform </w:t>
      </w:r>
      <w:r w:rsidR="007A5C98" w:rsidRPr="00567318">
        <w:rPr>
          <w:sz w:val="22"/>
          <w:lang w:val="en-US"/>
        </w:rPr>
        <w:t>full-fledged format-logical data control</w:t>
      </w:r>
      <w:r w:rsidR="00B25FFB" w:rsidRPr="00567318">
        <w:rPr>
          <w:sz w:val="22"/>
          <w:lang w:val="en-US"/>
        </w:rPr>
        <w:t xml:space="preserve">. </w:t>
      </w:r>
      <w:r w:rsidRPr="00567318">
        <w:rPr>
          <w:sz w:val="22"/>
          <w:lang w:val="en-US"/>
        </w:rPr>
        <w:t xml:space="preserve"> For instance, according to FFD, the tag </w:t>
      </w:r>
      <w:r w:rsidR="00B25FFB" w:rsidRPr="00567318">
        <w:rPr>
          <w:sz w:val="22"/>
          <w:lang w:val="en-US"/>
        </w:rPr>
        <w:t xml:space="preserve">1008 </w:t>
      </w:r>
      <w:r w:rsidRPr="00567318">
        <w:rPr>
          <w:sz w:val="22"/>
          <w:lang w:val="en-US"/>
        </w:rPr>
        <w:t>(</w:t>
      </w:r>
      <w:r w:rsidR="007A5C98" w:rsidRPr="00567318">
        <w:rPr>
          <w:sz w:val="22"/>
          <w:lang w:val="en-US"/>
        </w:rPr>
        <w:t>Customer Phone Number or Customer Email</w:t>
      </w:r>
      <w:r w:rsidRPr="00567318">
        <w:rPr>
          <w:sz w:val="22"/>
          <w:lang w:val="en-US"/>
        </w:rPr>
        <w:t xml:space="preserve">) </w:t>
      </w:r>
      <w:r w:rsidR="007A5C98" w:rsidRPr="00567318">
        <w:rPr>
          <w:sz w:val="22"/>
          <w:lang w:val="en-US"/>
        </w:rPr>
        <w:t xml:space="preserve">have format of </w:t>
      </w:r>
      <w:proofErr w:type="gramStart"/>
      <w:r w:rsidR="007A5C98" w:rsidRPr="00567318">
        <w:rPr>
          <w:sz w:val="22"/>
          <w:lang w:val="en-US"/>
        </w:rPr>
        <w:t>+{</w:t>
      </w:r>
      <w:proofErr w:type="gramEnd"/>
      <w:r w:rsidR="00D560EA" w:rsidRPr="00567318">
        <w:rPr>
          <w:sz w:val="22"/>
          <w:lang w:val="en-US"/>
        </w:rPr>
        <w:t>N</w:t>
      </w:r>
      <w:r w:rsidR="007A5C98" w:rsidRPr="00567318">
        <w:rPr>
          <w:sz w:val="22"/>
          <w:lang w:val="en-US"/>
        </w:rPr>
        <w:t xml:space="preserve">} </w:t>
      </w:r>
      <w:r w:rsidR="00B25FFB" w:rsidRPr="00567318">
        <w:rPr>
          <w:sz w:val="22"/>
          <w:lang w:val="en-US"/>
        </w:rPr>
        <w:t>or</w:t>
      </w:r>
      <w:r w:rsidR="007A5C98" w:rsidRPr="00567318">
        <w:rPr>
          <w:sz w:val="22"/>
          <w:lang w:val="en-US"/>
        </w:rPr>
        <w:t xml:space="preserve"> {</w:t>
      </w:r>
      <w:r w:rsidR="00D560EA" w:rsidRPr="00567318">
        <w:rPr>
          <w:sz w:val="22"/>
          <w:lang w:val="en-US"/>
        </w:rPr>
        <w:t>X</w:t>
      </w:r>
      <w:r w:rsidR="007A5C98" w:rsidRPr="00567318">
        <w:rPr>
          <w:sz w:val="22"/>
          <w:lang w:val="en-US"/>
        </w:rPr>
        <w:t>}@{</w:t>
      </w:r>
      <w:r w:rsidR="00D560EA" w:rsidRPr="00567318">
        <w:rPr>
          <w:sz w:val="22"/>
          <w:lang w:val="en-US"/>
        </w:rPr>
        <w:t>X</w:t>
      </w:r>
      <w:r w:rsidR="007A5C98" w:rsidRPr="00567318">
        <w:rPr>
          <w:sz w:val="22"/>
          <w:lang w:val="en-US"/>
        </w:rPr>
        <w:t xml:space="preserve">}, </w:t>
      </w:r>
      <w:r w:rsidR="00B25FFB" w:rsidRPr="00567318">
        <w:rPr>
          <w:sz w:val="22"/>
          <w:lang w:val="en-US"/>
        </w:rPr>
        <w:t xml:space="preserve">but the </w:t>
      </w:r>
      <w:r w:rsidRPr="00567318">
        <w:rPr>
          <w:sz w:val="22"/>
          <w:lang w:val="en-US"/>
        </w:rPr>
        <w:t xml:space="preserve">Tax Authority and FN and our system will accept </w:t>
      </w:r>
      <w:r w:rsidR="00B25FFB" w:rsidRPr="00567318">
        <w:rPr>
          <w:sz w:val="22"/>
          <w:lang w:val="en-US"/>
        </w:rPr>
        <w:t xml:space="preserve">any </w:t>
      </w:r>
      <w:r w:rsidR="008812B9" w:rsidRPr="00567318">
        <w:rPr>
          <w:sz w:val="22"/>
          <w:lang w:val="en-US"/>
        </w:rPr>
        <w:t>string</w:t>
      </w:r>
      <w:r w:rsidR="00B25FFB" w:rsidRPr="00567318">
        <w:rPr>
          <w:sz w:val="22"/>
          <w:lang w:val="en-US"/>
        </w:rPr>
        <w:t xml:space="preserve"> </w:t>
      </w:r>
      <w:r w:rsidR="00F96393" w:rsidRPr="00567318">
        <w:rPr>
          <w:sz w:val="22"/>
          <w:lang w:val="en-US"/>
        </w:rPr>
        <w:t xml:space="preserve">with the length </w:t>
      </w:r>
      <w:r w:rsidR="00B25FFB" w:rsidRPr="00567318">
        <w:rPr>
          <w:sz w:val="22"/>
          <w:lang w:val="en-US"/>
        </w:rPr>
        <w:t>from 1 to 64 symbols</w:t>
      </w:r>
      <w:r w:rsidRPr="00567318">
        <w:rPr>
          <w:sz w:val="22"/>
          <w:lang w:val="en-US"/>
        </w:rPr>
        <w:t>. There is no use to perform more strict control than Tax Authority does. I</w:t>
      </w:r>
      <w:r w:rsidR="00B25FFB" w:rsidRPr="00567318">
        <w:rPr>
          <w:sz w:val="22"/>
          <w:lang w:val="en-US"/>
        </w:rPr>
        <w:t>t is recommended to familiarize</w:t>
      </w:r>
      <w:r w:rsidR="00F96393" w:rsidRPr="00567318">
        <w:rPr>
          <w:sz w:val="22"/>
          <w:lang w:val="en-US"/>
        </w:rPr>
        <w:t xml:space="preserve"> yourself with</w:t>
      </w:r>
      <w:r w:rsidR="00B25FFB" w:rsidRPr="00567318">
        <w:rPr>
          <w:sz w:val="22"/>
          <w:lang w:val="en-US"/>
        </w:rPr>
        <w:t xml:space="preserve"> the FFD </w:t>
      </w:r>
      <w:hyperlink r:id="rId27" w:history="1">
        <w:r w:rsidR="00B25FFB" w:rsidRPr="00567318">
          <w:rPr>
            <w:rStyle w:val="ad"/>
            <w:sz w:val="22"/>
            <w:lang w:val="en-US"/>
          </w:rPr>
          <w:t>https://www.nalog.ru/html/sites/www.new.nalog.ru/doc/pril2_fns229_210317.docx</w:t>
        </w:r>
      </w:hyperlink>
      <w:r w:rsidR="00B25FFB" w:rsidRPr="00567318">
        <w:rPr>
          <w:sz w:val="22"/>
          <w:lang w:val="en-US"/>
        </w:rPr>
        <w:t xml:space="preserve"> </w:t>
      </w:r>
      <w:r w:rsidR="00B8101E" w:rsidRPr="00567318">
        <w:rPr>
          <w:sz w:val="22"/>
          <w:lang w:val="en-US"/>
        </w:rPr>
        <w:t>Monitor formats and the presence/absence of tags, depending on your specific work scenario.</w:t>
      </w:r>
    </w:p>
    <w:p w14:paraId="5CBFE3AE" w14:textId="77777777" w:rsidR="004256E3" w:rsidRPr="00567318" w:rsidRDefault="004256E3" w:rsidP="00D52CE8">
      <w:pPr>
        <w:jc w:val="both"/>
        <w:rPr>
          <w:sz w:val="22"/>
          <w:lang w:val="en-US"/>
        </w:rPr>
      </w:pPr>
    </w:p>
    <w:p w14:paraId="488E6519" w14:textId="77777777" w:rsidR="007A5C98" w:rsidRPr="00567318" w:rsidRDefault="00D52CE8" w:rsidP="00D52CE8">
      <w:pPr>
        <w:jc w:val="both"/>
        <w:rPr>
          <w:sz w:val="22"/>
          <w:lang w:val="en-US"/>
        </w:rPr>
      </w:pPr>
      <w:r w:rsidRPr="00567318">
        <w:rPr>
          <w:sz w:val="22"/>
          <w:lang w:val="en-US"/>
        </w:rPr>
        <w:t>Please take care of correct processing of network connection errors.</w:t>
      </w:r>
      <w:r w:rsidR="00024DB2" w:rsidRPr="00567318">
        <w:rPr>
          <w:sz w:val="22"/>
          <w:lang w:val="en-US"/>
        </w:rPr>
        <w:t xml:space="preserve"> </w:t>
      </w:r>
      <w:r w:rsidRPr="00567318">
        <w:rPr>
          <w:sz w:val="22"/>
          <w:lang w:val="en-US"/>
        </w:rPr>
        <w:t xml:space="preserve">If you got an error when sending a fiscal document, please </w:t>
      </w:r>
      <w:r w:rsidR="00024DB2" w:rsidRPr="00567318">
        <w:rPr>
          <w:sz w:val="22"/>
          <w:lang w:val="en-US"/>
        </w:rPr>
        <w:t xml:space="preserve">perform sending several times with </w:t>
      </w:r>
      <w:r w:rsidRPr="00567318">
        <w:rPr>
          <w:sz w:val="22"/>
          <w:lang w:val="en-US"/>
        </w:rPr>
        <w:t xml:space="preserve">some </w:t>
      </w:r>
      <w:r w:rsidR="00024DB2" w:rsidRPr="00567318">
        <w:rPr>
          <w:sz w:val="22"/>
          <w:lang w:val="en-US"/>
        </w:rPr>
        <w:t>timeout</w:t>
      </w:r>
      <w:r w:rsidRPr="00567318">
        <w:rPr>
          <w:sz w:val="22"/>
          <w:lang w:val="en-US"/>
        </w:rPr>
        <w:t xml:space="preserve">. We recommend </w:t>
      </w:r>
      <w:r w:rsidR="00024DB2" w:rsidRPr="00567318">
        <w:rPr>
          <w:sz w:val="22"/>
          <w:lang w:val="en-US"/>
        </w:rPr>
        <w:t xml:space="preserve">5 attempts with an interval of 10-20 seconds (the figures are for illustration purposes and may vary depending on the specific situation). </w:t>
      </w:r>
    </w:p>
    <w:p w14:paraId="558F6C03" w14:textId="52EE541C" w:rsidR="00D52CE8" w:rsidRPr="00567318" w:rsidRDefault="00D52CE8">
      <w:pPr>
        <w:spacing w:after="160" w:line="259" w:lineRule="auto"/>
        <w:rPr>
          <w:rFonts w:asciiTheme="majorHAnsi" w:eastAsiaTheme="majorEastAsia" w:hAnsiTheme="majorHAnsi" w:cstheme="majorBidi"/>
          <w:color w:val="2E74B5" w:themeColor="accent1" w:themeShade="BF"/>
          <w:szCs w:val="26"/>
          <w:lang w:val="en-US"/>
        </w:rPr>
      </w:pPr>
    </w:p>
    <w:p w14:paraId="7A2FA39A" w14:textId="77777777" w:rsidR="00914065" w:rsidRPr="00567318" w:rsidRDefault="00D52CE8" w:rsidP="00D52CE8">
      <w:pPr>
        <w:pStyle w:val="2"/>
        <w:ind w:left="360"/>
        <w:rPr>
          <w:sz w:val="24"/>
          <w:lang w:val="en-US"/>
        </w:rPr>
      </w:pPr>
      <w:bookmarkStart w:id="13" w:name="_Ref59044092"/>
      <w:bookmarkStart w:id="14" w:name="_Toc59045185"/>
      <w:bookmarkStart w:id="15" w:name="_Hlk59038187"/>
      <w:r w:rsidRPr="00567318">
        <w:rPr>
          <w:sz w:val="24"/>
          <w:lang w:val="en-US"/>
        </w:rPr>
        <w:t>1.3.</w:t>
      </w:r>
      <w:r w:rsidRPr="00567318">
        <w:rPr>
          <w:sz w:val="24"/>
          <w:lang w:val="en-US"/>
        </w:rPr>
        <w:tab/>
      </w:r>
      <w:r w:rsidR="004F13E7" w:rsidRPr="00567318">
        <w:rPr>
          <w:sz w:val="24"/>
          <w:lang w:val="en-US"/>
        </w:rPr>
        <w:t xml:space="preserve">Request </w:t>
      </w:r>
      <w:r w:rsidR="00B15019" w:rsidRPr="00567318">
        <w:rPr>
          <w:sz w:val="24"/>
          <w:lang w:val="en-US"/>
        </w:rPr>
        <w:t xml:space="preserve">with </w:t>
      </w:r>
      <w:r w:rsidR="0022482D" w:rsidRPr="00567318">
        <w:rPr>
          <w:sz w:val="24"/>
          <w:lang w:val="en-US"/>
        </w:rPr>
        <w:t>S</w:t>
      </w:r>
      <w:r w:rsidR="00B15019" w:rsidRPr="00567318">
        <w:rPr>
          <w:sz w:val="24"/>
          <w:lang w:val="en-US"/>
        </w:rPr>
        <w:t xml:space="preserve">ignature </w:t>
      </w:r>
      <w:r w:rsidR="0022482D" w:rsidRPr="00567318">
        <w:rPr>
          <w:sz w:val="24"/>
          <w:lang w:val="en-US"/>
        </w:rPr>
        <w:t>Example</w:t>
      </w:r>
      <w:bookmarkEnd w:id="13"/>
      <w:bookmarkEnd w:id="14"/>
    </w:p>
    <w:bookmarkEnd w:id="15"/>
    <w:p w14:paraId="10A43619" w14:textId="77777777" w:rsidR="00D52CE8" w:rsidRPr="00567318" w:rsidRDefault="00D52CE8" w:rsidP="00D52CE8">
      <w:pPr>
        <w:rPr>
          <w:sz w:val="22"/>
          <w:lang w:val="en-US"/>
        </w:rPr>
      </w:pPr>
    </w:p>
    <w:p w14:paraId="06BC06F9" w14:textId="77777777" w:rsidR="00E55143" w:rsidRPr="00567318" w:rsidRDefault="00E55143" w:rsidP="00E5514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DFDFBF"/>
          <w:sz w:val="16"/>
          <w:szCs w:val="18"/>
          <w:lang w:val="en-US"/>
        </w:rPr>
        <w:t>POST /api/v2/documents/ HTTP/1.0</w:t>
      </w:r>
    </w:p>
    <w:p w14:paraId="7664202C" w14:textId="77777777" w:rsidR="00E55143" w:rsidRPr="00567318" w:rsidRDefault="00E55143" w:rsidP="00E5514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FFFFFF" w:themeColor="background1"/>
          <w:sz w:val="16"/>
          <w:szCs w:val="18"/>
          <w:lang w:val="en-US"/>
        </w:rPr>
        <w:t>Connection:</w:t>
      </w:r>
      <w:r w:rsidRPr="00567318">
        <w:rPr>
          <w:rFonts w:ascii="Consolas" w:eastAsia="Times New Roman" w:hAnsi="Consolas" w:cs="Consolas"/>
          <w:color w:val="DFDFBF"/>
          <w:sz w:val="16"/>
          <w:szCs w:val="18"/>
          <w:lang w:val="en-US"/>
        </w:rPr>
        <w:t> close</w:t>
      </w:r>
    </w:p>
    <w:p w14:paraId="7A332E25" w14:textId="77777777" w:rsidR="00E55143" w:rsidRPr="00567318" w:rsidRDefault="00E55143" w:rsidP="00E5514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FFFFFF" w:themeColor="background1"/>
          <w:sz w:val="16"/>
          <w:szCs w:val="18"/>
          <w:lang w:val="en-US"/>
        </w:rPr>
        <w:lastRenderedPageBreak/>
        <w:t>Content-Type: </w:t>
      </w:r>
      <w:r w:rsidRPr="00567318">
        <w:rPr>
          <w:rFonts w:ascii="Consolas" w:eastAsia="Times New Roman" w:hAnsi="Consolas" w:cs="Consolas"/>
          <w:color w:val="DFDFBF"/>
          <w:sz w:val="16"/>
          <w:szCs w:val="18"/>
          <w:lang w:val="en-US"/>
        </w:rPr>
        <w:t>application/json; charset=utf-8</w:t>
      </w:r>
    </w:p>
    <w:p w14:paraId="187E2C84" w14:textId="77777777" w:rsidR="00E55143" w:rsidRPr="00567318" w:rsidRDefault="00E55143" w:rsidP="00E5514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FFFFFF" w:themeColor="background1"/>
          <w:sz w:val="16"/>
          <w:szCs w:val="18"/>
          <w:lang w:val="en-US"/>
        </w:rPr>
        <w:t>Accept:</w:t>
      </w:r>
      <w:r w:rsidRPr="00567318">
        <w:rPr>
          <w:rFonts w:ascii="Consolas" w:eastAsia="Times New Roman" w:hAnsi="Consolas" w:cs="Consolas"/>
          <w:color w:val="DFDFBF"/>
          <w:sz w:val="16"/>
          <w:szCs w:val="18"/>
          <w:lang w:val="en-US"/>
        </w:rPr>
        <w:t> */*</w:t>
      </w:r>
    </w:p>
    <w:p w14:paraId="3B7E8D29" w14:textId="77777777" w:rsidR="00E55143" w:rsidRPr="00567318" w:rsidRDefault="00E55143" w:rsidP="00E5514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FFFFFF" w:themeColor="background1"/>
          <w:sz w:val="16"/>
          <w:szCs w:val="18"/>
          <w:lang w:val="en-US"/>
        </w:rPr>
        <w:t>Host:</w:t>
      </w:r>
      <w:r w:rsidRPr="00567318">
        <w:rPr>
          <w:rFonts w:ascii="Consolas" w:eastAsia="Times New Roman" w:hAnsi="Consolas" w:cs="Consolas"/>
          <w:color w:val="DFDFBF"/>
          <w:sz w:val="16"/>
          <w:szCs w:val="18"/>
          <w:lang w:val="en-US"/>
        </w:rPr>
        <w:t> apip.orangedata.ru</w:t>
      </w:r>
    </w:p>
    <w:p w14:paraId="00FA2322" w14:textId="77777777" w:rsidR="00E55143" w:rsidRPr="00567318" w:rsidRDefault="00E55143" w:rsidP="00E5514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FFFFFF" w:themeColor="background1"/>
          <w:sz w:val="16"/>
          <w:szCs w:val="18"/>
          <w:lang w:val="en-US"/>
        </w:rPr>
        <w:t>Content-Length:</w:t>
      </w:r>
      <w:r w:rsidRPr="00567318">
        <w:rPr>
          <w:rFonts w:ascii="Consolas" w:eastAsia="Times New Roman" w:hAnsi="Consolas" w:cs="Consolas"/>
          <w:color w:val="DFDFBF"/>
          <w:sz w:val="16"/>
          <w:szCs w:val="18"/>
          <w:lang w:val="en-US"/>
        </w:rPr>
        <w:t> 509</w:t>
      </w:r>
    </w:p>
    <w:p w14:paraId="17227C89" w14:textId="77777777" w:rsidR="00E55143" w:rsidRPr="00567318" w:rsidRDefault="00E55143" w:rsidP="00E5514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FFFFFF" w:themeColor="background1"/>
          <w:sz w:val="16"/>
          <w:szCs w:val="18"/>
          <w:lang w:val="en-US"/>
        </w:rPr>
        <w:t>X-Signature:</w:t>
      </w:r>
      <w:r w:rsidRPr="00567318">
        <w:rPr>
          <w:rFonts w:ascii="Consolas" w:eastAsia="Times New Roman" w:hAnsi="Consolas" w:cs="Consolas"/>
          <w:color w:val="DFDFBF"/>
          <w:sz w:val="16"/>
          <w:szCs w:val="18"/>
          <w:lang w:val="en-US"/>
        </w:rPr>
        <w:t> Ql1ZoZfYQo9NAgJQXUsBKQHQjqkICmn9b2jCfUyUDQYExMRtfhciGEs35dUFisVWiveeWF9dgBkzbJtNgEyQoNRXE+37ZMmEjS/SizRVpeAIKfpAx8GseQnv3ssw2NtvAELMduAgsz3hC8mIrOt//CPmQABd8X21N</w:t>
      </w:r>
      <w:r w:rsidR="009D7C38" w:rsidRPr="00567318">
        <w:rPr>
          <w:rFonts w:ascii="Consolas" w:eastAsia="Times New Roman" w:hAnsi="Consolas" w:cs="Consolas"/>
          <w:color w:val="DFDFBF"/>
          <w:sz w:val="16"/>
          <w:szCs w:val="18"/>
          <w:lang w:val="en-US"/>
        </w:rPr>
        <w:t>q</w:t>
      </w:r>
      <w:r w:rsidRPr="00567318">
        <w:rPr>
          <w:rFonts w:ascii="Consolas" w:eastAsia="Times New Roman" w:hAnsi="Consolas" w:cs="Consolas"/>
          <w:color w:val="DFDFBF"/>
          <w:sz w:val="16"/>
          <w:szCs w:val="18"/>
          <w:lang w:val="en-US"/>
        </w:rPr>
        <w:t>fzZY4zVZgOTu/q2fNXBlv+UyvJ5amwzMkh7aX5g0RQDBAQ7UovscpQY41t43rdYZ6UVVv/OHEfExs7vEZmi7c3tdUJVf98Bli3oh5RfMnsb1/m2kZBqhxC0zThCKdyGlmFNM+tAlVqbKHDkulZRgwarwXbL17y/xbPeLlQZLzIU2esYTMulg==</w:t>
      </w:r>
    </w:p>
    <w:p w14:paraId="21105B8E" w14:textId="77777777" w:rsidR="0088689F" w:rsidRPr="00567318" w:rsidRDefault="0088689F" w:rsidP="0088689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p>
    <w:p w14:paraId="0B951604" w14:textId="77777777" w:rsidR="00E55143" w:rsidRPr="00567318" w:rsidRDefault="00E55143" w:rsidP="00E55143">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8ACCCF"/>
          <w:sz w:val="16"/>
          <w:szCs w:val="18"/>
          <w:lang w:val="en-US"/>
        </w:rPr>
        <w:t>id</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DFAF8F"/>
          <w:sz w:val="16"/>
          <w:szCs w:val="18"/>
          <w:lang w:val="en-US"/>
        </w:rPr>
        <w:t>”</w:t>
      </w:r>
      <w:r w:rsidRPr="00567318">
        <w:rPr>
          <w:rFonts w:ascii="Consolas" w:eastAsia="Times New Roman" w:hAnsi="Consolas" w:cs="Consolas"/>
          <w:color w:val="DFAF8F"/>
          <w:sz w:val="16"/>
          <w:szCs w:val="18"/>
          <w:lang w:val="en-US"/>
        </w:rPr>
        <w:t>2_loc_z5bYWHvD</w:t>
      </w:r>
      <w:r w:rsidR="009D7C38" w:rsidRPr="00567318">
        <w:rPr>
          <w:rFonts w:ascii="Consolas" w:eastAsia="Times New Roman" w:hAnsi="Consolas" w:cs="Consolas"/>
          <w:color w:val="DFAF8F"/>
          <w:sz w:val="16"/>
          <w:szCs w:val="18"/>
          <w:lang w:val="en-US"/>
        </w:rPr>
        <w:t>”</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8ACCCF"/>
          <w:sz w:val="16"/>
          <w:szCs w:val="18"/>
          <w:lang w:val="en-US"/>
        </w:rPr>
        <w:t>inn</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DFAF8F"/>
          <w:sz w:val="16"/>
          <w:szCs w:val="18"/>
          <w:lang w:val="en-US"/>
        </w:rPr>
        <w:t>”</w:t>
      </w:r>
      <w:r w:rsidRPr="00567318">
        <w:rPr>
          <w:rFonts w:ascii="Consolas" w:eastAsia="Times New Roman" w:hAnsi="Consolas" w:cs="Consolas"/>
          <w:color w:val="DFAF8F"/>
          <w:sz w:val="16"/>
          <w:szCs w:val="18"/>
          <w:lang w:val="en-US"/>
        </w:rPr>
        <w:t>1234567890</w:t>
      </w:r>
      <w:r w:rsidR="009D7C38" w:rsidRPr="00567318">
        <w:rPr>
          <w:rFonts w:ascii="Consolas" w:eastAsia="Times New Roman" w:hAnsi="Consolas" w:cs="Consolas"/>
          <w:color w:val="DFAF8F"/>
          <w:sz w:val="16"/>
          <w:szCs w:val="18"/>
          <w:lang w:val="en-US"/>
        </w:rPr>
        <w:t>”</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8ACCCF"/>
          <w:sz w:val="16"/>
          <w:szCs w:val="18"/>
          <w:lang w:val="en-US"/>
        </w:rPr>
        <w:t>group</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DFAF8F"/>
          <w:sz w:val="16"/>
          <w:szCs w:val="18"/>
          <w:lang w:val="en-US"/>
        </w:rPr>
        <w:t>”</w:t>
      </w:r>
      <w:r w:rsidRPr="00567318">
        <w:rPr>
          <w:rFonts w:ascii="Consolas" w:eastAsia="Times New Roman" w:hAnsi="Consolas" w:cs="Consolas"/>
          <w:color w:val="DFAF8F"/>
          <w:sz w:val="16"/>
          <w:szCs w:val="18"/>
          <w:lang w:val="en-US"/>
        </w:rPr>
        <w:t>Main</w:t>
      </w:r>
      <w:r w:rsidR="009D7C38" w:rsidRPr="00567318">
        <w:rPr>
          <w:rFonts w:ascii="Consolas" w:eastAsia="Times New Roman" w:hAnsi="Consolas" w:cs="Consolas"/>
          <w:color w:val="DFAF8F"/>
          <w:sz w:val="16"/>
          <w:szCs w:val="18"/>
          <w:lang w:val="en-US"/>
        </w:rPr>
        <w:t>”</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8ACCCF"/>
          <w:sz w:val="16"/>
          <w:szCs w:val="18"/>
          <w:lang w:val="en-US"/>
        </w:rPr>
        <w:t>key</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DFAF8F"/>
          <w:sz w:val="16"/>
          <w:szCs w:val="18"/>
          <w:lang w:val="en-US"/>
        </w:rPr>
        <w:t>”</w:t>
      </w:r>
      <w:r w:rsidRPr="00567318">
        <w:rPr>
          <w:rFonts w:ascii="Consolas" w:eastAsia="Times New Roman" w:hAnsi="Consolas" w:cs="Consolas"/>
          <w:color w:val="DFAF8F"/>
          <w:sz w:val="16"/>
          <w:szCs w:val="18"/>
          <w:lang w:val="en-US"/>
        </w:rPr>
        <w:t>1234567890</w:t>
      </w:r>
      <w:r w:rsidR="009D7C38" w:rsidRPr="00567318">
        <w:rPr>
          <w:rFonts w:ascii="Consolas" w:eastAsia="Times New Roman" w:hAnsi="Consolas" w:cs="Consolas"/>
          <w:color w:val="DFAF8F"/>
          <w:sz w:val="16"/>
          <w:szCs w:val="18"/>
          <w:lang w:val="en-US"/>
        </w:rPr>
        <w:t>”</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8ACCCF"/>
          <w:sz w:val="16"/>
          <w:szCs w:val="18"/>
          <w:lang w:val="en-US"/>
        </w:rPr>
        <w:t>content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8ACCCF"/>
          <w:sz w:val="16"/>
          <w:szCs w:val="18"/>
          <w:lang w:val="en-US"/>
        </w:rPr>
        <w:t>type</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DFDFBF"/>
          <w:sz w:val="16"/>
          <w:szCs w:val="18"/>
          <w:lang w:val="en-US"/>
        </w:rPr>
        <w:t>:</w:t>
      </w:r>
      <w:r w:rsidRPr="00567318">
        <w:rPr>
          <w:rFonts w:ascii="Consolas" w:eastAsia="Times New Roman" w:hAnsi="Consolas" w:cs="Consolas"/>
          <w:color w:val="6E96BE"/>
          <w:sz w:val="16"/>
          <w:szCs w:val="18"/>
          <w:lang w:val="en-US"/>
        </w:rPr>
        <w:t>1</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8ACCCF"/>
          <w:sz w:val="16"/>
          <w:szCs w:val="18"/>
          <w:lang w:val="en-US"/>
        </w:rPr>
        <w:t>positions</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8ACCCF"/>
          <w:sz w:val="16"/>
          <w:szCs w:val="18"/>
          <w:lang w:val="en-US"/>
        </w:rPr>
        <w:t>quantity</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DFDFBF"/>
          <w:sz w:val="16"/>
          <w:szCs w:val="18"/>
          <w:lang w:val="en-US"/>
        </w:rPr>
        <w:t>:</w:t>
      </w:r>
      <w:r w:rsidRPr="00567318">
        <w:rPr>
          <w:rFonts w:ascii="Consolas" w:eastAsia="Times New Roman" w:hAnsi="Consolas" w:cs="Consolas"/>
          <w:color w:val="6E96BE"/>
          <w:sz w:val="16"/>
          <w:szCs w:val="18"/>
          <w:lang w:val="en-US"/>
        </w:rPr>
        <w:t>2.0</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8ACCCF"/>
          <w:sz w:val="16"/>
          <w:szCs w:val="18"/>
          <w:lang w:val="en-US"/>
        </w:rPr>
        <w:t>price</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DFDFBF"/>
          <w:sz w:val="16"/>
          <w:szCs w:val="18"/>
          <w:lang w:val="en-US"/>
        </w:rPr>
        <w:t>:</w:t>
      </w:r>
      <w:r w:rsidRPr="00567318">
        <w:rPr>
          <w:rFonts w:ascii="Consolas" w:eastAsia="Times New Roman" w:hAnsi="Consolas" w:cs="Consolas"/>
          <w:color w:val="6E96BE"/>
          <w:sz w:val="16"/>
          <w:szCs w:val="18"/>
          <w:lang w:val="en-US"/>
        </w:rPr>
        <w:t>10.0</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8ACCCF"/>
          <w:sz w:val="16"/>
          <w:szCs w:val="18"/>
          <w:lang w:val="en-US"/>
        </w:rPr>
        <w:t>tax</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DFDFBF"/>
          <w:sz w:val="16"/>
          <w:szCs w:val="18"/>
          <w:lang w:val="en-US"/>
        </w:rPr>
        <w:t>:</w:t>
      </w:r>
      <w:r w:rsidRPr="00567318">
        <w:rPr>
          <w:rFonts w:ascii="Consolas" w:eastAsia="Times New Roman" w:hAnsi="Consolas" w:cs="Consolas"/>
          <w:color w:val="6E96BE"/>
          <w:sz w:val="16"/>
          <w:szCs w:val="18"/>
          <w:lang w:val="en-US"/>
        </w:rPr>
        <w:t>1</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8ACCCF"/>
          <w:sz w:val="16"/>
          <w:szCs w:val="18"/>
          <w:lang w:val="en-US"/>
        </w:rPr>
        <w:t>text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DFAF8F"/>
          <w:sz w:val="16"/>
          <w:szCs w:val="18"/>
          <w:lang w:val="en-US"/>
        </w:rPr>
        <w:t>”</w:t>
      </w:r>
      <w:r w:rsidRPr="00567318">
        <w:rPr>
          <w:rFonts w:ascii="Consolas" w:eastAsia="Times New Roman" w:hAnsi="Consolas" w:cs="Consolas"/>
          <w:color w:val="FF007F"/>
          <w:sz w:val="16"/>
          <w:szCs w:val="18"/>
          <w:lang w:val="en-US"/>
        </w:rPr>
        <w:t>\u0421</w:t>
      </w:r>
      <w:r w:rsidRPr="00567318">
        <w:rPr>
          <w:rFonts w:ascii="Consolas" w:eastAsia="Times New Roman" w:hAnsi="Consolas" w:cs="Consolas"/>
          <w:color w:val="FF66B2"/>
          <w:sz w:val="16"/>
          <w:szCs w:val="18"/>
          <w:lang w:val="en-US"/>
        </w:rPr>
        <w:t>\u0430</w:t>
      </w:r>
      <w:r w:rsidRPr="00567318">
        <w:rPr>
          <w:rFonts w:ascii="Consolas" w:eastAsia="Times New Roman" w:hAnsi="Consolas" w:cs="Consolas"/>
          <w:color w:val="FF007F"/>
          <w:sz w:val="16"/>
          <w:szCs w:val="18"/>
          <w:lang w:val="en-US"/>
        </w:rPr>
        <w:t>\u043c</w:t>
      </w:r>
      <w:r w:rsidRPr="00567318">
        <w:rPr>
          <w:rFonts w:ascii="Consolas" w:eastAsia="Times New Roman" w:hAnsi="Consolas" w:cs="Consolas"/>
          <w:color w:val="FF66B2"/>
          <w:sz w:val="16"/>
          <w:szCs w:val="18"/>
          <w:lang w:val="en-US"/>
        </w:rPr>
        <w:t>\u043e</w:t>
      </w:r>
      <w:r w:rsidRPr="00567318">
        <w:rPr>
          <w:rFonts w:ascii="Consolas" w:eastAsia="Times New Roman" w:hAnsi="Consolas" w:cs="Consolas"/>
          <w:color w:val="FF007F"/>
          <w:sz w:val="16"/>
          <w:szCs w:val="18"/>
          <w:lang w:val="en-US"/>
        </w:rPr>
        <w:t>\u0432</w:t>
      </w:r>
      <w:r w:rsidRPr="00567318">
        <w:rPr>
          <w:rFonts w:ascii="Consolas" w:eastAsia="Times New Roman" w:hAnsi="Consolas" w:cs="Consolas"/>
          <w:color w:val="FF66B2"/>
          <w:sz w:val="16"/>
          <w:szCs w:val="18"/>
          <w:lang w:val="en-US"/>
        </w:rPr>
        <w:t>\u044b</w:t>
      </w:r>
      <w:r w:rsidRPr="00567318">
        <w:rPr>
          <w:rFonts w:ascii="Consolas" w:eastAsia="Times New Roman" w:hAnsi="Consolas" w:cs="Consolas"/>
          <w:color w:val="FF007F"/>
          <w:sz w:val="16"/>
          <w:szCs w:val="18"/>
          <w:lang w:val="en-US"/>
        </w:rPr>
        <w:t>\u0432</w:t>
      </w:r>
      <w:r w:rsidRPr="00567318">
        <w:rPr>
          <w:rFonts w:ascii="Consolas" w:eastAsia="Times New Roman" w:hAnsi="Consolas" w:cs="Consolas"/>
          <w:color w:val="FF66B2"/>
          <w:sz w:val="16"/>
          <w:szCs w:val="18"/>
          <w:lang w:val="en-US"/>
        </w:rPr>
        <w:t>\u043e</w:t>
      </w:r>
      <w:r w:rsidRPr="00567318">
        <w:rPr>
          <w:rFonts w:ascii="Consolas" w:eastAsia="Times New Roman" w:hAnsi="Consolas" w:cs="Consolas"/>
          <w:color w:val="FF007F"/>
          <w:sz w:val="16"/>
          <w:szCs w:val="18"/>
          <w:lang w:val="en-US"/>
        </w:rPr>
        <w:t>\u0437</w:t>
      </w:r>
      <w:r w:rsidRPr="00567318">
        <w:rPr>
          <w:rFonts w:ascii="Consolas" w:eastAsia="Times New Roman" w:hAnsi="Consolas" w:cs="Consolas"/>
          <w:color w:val="DFAF8F"/>
          <w:sz w:val="16"/>
          <w:szCs w:val="18"/>
          <w:lang w:val="en-US"/>
        </w:rPr>
        <w:t> ru</w:t>
      </w:r>
      <w:r w:rsidR="009D7C38" w:rsidRPr="00567318">
        <w:rPr>
          <w:rFonts w:ascii="Consolas" w:eastAsia="Times New Roman" w:hAnsi="Consolas" w:cs="Consolas"/>
          <w:color w:val="DFAF8F"/>
          <w:sz w:val="16"/>
          <w:szCs w:val="18"/>
          <w:lang w:val="en-US"/>
        </w:rPr>
        <w:t>”</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8ACCCF"/>
          <w:sz w:val="16"/>
          <w:szCs w:val="18"/>
          <w:lang w:val="en-US"/>
        </w:rPr>
        <w:t>paymentMethodType</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DFDFBF"/>
          <w:sz w:val="16"/>
          <w:szCs w:val="18"/>
          <w:lang w:val="en-US"/>
        </w:rPr>
        <w:t>:</w:t>
      </w:r>
      <w:r w:rsidRPr="00567318">
        <w:rPr>
          <w:rFonts w:ascii="Consolas" w:eastAsia="Times New Roman" w:hAnsi="Consolas" w:cs="Consolas"/>
          <w:color w:val="6E96BE"/>
          <w:sz w:val="16"/>
          <w:szCs w:val="18"/>
          <w:lang w:val="en-US"/>
        </w:rPr>
        <w:t>4</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8ACCCF"/>
          <w:sz w:val="16"/>
          <w:szCs w:val="18"/>
          <w:lang w:val="en-US"/>
        </w:rPr>
        <w:t>paymentSubjectType</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DFDFBF"/>
          <w:sz w:val="16"/>
          <w:szCs w:val="18"/>
          <w:lang w:val="en-US"/>
        </w:rPr>
        <w:t>:</w:t>
      </w:r>
      <w:r w:rsidRPr="00567318">
        <w:rPr>
          <w:rFonts w:ascii="Consolas" w:eastAsia="Times New Roman" w:hAnsi="Consolas" w:cs="Consolas"/>
          <w:color w:val="6E96BE"/>
          <w:sz w:val="16"/>
          <w:szCs w:val="18"/>
          <w:lang w:val="en-US"/>
        </w:rPr>
        <w:t>1</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8ACCCF"/>
          <w:sz w:val="16"/>
          <w:szCs w:val="18"/>
          <w:lang w:val="en-US"/>
        </w:rPr>
        <w:t>quantity</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DFDFBF"/>
          <w:sz w:val="16"/>
          <w:szCs w:val="18"/>
          <w:lang w:val="en-US"/>
        </w:rPr>
        <w:t>:</w:t>
      </w:r>
      <w:r w:rsidRPr="00567318">
        <w:rPr>
          <w:rFonts w:ascii="Consolas" w:eastAsia="Times New Roman" w:hAnsi="Consolas" w:cs="Consolas"/>
          <w:color w:val="6E96BE"/>
          <w:sz w:val="16"/>
          <w:szCs w:val="18"/>
          <w:lang w:val="en-US"/>
        </w:rPr>
        <w:t>1.0</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8ACCCF"/>
          <w:sz w:val="16"/>
          <w:szCs w:val="18"/>
          <w:lang w:val="en-US"/>
        </w:rPr>
        <w:t>price</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DFDFBF"/>
          <w:sz w:val="16"/>
          <w:szCs w:val="18"/>
          <w:lang w:val="en-US"/>
        </w:rPr>
        <w:t>:</w:t>
      </w:r>
      <w:r w:rsidRPr="00567318">
        <w:rPr>
          <w:rFonts w:ascii="Consolas" w:eastAsia="Times New Roman" w:hAnsi="Consolas" w:cs="Consolas"/>
          <w:color w:val="6E96BE"/>
          <w:sz w:val="16"/>
          <w:szCs w:val="18"/>
          <w:lang w:val="en-US"/>
        </w:rPr>
        <w:t>0.0</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8ACCCF"/>
          <w:sz w:val="16"/>
          <w:szCs w:val="18"/>
          <w:lang w:val="en-US"/>
        </w:rPr>
        <w:t>tax</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DFDFBF"/>
          <w:sz w:val="16"/>
          <w:szCs w:val="18"/>
          <w:lang w:val="en-US"/>
        </w:rPr>
        <w:t>:</w:t>
      </w:r>
      <w:r w:rsidRPr="00567318">
        <w:rPr>
          <w:rFonts w:ascii="Consolas" w:eastAsia="Times New Roman" w:hAnsi="Consolas" w:cs="Consolas"/>
          <w:color w:val="6E96BE"/>
          <w:sz w:val="16"/>
          <w:szCs w:val="18"/>
          <w:lang w:val="en-US"/>
        </w:rPr>
        <w:t>1</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8ACCCF"/>
          <w:sz w:val="16"/>
          <w:szCs w:val="18"/>
          <w:lang w:val="en-US"/>
        </w:rPr>
        <w:t>text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DFAF8F"/>
          <w:sz w:val="16"/>
          <w:szCs w:val="18"/>
          <w:lang w:val="en-US"/>
        </w:rPr>
        <w:t>”</w:t>
      </w:r>
      <w:r w:rsidRPr="00567318">
        <w:rPr>
          <w:rFonts w:ascii="Consolas" w:eastAsia="Times New Roman" w:hAnsi="Consolas" w:cs="Consolas"/>
          <w:color w:val="FF007F"/>
          <w:sz w:val="16"/>
          <w:szCs w:val="18"/>
          <w:lang w:val="en-US"/>
        </w:rPr>
        <w:t>\u0414</w:t>
      </w:r>
      <w:r w:rsidRPr="00567318">
        <w:rPr>
          <w:rFonts w:ascii="Consolas" w:eastAsia="Times New Roman" w:hAnsi="Consolas" w:cs="Consolas"/>
          <w:color w:val="FF66B2"/>
          <w:sz w:val="16"/>
          <w:szCs w:val="18"/>
          <w:lang w:val="en-US"/>
        </w:rPr>
        <w:t>\u043e</w:t>
      </w:r>
      <w:r w:rsidRPr="00567318">
        <w:rPr>
          <w:rFonts w:ascii="Consolas" w:eastAsia="Times New Roman" w:hAnsi="Consolas" w:cs="Consolas"/>
          <w:color w:val="FF007F"/>
          <w:sz w:val="16"/>
          <w:szCs w:val="18"/>
          <w:lang w:val="en-US"/>
        </w:rPr>
        <w:t>\u0441</w:t>
      </w:r>
      <w:r w:rsidRPr="00567318">
        <w:rPr>
          <w:rFonts w:ascii="Consolas" w:eastAsia="Times New Roman" w:hAnsi="Consolas" w:cs="Consolas"/>
          <w:color w:val="FF66B2"/>
          <w:sz w:val="16"/>
          <w:szCs w:val="18"/>
          <w:lang w:val="en-US"/>
        </w:rPr>
        <w:t>\u0442</w:t>
      </w:r>
      <w:r w:rsidRPr="00567318">
        <w:rPr>
          <w:rFonts w:ascii="Consolas" w:eastAsia="Times New Roman" w:hAnsi="Consolas" w:cs="Consolas"/>
          <w:color w:val="FF007F"/>
          <w:sz w:val="16"/>
          <w:szCs w:val="18"/>
          <w:lang w:val="en-US"/>
        </w:rPr>
        <w:t>\u0430</w:t>
      </w:r>
      <w:r w:rsidRPr="00567318">
        <w:rPr>
          <w:rFonts w:ascii="Consolas" w:eastAsia="Times New Roman" w:hAnsi="Consolas" w:cs="Consolas"/>
          <w:color w:val="FF66B2"/>
          <w:sz w:val="16"/>
          <w:szCs w:val="18"/>
          <w:lang w:val="en-US"/>
        </w:rPr>
        <w:t>\u0432</w:t>
      </w:r>
      <w:r w:rsidRPr="00567318">
        <w:rPr>
          <w:rFonts w:ascii="Consolas" w:eastAsia="Times New Roman" w:hAnsi="Consolas" w:cs="Consolas"/>
          <w:color w:val="FF007F"/>
          <w:sz w:val="16"/>
          <w:szCs w:val="18"/>
          <w:lang w:val="en-US"/>
        </w:rPr>
        <w:t>\u043a</w:t>
      </w:r>
      <w:r w:rsidRPr="00567318">
        <w:rPr>
          <w:rFonts w:ascii="Consolas" w:eastAsia="Times New Roman" w:hAnsi="Consolas" w:cs="Consolas"/>
          <w:color w:val="FF66B2"/>
          <w:sz w:val="16"/>
          <w:szCs w:val="18"/>
          <w:lang w:val="en-US"/>
        </w:rPr>
        <w:t>\u0430</w:t>
      </w:r>
      <w:r w:rsidR="009D7C38" w:rsidRPr="00567318">
        <w:rPr>
          <w:rFonts w:ascii="Consolas" w:eastAsia="Times New Roman" w:hAnsi="Consolas" w:cs="Consolas"/>
          <w:color w:val="DFAF8F"/>
          <w:sz w:val="16"/>
          <w:szCs w:val="18"/>
          <w:lang w:val="en-US"/>
        </w:rPr>
        <w:t>”</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8ACCCF"/>
          <w:sz w:val="16"/>
          <w:szCs w:val="18"/>
          <w:lang w:val="en-US"/>
        </w:rPr>
        <w:t>paymentMethodType</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DFDFBF"/>
          <w:sz w:val="16"/>
          <w:szCs w:val="18"/>
          <w:lang w:val="en-US"/>
        </w:rPr>
        <w:t>:</w:t>
      </w:r>
      <w:r w:rsidRPr="00567318">
        <w:rPr>
          <w:rFonts w:ascii="Consolas" w:eastAsia="Times New Roman" w:hAnsi="Consolas" w:cs="Consolas"/>
          <w:color w:val="6E96BE"/>
          <w:sz w:val="16"/>
          <w:szCs w:val="18"/>
          <w:lang w:val="en-US"/>
        </w:rPr>
        <w:t>4</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8ACCCF"/>
          <w:sz w:val="16"/>
          <w:szCs w:val="18"/>
          <w:lang w:val="en-US"/>
        </w:rPr>
        <w:t>paymentSubjectType</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DFDFBF"/>
          <w:sz w:val="16"/>
          <w:szCs w:val="18"/>
          <w:lang w:val="en-US"/>
        </w:rPr>
        <w:t>:</w:t>
      </w:r>
      <w:r w:rsidRPr="00567318">
        <w:rPr>
          <w:rFonts w:ascii="Consolas" w:eastAsia="Times New Roman" w:hAnsi="Consolas" w:cs="Consolas"/>
          <w:color w:val="6E96BE"/>
          <w:sz w:val="16"/>
          <w:szCs w:val="18"/>
          <w:lang w:val="en-US"/>
        </w:rPr>
        <w:t>4</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8ACCCF"/>
          <w:sz w:val="16"/>
          <w:szCs w:val="18"/>
          <w:lang w:val="en-US"/>
        </w:rPr>
        <w:t>checkClose</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8ACCCF"/>
          <w:sz w:val="16"/>
          <w:szCs w:val="18"/>
          <w:lang w:val="en-US"/>
        </w:rPr>
        <w:t>payments</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8ACCCF"/>
          <w:sz w:val="16"/>
          <w:szCs w:val="18"/>
          <w:lang w:val="en-US"/>
        </w:rPr>
        <w:t>type</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DFDFBF"/>
          <w:sz w:val="16"/>
          <w:szCs w:val="18"/>
          <w:lang w:val="en-US"/>
        </w:rPr>
        <w:t>:</w:t>
      </w:r>
      <w:r w:rsidRPr="00567318">
        <w:rPr>
          <w:rFonts w:ascii="Consolas" w:eastAsia="Times New Roman" w:hAnsi="Consolas" w:cs="Consolas"/>
          <w:color w:val="6E96BE"/>
          <w:sz w:val="16"/>
          <w:szCs w:val="18"/>
          <w:lang w:val="en-US"/>
        </w:rPr>
        <w:t>2</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8ACCCF"/>
          <w:sz w:val="16"/>
          <w:szCs w:val="18"/>
          <w:lang w:val="en-US"/>
        </w:rPr>
        <w:t>amount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DFDFBF"/>
          <w:sz w:val="16"/>
          <w:szCs w:val="18"/>
          <w:lang w:val="en-US"/>
        </w:rPr>
        <w:t>:</w:t>
      </w:r>
      <w:r w:rsidRPr="00567318">
        <w:rPr>
          <w:rFonts w:ascii="Consolas" w:eastAsia="Times New Roman" w:hAnsi="Consolas" w:cs="Consolas"/>
          <w:color w:val="6E96BE"/>
          <w:sz w:val="16"/>
          <w:szCs w:val="18"/>
          <w:lang w:val="en-US"/>
        </w:rPr>
        <w:t>20.0</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8ACCCF"/>
          <w:sz w:val="16"/>
          <w:szCs w:val="18"/>
          <w:lang w:val="en-US"/>
        </w:rPr>
        <w:t>taxationSystem</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DFDFBF"/>
          <w:sz w:val="16"/>
          <w:szCs w:val="18"/>
          <w:lang w:val="en-US"/>
        </w:rPr>
        <w:t>:</w:t>
      </w:r>
      <w:r w:rsidRPr="00567318">
        <w:rPr>
          <w:rFonts w:ascii="Consolas" w:eastAsia="Times New Roman" w:hAnsi="Consolas" w:cs="Consolas"/>
          <w:color w:val="6E96BE"/>
          <w:sz w:val="16"/>
          <w:szCs w:val="18"/>
          <w:lang w:val="en-US"/>
        </w:rPr>
        <w:t>0</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8ACCCF"/>
          <w:sz w:val="16"/>
          <w:szCs w:val="18"/>
          <w:lang w:val="en-US"/>
        </w:rPr>
        <w:t>customerContact</w:t>
      </w:r>
      <w:r w:rsidR="009D7C38" w:rsidRPr="00567318">
        <w:rPr>
          <w:rFonts w:ascii="Consolas" w:eastAsia="Times New Roman" w:hAnsi="Consolas" w:cs="Consolas"/>
          <w:color w:val="8ACCCF"/>
          <w:sz w:val="16"/>
          <w:szCs w:val="18"/>
          <w:lang w:val="en-US"/>
        </w:rPr>
        <w:t>”</w:t>
      </w:r>
      <w:r w:rsidRPr="00567318">
        <w:rPr>
          <w:rFonts w:ascii="Consolas" w:eastAsia="Times New Roman" w:hAnsi="Consolas" w:cs="Consolas"/>
          <w:color w:val="DFDFBF"/>
          <w:sz w:val="16"/>
          <w:szCs w:val="18"/>
          <w:lang w:val="en-US"/>
        </w:rPr>
        <w:t>:</w:t>
      </w:r>
      <w:r w:rsidR="009D7C38" w:rsidRPr="00567318">
        <w:rPr>
          <w:rFonts w:ascii="Consolas" w:eastAsia="Times New Roman" w:hAnsi="Consolas" w:cs="Consolas"/>
          <w:color w:val="DFAF8F"/>
          <w:sz w:val="16"/>
          <w:szCs w:val="18"/>
          <w:lang w:val="en-US"/>
        </w:rPr>
        <w:t>”</w:t>
      </w:r>
      <w:r w:rsidRPr="00567318">
        <w:rPr>
          <w:rFonts w:ascii="Consolas" w:eastAsia="Times New Roman" w:hAnsi="Consolas" w:cs="Consolas"/>
          <w:color w:val="DFAF8F"/>
          <w:sz w:val="16"/>
          <w:szCs w:val="18"/>
          <w:lang w:val="en-US"/>
        </w:rPr>
        <w:t>user@domain.com</w:t>
      </w:r>
      <w:r w:rsidR="009D7C38" w:rsidRPr="00567318">
        <w:rPr>
          <w:rFonts w:ascii="Consolas" w:eastAsia="Times New Roman" w:hAnsi="Consolas" w:cs="Consolas"/>
          <w:color w:val="DFAF8F"/>
          <w:sz w:val="16"/>
          <w:szCs w:val="18"/>
          <w:lang w:val="en-US"/>
        </w:rPr>
        <w:t>”</w:t>
      </w:r>
      <w:r w:rsidRPr="00567318">
        <w:rPr>
          <w:rFonts w:ascii="Consolas" w:eastAsia="Times New Roman" w:hAnsi="Consolas" w:cs="Consolas"/>
          <w:color w:val="DFDFBF"/>
          <w:sz w:val="16"/>
          <w:szCs w:val="18"/>
          <w:lang w:val="en-US"/>
        </w:rPr>
        <w:t>}}</w:t>
      </w:r>
    </w:p>
    <w:p w14:paraId="717A54DB" w14:textId="77777777" w:rsidR="004F1978" w:rsidRPr="00567318" w:rsidRDefault="004F1978" w:rsidP="003B50FE">
      <w:pPr>
        <w:rPr>
          <w:sz w:val="22"/>
          <w:lang w:val="en-US"/>
        </w:rPr>
      </w:pPr>
      <w:r w:rsidRPr="00567318">
        <w:rPr>
          <w:sz w:val="22"/>
          <w:lang w:val="en-US"/>
        </w:rPr>
        <w:t>RSA</w:t>
      </w:r>
      <w:r w:rsidR="00B15019" w:rsidRPr="00567318">
        <w:rPr>
          <w:sz w:val="22"/>
          <w:lang w:val="en-US"/>
        </w:rPr>
        <w:t xml:space="preserve"> key</w:t>
      </w:r>
      <w:r w:rsidRPr="00567318">
        <w:rPr>
          <w:sz w:val="22"/>
          <w:lang w:val="en-US"/>
        </w:rPr>
        <w:t>:</w:t>
      </w:r>
    </w:p>
    <w:p w14:paraId="7D163CFE" w14:textId="77777777" w:rsidR="00EE4AAB" w:rsidRPr="00567318" w:rsidRDefault="00EE4AAB" w:rsidP="00EE4AAB">
      <w:pPr>
        <w:pStyle w:val="HTML"/>
        <w:shd w:val="clear" w:color="auto" w:fill="333333"/>
        <w:rPr>
          <w:rFonts w:ascii="Consolas" w:hAnsi="Consolas" w:cs="Consolas"/>
          <w:color w:val="DFDFBF"/>
          <w:sz w:val="16"/>
          <w:szCs w:val="18"/>
          <w:lang w:val="en-US"/>
        </w:rPr>
      </w:pPr>
      <w:r w:rsidRPr="00567318">
        <w:rPr>
          <w:rFonts w:ascii="Consolas" w:hAnsi="Consolas" w:cs="Consolas"/>
          <w:color w:val="6AFD51"/>
          <w:sz w:val="16"/>
          <w:szCs w:val="18"/>
          <w:lang w:val="en-US"/>
        </w:rPr>
        <w:t>&lt;</w:t>
      </w:r>
      <w:r w:rsidRPr="00567318">
        <w:rPr>
          <w:rFonts w:ascii="Consolas" w:hAnsi="Consolas" w:cs="Consolas"/>
          <w:color w:val="A2C4FD"/>
          <w:sz w:val="16"/>
          <w:szCs w:val="18"/>
          <w:lang w:val="en-US"/>
        </w:rPr>
        <w:t>RSAKeyValue</w:t>
      </w:r>
      <w:r w:rsidRPr="00567318">
        <w:rPr>
          <w:rFonts w:ascii="Consolas" w:hAnsi="Consolas" w:cs="Consolas"/>
          <w:color w:val="6AFD51"/>
          <w:sz w:val="16"/>
          <w:szCs w:val="18"/>
          <w:lang w:val="en-US"/>
        </w:rPr>
        <w:t>&gt;</w:t>
      </w:r>
    </w:p>
    <w:p w14:paraId="592EE65D" w14:textId="77777777" w:rsidR="00EE4AAB" w:rsidRPr="00567318" w:rsidRDefault="00EE4AAB" w:rsidP="00EE4AAB">
      <w:pPr>
        <w:pStyle w:val="HTML"/>
        <w:shd w:val="clear" w:color="auto" w:fill="333333"/>
        <w:rPr>
          <w:rFonts w:ascii="Consolas" w:hAnsi="Consolas" w:cs="Consolas"/>
          <w:color w:val="DFDFBF"/>
          <w:sz w:val="16"/>
          <w:szCs w:val="18"/>
          <w:lang w:val="en-US"/>
        </w:rPr>
      </w:pPr>
      <w:r w:rsidRPr="00567318">
        <w:rPr>
          <w:rFonts w:ascii="Consolas" w:hAnsi="Consolas" w:cs="Consolas"/>
          <w:color w:val="6AFD51"/>
          <w:sz w:val="16"/>
          <w:szCs w:val="18"/>
          <w:lang w:val="en-US"/>
        </w:rPr>
        <w:t>  &lt;</w:t>
      </w:r>
      <w:r w:rsidRPr="00567318">
        <w:rPr>
          <w:rFonts w:ascii="Consolas" w:hAnsi="Consolas" w:cs="Consolas"/>
          <w:color w:val="A2C4FD"/>
          <w:sz w:val="16"/>
          <w:szCs w:val="18"/>
          <w:lang w:val="en-US"/>
        </w:rPr>
        <w:t>Modulus</w:t>
      </w:r>
      <w:r w:rsidRPr="00567318">
        <w:rPr>
          <w:rFonts w:ascii="Consolas" w:hAnsi="Consolas" w:cs="Consolas"/>
          <w:color w:val="6AFD51"/>
          <w:sz w:val="16"/>
          <w:szCs w:val="18"/>
          <w:lang w:val="en-US"/>
        </w:rPr>
        <w:t>&gt;</w:t>
      </w:r>
      <w:r w:rsidRPr="00567318">
        <w:rPr>
          <w:rFonts w:ascii="Consolas" w:hAnsi="Consolas" w:cs="Consolas"/>
          <w:color w:val="FFFFFF"/>
          <w:sz w:val="16"/>
          <w:szCs w:val="18"/>
          <w:lang w:val="en-US"/>
        </w:rPr>
        <w:t>t8nC/Eth8UabQbXu8pdro3v7NqUanV8Y+g92YgT7z1xqkBLRHXZ1guml3PxrqjNX9AvOmu8R+qaKOyHfJW0PcRDLzCoIUcHNAwpDO/E5j6W</w:t>
      </w:r>
      <w:r w:rsidR="00115D23" w:rsidRPr="00567318">
        <w:rPr>
          <w:rFonts w:ascii="Consolas" w:hAnsi="Consolas" w:cs="Consolas"/>
          <w:color w:val="FFFFFF"/>
          <w:sz w:val="16"/>
          <w:szCs w:val="18"/>
          <w:lang w:val="en-US"/>
        </w:rPr>
        <w:t>a</w:t>
      </w:r>
      <w:r w:rsidRPr="00567318">
        <w:rPr>
          <w:rFonts w:ascii="Consolas" w:hAnsi="Consolas" w:cs="Consolas"/>
          <w:color w:val="FFFFFF"/>
          <w:sz w:val="16"/>
          <w:szCs w:val="18"/>
          <w:lang w:val="en-US"/>
        </w:rPr>
        <w:t>aLIv7gAjTtyr9kJB9rfJaparViJNZu3RSUYGTvVznOmXMf7LTOTMR6HP/5H1TP5n1g4+BbLmC9EhjUf2eNFqwZBqPtzybBb6jaHBRaJ0XdE3lh2OeE9/OF0BtLwiYPDKsVTxIekbNf7l/DREy+YbUOxQLceeHXrvbYLiGWecP0a7CqHGj9ZNY1oJThK3AwrSd4yHa9Wnx/GaZUNtWud1BaP9g3sVX+sRV9xtnI96dw==</w:t>
      </w:r>
      <w:r w:rsidRPr="00567318">
        <w:rPr>
          <w:rFonts w:ascii="Consolas" w:hAnsi="Consolas" w:cs="Consolas"/>
          <w:color w:val="6AFD51"/>
          <w:sz w:val="16"/>
          <w:szCs w:val="18"/>
          <w:lang w:val="en-US"/>
        </w:rPr>
        <w:t>&lt;/</w:t>
      </w:r>
      <w:r w:rsidRPr="00567318">
        <w:rPr>
          <w:rFonts w:ascii="Consolas" w:hAnsi="Consolas" w:cs="Consolas"/>
          <w:color w:val="A2C4FD"/>
          <w:sz w:val="16"/>
          <w:szCs w:val="18"/>
          <w:lang w:val="en-US"/>
        </w:rPr>
        <w:t>Modulus</w:t>
      </w:r>
      <w:r w:rsidRPr="00567318">
        <w:rPr>
          <w:rFonts w:ascii="Consolas" w:hAnsi="Consolas" w:cs="Consolas"/>
          <w:color w:val="6AFD51"/>
          <w:sz w:val="16"/>
          <w:szCs w:val="18"/>
          <w:lang w:val="en-US"/>
        </w:rPr>
        <w:t>&gt;</w:t>
      </w:r>
    </w:p>
    <w:p w14:paraId="774874FE" w14:textId="77777777" w:rsidR="00EE4AAB" w:rsidRPr="00567318" w:rsidRDefault="00EE4AAB" w:rsidP="00EE4AAB">
      <w:pPr>
        <w:pStyle w:val="HTML"/>
        <w:shd w:val="clear" w:color="auto" w:fill="333333"/>
        <w:rPr>
          <w:rFonts w:ascii="Consolas" w:hAnsi="Consolas" w:cs="Consolas"/>
          <w:color w:val="DFDFBF"/>
          <w:sz w:val="16"/>
          <w:szCs w:val="18"/>
          <w:lang w:val="en-US"/>
        </w:rPr>
      </w:pPr>
      <w:r w:rsidRPr="00567318">
        <w:rPr>
          <w:rFonts w:ascii="Consolas" w:hAnsi="Consolas" w:cs="Consolas"/>
          <w:color w:val="6AFD51"/>
          <w:sz w:val="16"/>
          <w:szCs w:val="18"/>
          <w:lang w:val="en-US"/>
        </w:rPr>
        <w:t>  &lt;</w:t>
      </w:r>
      <w:r w:rsidRPr="00567318">
        <w:rPr>
          <w:rFonts w:ascii="Consolas" w:hAnsi="Consolas" w:cs="Consolas"/>
          <w:color w:val="A2C4FD"/>
          <w:sz w:val="16"/>
          <w:szCs w:val="18"/>
          <w:lang w:val="en-US"/>
        </w:rPr>
        <w:t>Exponent</w:t>
      </w:r>
      <w:r w:rsidRPr="00567318">
        <w:rPr>
          <w:rFonts w:ascii="Consolas" w:hAnsi="Consolas" w:cs="Consolas"/>
          <w:color w:val="6AFD51"/>
          <w:sz w:val="16"/>
          <w:szCs w:val="18"/>
          <w:lang w:val="en-US"/>
        </w:rPr>
        <w:t>&gt;</w:t>
      </w:r>
      <w:r w:rsidRPr="00567318">
        <w:rPr>
          <w:rFonts w:ascii="Consolas" w:hAnsi="Consolas" w:cs="Consolas"/>
          <w:color w:val="FFFFFF"/>
          <w:sz w:val="16"/>
          <w:szCs w:val="18"/>
          <w:lang w:val="en-US"/>
        </w:rPr>
        <w:t>AQAB</w:t>
      </w:r>
      <w:r w:rsidRPr="00567318">
        <w:rPr>
          <w:rFonts w:ascii="Consolas" w:hAnsi="Consolas" w:cs="Consolas"/>
          <w:color w:val="6AFD51"/>
          <w:sz w:val="16"/>
          <w:szCs w:val="18"/>
          <w:lang w:val="en-US"/>
        </w:rPr>
        <w:t>&lt;/</w:t>
      </w:r>
      <w:r w:rsidRPr="00567318">
        <w:rPr>
          <w:rFonts w:ascii="Consolas" w:hAnsi="Consolas" w:cs="Consolas"/>
          <w:color w:val="A2C4FD"/>
          <w:sz w:val="16"/>
          <w:szCs w:val="18"/>
          <w:lang w:val="en-US"/>
        </w:rPr>
        <w:t>Exponent</w:t>
      </w:r>
      <w:r w:rsidRPr="00567318">
        <w:rPr>
          <w:rFonts w:ascii="Consolas" w:hAnsi="Consolas" w:cs="Consolas"/>
          <w:color w:val="6AFD51"/>
          <w:sz w:val="16"/>
          <w:szCs w:val="18"/>
          <w:lang w:val="en-US"/>
        </w:rPr>
        <w:t>&gt;</w:t>
      </w:r>
    </w:p>
    <w:p w14:paraId="31BD341A" w14:textId="77777777" w:rsidR="00EE4AAB" w:rsidRPr="00567318" w:rsidRDefault="00EE4AAB" w:rsidP="00EE4AAB">
      <w:pPr>
        <w:pStyle w:val="HTML"/>
        <w:shd w:val="clear" w:color="auto" w:fill="333333"/>
        <w:rPr>
          <w:rFonts w:ascii="Consolas" w:hAnsi="Consolas" w:cs="Consolas"/>
          <w:color w:val="DFDFBF"/>
          <w:sz w:val="16"/>
          <w:szCs w:val="18"/>
          <w:lang w:val="en-US"/>
        </w:rPr>
      </w:pPr>
      <w:r w:rsidRPr="00567318">
        <w:rPr>
          <w:rFonts w:ascii="Consolas" w:hAnsi="Consolas" w:cs="Consolas"/>
          <w:color w:val="6AFD51"/>
          <w:sz w:val="16"/>
          <w:szCs w:val="18"/>
          <w:lang w:val="en-US"/>
        </w:rPr>
        <w:t>  &lt;</w:t>
      </w:r>
      <w:r w:rsidRPr="00567318">
        <w:rPr>
          <w:rFonts w:ascii="Consolas" w:hAnsi="Consolas" w:cs="Consolas"/>
          <w:color w:val="A2C4FD"/>
          <w:sz w:val="16"/>
          <w:szCs w:val="18"/>
          <w:lang w:val="en-US"/>
        </w:rPr>
        <w:t>P</w:t>
      </w:r>
      <w:r w:rsidRPr="00567318">
        <w:rPr>
          <w:rFonts w:ascii="Consolas" w:hAnsi="Consolas" w:cs="Consolas"/>
          <w:color w:val="6AFD51"/>
          <w:sz w:val="16"/>
          <w:szCs w:val="18"/>
          <w:lang w:val="en-US"/>
        </w:rPr>
        <w:t>&gt;</w:t>
      </w:r>
      <w:r w:rsidRPr="00567318">
        <w:rPr>
          <w:rFonts w:ascii="Consolas" w:hAnsi="Consolas" w:cs="Consolas"/>
          <w:color w:val="FFFFFF"/>
          <w:sz w:val="16"/>
          <w:szCs w:val="18"/>
          <w:lang w:val="en-US"/>
        </w:rPr>
        <w:t>3WSb72a1erb6jcLkyZA2Y21VNIipGz+ta1RP+iacs3xnktFsxgTYgqWyt6SWZ2rStp0u4vb/IAHyKhgJPNTUSi2u0G44M</w:t>
      </w:r>
      <w:r w:rsidR="00115D23" w:rsidRPr="00567318">
        <w:rPr>
          <w:rFonts w:ascii="Consolas" w:hAnsi="Consolas" w:cs="Consolas"/>
          <w:color w:val="FFFFFF"/>
          <w:sz w:val="16"/>
          <w:szCs w:val="18"/>
          <w:lang w:val="en-US"/>
        </w:rPr>
        <w:t>o</w:t>
      </w:r>
      <w:r w:rsidRPr="00567318">
        <w:rPr>
          <w:rFonts w:ascii="Consolas" w:hAnsi="Consolas" w:cs="Consolas"/>
          <w:color w:val="FFFFFF"/>
          <w:sz w:val="16"/>
          <w:szCs w:val="18"/>
          <w:lang w:val="en-US"/>
        </w:rPr>
        <w:t>sRxMC/FWTF8zdyrDF4BjPBM4j84nAmE/FQYv5F8ldDkakc96zEPiTk5Fka3M</w:t>
      </w:r>
      <w:r w:rsidR="00115D23" w:rsidRPr="00567318">
        <w:rPr>
          <w:rFonts w:ascii="Consolas" w:hAnsi="Consolas" w:cs="Consolas"/>
          <w:color w:val="FFFFFF"/>
          <w:sz w:val="16"/>
          <w:szCs w:val="18"/>
          <w:lang w:val="en-US"/>
        </w:rPr>
        <w:t>p</w:t>
      </w:r>
      <w:r w:rsidRPr="00567318">
        <w:rPr>
          <w:rFonts w:ascii="Consolas" w:hAnsi="Consolas" w:cs="Consolas"/>
          <w:color w:val="FFFFFF"/>
          <w:sz w:val="16"/>
          <w:szCs w:val="18"/>
          <w:lang w:val="en-US"/>
        </w:rPr>
        <w:t>eN8mMk6/OA59JdF0=</w:t>
      </w:r>
      <w:r w:rsidRPr="00567318">
        <w:rPr>
          <w:rFonts w:ascii="Consolas" w:hAnsi="Consolas" w:cs="Consolas"/>
          <w:color w:val="6AFD51"/>
          <w:sz w:val="16"/>
          <w:szCs w:val="18"/>
          <w:lang w:val="en-US"/>
        </w:rPr>
        <w:t>&lt;/</w:t>
      </w:r>
      <w:r w:rsidRPr="00567318">
        <w:rPr>
          <w:rFonts w:ascii="Consolas" w:hAnsi="Consolas" w:cs="Consolas"/>
          <w:color w:val="A2C4FD"/>
          <w:sz w:val="16"/>
          <w:szCs w:val="18"/>
          <w:lang w:val="en-US"/>
        </w:rPr>
        <w:t>P</w:t>
      </w:r>
      <w:r w:rsidRPr="00567318">
        <w:rPr>
          <w:rFonts w:ascii="Consolas" w:hAnsi="Consolas" w:cs="Consolas"/>
          <w:color w:val="6AFD51"/>
          <w:sz w:val="16"/>
          <w:szCs w:val="18"/>
          <w:lang w:val="en-US"/>
        </w:rPr>
        <w:t>&gt;</w:t>
      </w:r>
    </w:p>
    <w:p w14:paraId="42849ECA" w14:textId="77777777" w:rsidR="00EE4AAB" w:rsidRPr="00567318" w:rsidRDefault="00EE4AAB" w:rsidP="00EE4AAB">
      <w:pPr>
        <w:pStyle w:val="HTML"/>
        <w:shd w:val="clear" w:color="auto" w:fill="333333"/>
        <w:rPr>
          <w:rFonts w:ascii="Consolas" w:hAnsi="Consolas" w:cs="Consolas"/>
          <w:color w:val="DFDFBF"/>
          <w:sz w:val="16"/>
          <w:szCs w:val="18"/>
          <w:lang w:val="en-US"/>
        </w:rPr>
      </w:pPr>
      <w:r w:rsidRPr="00567318">
        <w:rPr>
          <w:rFonts w:ascii="Consolas" w:hAnsi="Consolas" w:cs="Consolas"/>
          <w:color w:val="6AFD51"/>
          <w:sz w:val="16"/>
          <w:szCs w:val="18"/>
          <w:lang w:val="en-US"/>
        </w:rPr>
        <w:t>  &lt;</w:t>
      </w:r>
      <w:r w:rsidRPr="00567318">
        <w:rPr>
          <w:rFonts w:ascii="Consolas" w:hAnsi="Consolas" w:cs="Consolas"/>
          <w:color w:val="A2C4FD"/>
          <w:sz w:val="16"/>
          <w:szCs w:val="18"/>
          <w:lang w:val="en-US"/>
        </w:rPr>
        <w:t>Q</w:t>
      </w:r>
      <w:r w:rsidRPr="00567318">
        <w:rPr>
          <w:rFonts w:ascii="Consolas" w:hAnsi="Consolas" w:cs="Consolas"/>
          <w:color w:val="6AFD51"/>
          <w:sz w:val="16"/>
          <w:szCs w:val="18"/>
          <w:lang w:val="en-US"/>
        </w:rPr>
        <w:t>&gt;</w:t>
      </w:r>
      <w:r w:rsidRPr="00567318">
        <w:rPr>
          <w:rFonts w:ascii="Consolas" w:hAnsi="Consolas" w:cs="Consolas"/>
          <w:color w:val="FFFFFF"/>
          <w:sz w:val="16"/>
          <w:szCs w:val="18"/>
          <w:lang w:val="en-US"/>
        </w:rPr>
        <w:t>1IRVid5SsDrOwJQAEKkdT436X</w:t>
      </w:r>
      <w:r w:rsidR="00115D23" w:rsidRPr="00567318">
        <w:rPr>
          <w:rFonts w:ascii="Consolas" w:hAnsi="Consolas" w:cs="Consolas"/>
          <w:color w:val="FFFFFF"/>
          <w:sz w:val="16"/>
          <w:szCs w:val="18"/>
          <w:lang w:val="en-US"/>
        </w:rPr>
        <w:t>e</w:t>
      </w:r>
      <w:r w:rsidRPr="00567318">
        <w:rPr>
          <w:rFonts w:ascii="Consolas" w:hAnsi="Consolas" w:cs="Consolas"/>
          <w:color w:val="FFFFFF"/>
          <w:sz w:val="16"/>
          <w:szCs w:val="18"/>
          <w:lang w:val="en-US"/>
        </w:rPr>
        <w:t>b0sVWe9AcU8JyaCEEMj0N</w:t>
      </w:r>
      <w:r w:rsidR="00115D23" w:rsidRPr="00567318">
        <w:rPr>
          <w:rFonts w:ascii="Consolas" w:hAnsi="Consolas" w:cs="Consolas"/>
          <w:color w:val="FFFFFF"/>
          <w:sz w:val="16"/>
          <w:szCs w:val="18"/>
          <w:lang w:val="en-US"/>
        </w:rPr>
        <w:t>p</w:t>
      </w:r>
      <w:r w:rsidRPr="00567318">
        <w:rPr>
          <w:rFonts w:ascii="Consolas" w:hAnsi="Consolas" w:cs="Consolas"/>
          <w:color w:val="FFFFFF"/>
          <w:sz w:val="16"/>
          <w:szCs w:val="18"/>
          <w:lang w:val="en-US"/>
        </w:rPr>
        <w:t>zownNbIrebPofMYdDHikopQpr2XqxZYDbb7AneoHkhEV26TfpPVbN4wBJFXih3lAP2n5hqhgqHGp5Wq2Lu7jUS376Ruw3bhwW+MiWpXv1xhMTZ8AtDfnZFFNvOM=</w:t>
      </w:r>
      <w:r w:rsidRPr="00567318">
        <w:rPr>
          <w:rFonts w:ascii="Consolas" w:hAnsi="Consolas" w:cs="Consolas"/>
          <w:color w:val="6AFD51"/>
          <w:sz w:val="16"/>
          <w:szCs w:val="18"/>
          <w:lang w:val="en-US"/>
        </w:rPr>
        <w:t>&lt;/</w:t>
      </w:r>
      <w:r w:rsidRPr="00567318">
        <w:rPr>
          <w:rFonts w:ascii="Consolas" w:hAnsi="Consolas" w:cs="Consolas"/>
          <w:color w:val="A2C4FD"/>
          <w:sz w:val="16"/>
          <w:szCs w:val="18"/>
          <w:lang w:val="en-US"/>
        </w:rPr>
        <w:t>Q</w:t>
      </w:r>
      <w:r w:rsidRPr="00567318">
        <w:rPr>
          <w:rFonts w:ascii="Consolas" w:hAnsi="Consolas" w:cs="Consolas"/>
          <w:color w:val="6AFD51"/>
          <w:sz w:val="16"/>
          <w:szCs w:val="18"/>
          <w:lang w:val="en-US"/>
        </w:rPr>
        <w:t>&gt;</w:t>
      </w:r>
    </w:p>
    <w:p w14:paraId="74CC80F3" w14:textId="77777777" w:rsidR="00EE4AAB" w:rsidRPr="00567318" w:rsidRDefault="00EE4AAB" w:rsidP="00EE4AAB">
      <w:pPr>
        <w:pStyle w:val="HTML"/>
        <w:shd w:val="clear" w:color="auto" w:fill="333333"/>
        <w:rPr>
          <w:rFonts w:ascii="Consolas" w:hAnsi="Consolas" w:cs="Consolas"/>
          <w:color w:val="DFDFBF"/>
          <w:sz w:val="16"/>
          <w:szCs w:val="18"/>
          <w:lang w:val="en-US"/>
        </w:rPr>
      </w:pPr>
      <w:r w:rsidRPr="00567318">
        <w:rPr>
          <w:rFonts w:ascii="Consolas" w:hAnsi="Consolas" w:cs="Consolas"/>
          <w:color w:val="6AFD51"/>
          <w:sz w:val="16"/>
          <w:szCs w:val="18"/>
          <w:lang w:val="en-US"/>
        </w:rPr>
        <w:t>  &lt;</w:t>
      </w:r>
      <w:r w:rsidRPr="00567318">
        <w:rPr>
          <w:rFonts w:ascii="Consolas" w:hAnsi="Consolas" w:cs="Consolas"/>
          <w:color w:val="A2C4FD"/>
          <w:sz w:val="16"/>
          <w:szCs w:val="18"/>
          <w:lang w:val="en-US"/>
        </w:rPr>
        <w:t>DP</w:t>
      </w:r>
      <w:r w:rsidRPr="00567318">
        <w:rPr>
          <w:rFonts w:ascii="Consolas" w:hAnsi="Consolas" w:cs="Consolas"/>
          <w:color w:val="6AFD51"/>
          <w:sz w:val="16"/>
          <w:szCs w:val="18"/>
          <w:lang w:val="en-US"/>
        </w:rPr>
        <w:t>&gt;</w:t>
      </w:r>
      <w:r w:rsidRPr="00567318">
        <w:rPr>
          <w:rFonts w:ascii="Consolas" w:hAnsi="Consolas" w:cs="Consolas"/>
          <w:color w:val="FFFFFF"/>
          <w:sz w:val="16"/>
          <w:szCs w:val="18"/>
          <w:lang w:val="en-US"/>
        </w:rPr>
        <w:t>Fo5KiNCJCtCbpFfH4XVM5UJdXPXTbNBHBdlYMJ9AddTl5I</w:t>
      </w:r>
      <w:r w:rsidR="00115D23" w:rsidRPr="00567318">
        <w:rPr>
          <w:rFonts w:ascii="Consolas" w:hAnsi="Consolas" w:cs="Consolas"/>
          <w:color w:val="FFFFFF"/>
          <w:sz w:val="16"/>
          <w:szCs w:val="18"/>
          <w:lang w:val="en-US"/>
        </w:rPr>
        <w:t>j</w:t>
      </w:r>
      <w:r w:rsidRPr="00567318">
        <w:rPr>
          <w:rFonts w:ascii="Consolas" w:hAnsi="Consolas" w:cs="Consolas"/>
          <w:color w:val="FFFFFF"/>
          <w:sz w:val="16"/>
          <w:szCs w:val="18"/>
          <w:lang w:val="en-US"/>
        </w:rPr>
        <w:t>rt50ExgLFu4oMPMsYXryS61LI2WT5XCqIvmbcnhYbambgWLOKYuZUUYSr2kS67So5FUCunWaGhTdx2bRLQVqwm6kiXDPDnMRAViiCHXWqk/VsrXheVymhLqNK440=</w:t>
      </w:r>
      <w:r w:rsidRPr="00567318">
        <w:rPr>
          <w:rFonts w:ascii="Consolas" w:hAnsi="Consolas" w:cs="Consolas"/>
          <w:color w:val="6AFD51"/>
          <w:sz w:val="16"/>
          <w:szCs w:val="18"/>
          <w:lang w:val="en-US"/>
        </w:rPr>
        <w:t>&lt;/</w:t>
      </w:r>
      <w:r w:rsidRPr="00567318">
        <w:rPr>
          <w:rFonts w:ascii="Consolas" w:hAnsi="Consolas" w:cs="Consolas"/>
          <w:color w:val="A2C4FD"/>
          <w:sz w:val="16"/>
          <w:szCs w:val="18"/>
          <w:lang w:val="en-US"/>
        </w:rPr>
        <w:t>DP</w:t>
      </w:r>
      <w:r w:rsidRPr="00567318">
        <w:rPr>
          <w:rFonts w:ascii="Consolas" w:hAnsi="Consolas" w:cs="Consolas"/>
          <w:color w:val="6AFD51"/>
          <w:sz w:val="16"/>
          <w:szCs w:val="18"/>
          <w:lang w:val="en-US"/>
        </w:rPr>
        <w:t>&gt;</w:t>
      </w:r>
    </w:p>
    <w:p w14:paraId="647BD4C0" w14:textId="77777777" w:rsidR="00EE4AAB" w:rsidRPr="00567318" w:rsidRDefault="00EE4AAB" w:rsidP="00EE4AAB">
      <w:pPr>
        <w:pStyle w:val="HTML"/>
        <w:shd w:val="clear" w:color="auto" w:fill="333333"/>
        <w:rPr>
          <w:rFonts w:ascii="Consolas" w:hAnsi="Consolas" w:cs="Consolas"/>
          <w:color w:val="DFDFBF"/>
          <w:sz w:val="16"/>
          <w:szCs w:val="18"/>
          <w:lang w:val="en-US"/>
        </w:rPr>
      </w:pPr>
      <w:r w:rsidRPr="00567318">
        <w:rPr>
          <w:rFonts w:ascii="Consolas" w:hAnsi="Consolas" w:cs="Consolas"/>
          <w:color w:val="6AFD51"/>
          <w:sz w:val="16"/>
          <w:szCs w:val="18"/>
          <w:lang w:val="en-US"/>
        </w:rPr>
        <w:t>  &lt;</w:t>
      </w:r>
      <w:r w:rsidRPr="00567318">
        <w:rPr>
          <w:rFonts w:ascii="Consolas" w:hAnsi="Consolas" w:cs="Consolas"/>
          <w:color w:val="A2C4FD"/>
          <w:sz w:val="16"/>
          <w:szCs w:val="18"/>
          <w:lang w:val="en-US"/>
        </w:rPr>
        <w:t>DQ</w:t>
      </w:r>
      <w:r w:rsidRPr="00567318">
        <w:rPr>
          <w:rFonts w:ascii="Consolas" w:hAnsi="Consolas" w:cs="Consolas"/>
          <w:color w:val="6AFD51"/>
          <w:sz w:val="16"/>
          <w:szCs w:val="18"/>
          <w:lang w:val="en-US"/>
        </w:rPr>
        <w:t>&gt;</w:t>
      </w:r>
      <w:r w:rsidRPr="00567318">
        <w:rPr>
          <w:rFonts w:ascii="Consolas" w:hAnsi="Consolas" w:cs="Consolas"/>
          <w:color w:val="FFFFFF"/>
          <w:sz w:val="16"/>
          <w:szCs w:val="18"/>
          <w:lang w:val="en-US"/>
        </w:rPr>
        <w:t>mowSWMzhfV+G8+2tjnAt7KjnpSvEzyHhEr4DsGdybQZBR/4/j4nFCfukOkFnlTXN8j/aGpF9Lx0C+uX5Y</w:t>
      </w:r>
      <w:r w:rsidR="00115D23" w:rsidRPr="00567318">
        <w:rPr>
          <w:rFonts w:ascii="Consolas" w:hAnsi="Consolas" w:cs="Consolas"/>
          <w:color w:val="FFFFFF"/>
          <w:sz w:val="16"/>
          <w:szCs w:val="18"/>
          <w:lang w:val="en-US"/>
        </w:rPr>
        <w:t>f</w:t>
      </w:r>
      <w:r w:rsidRPr="00567318">
        <w:rPr>
          <w:rFonts w:ascii="Consolas" w:hAnsi="Consolas" w:cs="Consolas"/>
          <w:color w:val="FFFFFF"/>
          <w:sz w:val="16"/>
          <w:szCs w:val="18"/>
          <w:lang w:val="en-US"/>
        </w:rPr>
        <w:t>oUYcLL9qGOL8lbCu+TgnXCbtY2gybeXj+H</w:t>
      </w:r>
      <w:r w:rsidR="00115D23" w:rsidRPr="00567318">
        <w:rPr>
          <w:rFonts w:ascii="Consolas" w:hAnsi="Consolas" w:cs="Consolas"/>
          <w:color w:val="FFFFFF"/>
          <w:sz w:val="16"/>
          <w:szCs w:val="18"/>
          <w:lang w:val="en-US"/>
        </w:rPr>
        <w:t>q</w:t>
      </w:r>
      <w:r w:rsidRPr="00567318">
        <w:rPr>
          <w:rFonts w:ascii="Consolas" w:hAnsi="Consolas" w:cs="Consolas"/>
          <w:color w:val="FFFFFF"/>
          <w:sz w:val="16"/>
          <w:szCs w:val="18"/>
          <w:lang w:val="en-US"/>
        </w:rPr>
        <w:t>zI3+MeQMlLEYqU/ks3KIOAOY2+55ljrpszbOqVk+B3luSnekMm/qtk=</w:t>
      </w:r>
      <w:r w:rsidRPr="00567318">
        <w:rPr>
          <w:rFonts w:ascii="Consolas" w:hAnsi="Consolas" w:cs="Consolas"/>
          <w:color w:val="6AFD51"/>
          <w:sz w:val="16"/>
          <w:szCs w:val="18"/>
          <w:lang w:val="en-US"/>
        </w:rPr>
        <w:t>&lt;/</w:t>
      </w:r>
      <w:r w:rsidRPr="00567318">
        <w:rPr>
          <w:rFonts w:ascii="Consolas" w:hAnsi="Consolas" w:cs="Consolas"/>
          <w:color w:val="A2C4FD"/>
          <w:sz w:val="16"/>
          <w:szCs w:val="18"/>
          <w:lang w:val="en-US"/>
        </w:rPr>
        <w:t>DQ</w:t>
      </w:r>
      <w:r w:rsidRPr="00567318">
        <w:rPr>
          <w:rFonts w:ascii="Consolas" w:hAnsi="Consolas" w:cs="Consolas"/>
          <w:color w:val="6AFD51"/>
          <w:sz w:val="16"/>
          <w:szCs w:val="18"/>
          <w:lang w:val="en-US"/>
        </w:rPr>
        <w:t>&gt;</w:t>
      </w:r>
    </w:p>
    <w:p w14:paraId="7D9DA7EE" w14:textId="77777777" w:rsidR="00EE4AAB" w:rsidRPr="00567318" w:rsidRDefault="00EE4AAB" w:rsidP="00EE4AAB">
      <w:pPr>
        <w:pStyle w:val="HTML"/>
        <w:shd w:val="clear" w:color="auto" w:fill="333333"/>
        <w:rPr>
          <w:rFonts w:ascii="Consolas" w:hAnsi="Consolas" w:cs="Consolas"/>
          <w:color w:val="DFDFBF"/>
          <w:sz w:val="16"/>
          <w:szCs w:val="18"/>
          <w:lang w:val="en-US"/>
        </w:rPr>
      </w:pPr>
      <w:r w:rsidRPr="00567318">
        <w:rPr>
          <w:rFonts w:ascii="Consolas" w:hAnsi="Consolas" w:cs="Consolas"/>
          <w:color w:val="6AFD51"/>
          <w:sz w:val="16"/>
          <w:szCs w:val="18"/>
          <w:lang w:val="en-US"/>
        </w:rPr>
        <w:t>  &lt;</w:t>
      </w:r>
      <w:r w:rsidRPr="00567318">
        <w:rPr>
          <w:rFonts w:ascii="Consolas" w:hAnsi="Consolas" w:cs="Consolas"/>
          <w:color w:val="A2C4FD"/>
          <w:sz w:val="16"/>
          <w:szCs w:val="18"/>
          <w:lang w:val="en-US"/>
        </w:rPr>
        <w:t>InverseQ</w:t>
      </w:r>
      <w:r w:rsidRPr="00567318">
        <w:rPr>
          <w:rFonts w:ascii="Consolas" w:hAnsi="Consolas" w:cs="Consolas"/>
          <w:color w:val="6AFD51"/>
          <w:sz w:val="16"/>
          <w:szCs w:val="18"/>
          <w:lang w:val="en-US"/>
        </w:rPr>
        <w:t>&gt;</w:t>
      </w:r>
      <w:r w:rsidRPr="00567318">
        <w:rPr>
          <w:rFonts w:ascii="Consolas" w:hAnsi="Consolas" w:cs="Consolas"/>
          <w:color w:val="FFFFFF"/>
          <w:sz w:val="16"/>
          <w:szCs w:val="18"/>
          <w:lang w:val="en-US"/>
        </w:rPr>
        <w:t>aP5e5F1j6s82Pm7dCpH3mRZWnfZIKqoNQIq2BO8vA9/WrdFI2C27uNhxCp2ZDMulRdBZcoeHcwJjnyDzg4I4gBZ2nSKkVdlN1REoTjLBBdlHi8X</w:t>
      </w:r>
      <w:r w:rsidR="00115D23" w:rsidRPr="00567318">
        <w:rPr>
          <w:rFonts w:ascii="Consolas" w:hAnsi="Consolas" w:cs="Consolas"/>
          <w:color w:val="FFFFFF"/>
          <w:sz w:val="16"/>
          <w:szCs w:val="18"/>
          <w:lang w:val="en-US"/>
        </w:rPr>
        <w:t>k</w:t>
      </w:r>
      <w:r w:rsidRPr="00567318">
        <w:rPr>
          <w:rFonts w:ascii="Consolas" w:hAnsi="Consolas" w:cs="Consolas"/>
          <w:color w:val="FFFFFF"/>
          <w:sz w:val="16"/>
          <w:szCs w:val="18"/>
          <w:lang w:val="en-US"/>
        </w:rPr>
        <w:t>iXzxvpItc2wjNC2AKHaJqj/dnh3bbTAQD1iUAxPmmLJYYkhfZ2i1IrTVxZE=</w:t>
      </w:r>
      <w:r w:rsidRPr="00567318">
        <w:rPr>
          <w:rFonts w:ascii="Consolas" w:hAnsi="Consolas" w:cs="Consolas"/>
          <w:color w:val="6AFD51"/>
          <w:sz w:val="16"/>
          <w:szCs w:val="18"/>
          <w:lang w:val="en-US"/>
        </w:rPr>
        <w:t>&lt;/</w:t>
      </w:r>
      <w:r w:rsidRPr="00567318">
        <w:rPr>
          <w:rFonts w:ascii="Consolas" w:hAnsi="Consolas" w:cs="Consolas"/>
          <w:color w:val="A2C4FD"/>
          <w:sz w:val="16"/>
          <w:szCs w:val="18"/>
          <w:lang w:val="en-US"/>
        </w:rPr>
        <w:t>InverseQ</w:t>
      </w:r>
      <w:r w:rsidRPr="00567318">
        <w:rPr>
          <w:rFonts w:ascii="Consolas" w:hAnsi="Consolas" w:cs="Consolas"/>
          <w:color w:val="6AFD51"/>
          <w:sz w:val="16"/>
          <w:szCs w:val="18"/>
          <w:lang w:val="en-US"/>
        </w:rPr>
        <w:t>&gt;</w:t>
      </w:r>
    </w:p>
    <w:p w14:paraId="24406207" w14:textId="77777777" w:rsidR="00EE4AAB" w:rsidRPr="00567318" w:rsidRDefault="00EE4AAB" w:rsidP="00EE4AAB">
      <w:pPr>
        <w:pStyle w:val="HTML"/>
        <w:shd w:val="clear" w:color="auto" w:fill="333333"/>
        <w:rPr>
          <w:rFonts w:ascii="Consolas" w:hAnsi="Consolas" w:cs="Consolas"/>
          <w:color w:val="DFDFBF"/>
          <w:sz w:val="16"/>
          <w:szCs w:val="18"/>
          <w:lang w:val="en-US"/>
        </w:rPr>
      </w:pPr>
      <w:r w:rsidRPr="00567318">
        <w:rPr>
          <w:rFonts w:ascii="Consolas" w:hAnsi="Consolas" w:cs="Consolas"/>
          <w:color w:val="6AFD51"/>
          <w:sz w:val="16"/>
          <w:szCs w:val="18"/>
          <w:lang w:val="en-US"/>
        </w:rPr>
        <w:t>  &lt;</w:t>
      </w:r>
      <w:r w:rsidRPr="00567318">
        <w:rPr>
          <w:rFonts w:ascii="Consolas" w:hAnsi="Consolas" w:cs="Consolas"/>
          <w:color w:val="A2C4FD"/>
          <w:sz w:val="16"/>
          <w:szCs w:val="18"/>
          <w:lang w:val="en-US"/>
        </w:rPr>
        <w:t>D</w:t>
      </w:r>
      <w:r w:rsidRPr="00567318">
        <w:rPr>
          <w:rFonts w:ascii="Consolas" w:hAnsi="Consolas" w:cs="Consolas"/>
          <w:color w:val="6AFD51"/>
          <w:sz w:val="16"/>
          <w:szCs w:val="18"/>
          <w:lang w:val="en-US"/>
        </w:rPr>
        <w:t>&gt;</w:t>
      </w:r>
      <w:r w:rsidRPr="00567318">
        <w:rPr>
          <w:rFonts w:ascii="Consolas" w:hAnsi="Consolas" w:cs="Consolas"/>
          <w:color w:val="FFFFFF"/>
          <w:sz w:val="16"/>
          <w:szCs w:val="18"/>
          <w:lang w:val="en-US"/>
        </w:rPr>
        <w:t>P</w:t>
      </w:r>
      <w:r w:rsidR="00115D23" w:rsidRPr="00567318">
        <w:rPr>
          <w:rFonts w:ascii="Consolas" w:hAnsi="Consolas" w:cs="Consolas"/>
          <w:color w:val="FFFFFF"/>
          <w:sz w:val="16"/>
          <w:szCs w:val="18"/>
          <w:lang w:val="en-US"/>
        </w:rPr>
        <w:t>u</w:t>
      </w:r>
      <w:r w:rsidRPr="00567318">
        <w:rPr>
          <w:rFonts w:ascii="Consolas" w:hAnsi="Consolas" w:cs="Consolas"/>
          <w:color w:val="FFFFFF"/>
          <w:sz w:val="16"/>
          <w:szCs w:val="18"/>
          <w:lang w:val="en-US"/>
        </w:rPr>
        <w:t>fM+Aq6kZSVWAetsL3EajKAxOuwQCDhVx+ovW4j+DQ8Y+WiTEyfShNV9qVD0PBltz3omch1GjpFhQn6OaRvraeIDH9HXttb3F</w:t>
      </w:r>
      <w:r w:rsidR="00115D23" w:rsidRPr="00567318">
        <w:rPr>
          <w:rFonts w:ascii="Consolas" w:hAnsi="Consolas" w:cs="Consolas"/>
          <w:color w:val="FFFFFF"/>
          <w:sz w:val="16"/>
          <w:szCs w:val="18"/>
          <w:lang w:val="en-US"/>
        </w:rPr>
        <w:t>o</w:t>
      </w:r>
      <w:r w:rsidRPr="00567318">
        <w:rPr>
          <w:rFonts w:ascii="Consolas" w:hAnsi="Consolas" w:cs="Consolas"/>
          <w:color w:val="FFFFFF"/>
          <w:sz w:val="16"/>
          <w:szCs w:val="18"/>
          <w:lang w:val="en-US"/>
        </w:rPr>
        <w:t>jr2zzYG4yrrYbPSRWoYj63Z</w:t>
      </w:r>
      <w:r w:rsidR="00115D23" w:rsidRPr="00567318">
        <w:rPr>
          <w:rFonts w:ascii="Consolas" w:hAnsi="Consolas" w:cs="Consolas"/>
          <w:color w:val="FFFFFF"/>
          <w:sz w:val="16"/>
          <w:szCs w:val="18"/>
          <w:lang w:val="en-US"/>
        </w:rPr>
        <w:t>w</w:t>
      </w:r>
      <w:r w:rsidRPr="00567318">
        <w:rPr>
          <w:rFonts w:ascii="Consolas" w:hAnsi="Consolas" w:cs="Consolas"/>
          <w:color w:val="FFFFFF"/>
          <w:sz w:val="16"/>
          <w:szCs w:val="18"/>
          <w:lang w:val="en-US"/>
        </w:rPr>
        <w:t>iIP2O7zdl0caGQHezfNcYa2N0NTG99DGc3/q6EnhlvjWQsSbiEjmxcPx8fmV1i4DoflMQ383nsixAFapgrROUAtCgMvhWn1kSeoojKd+e4eKZxa/SNYulsBJWNFkmo1CZH4Y</w:t>
      </w:r>
      <w:r w:rsidR="00115D23" w:rsidRPr="00567318">
        <w:rPr>
          <w:rFonts w:ascii="Consolas" w:hAnsi="Consolas" w:cs="Consolas"/>
          <w:color w:val="FFFFFF"/>
          <w:sz w:val="16"/>
          <w:szCs w:val="18"/>
          <w:lang w:val="en-US"/>
        </w:rPr>
        <w:t>t</w:t>
      </w:r>
      <w:r w:rsidRPr="00567318">
        <w:rPr>
          <w:rFonts w:ascii="Consolas" w:hAnsi="Consolas" w:cs="Consolas"/>
          <w:color w:val="FFFFFF"/>
          <w:sz w:val="16"/>
          <w:szCs w:val="18"/>
          <w:lang w:val="en-US"/>
        </w:rPr>
        <w:t>qlPM+IwYeDUOnOUGNxGurRZ3qQdWs2N2ZQhnrvlh+zpzurD2hwAz6gQXP7mxxMR1xHtAD8XQ+w4OiJK6V</w:t>
      </w:r>
      <w:r w:rsidR="00115D23" w:rsidRPr="00567318">
        <w:rPr>
          <w:rFonts w:ascii="Consolas" w:hAnsi="Consolas" w:cs="Consolas"/>
          <w:color w:val="FFFFFF"/>
          <w:sz w:val="16"/>
          <w:szCs w:val="18"/>
          <w:lang w:val="en-US"/>
        </w:rPr>
        <w:t>w</w:t>
      </w:r>
      <w:r w:rsidRPr="00567318">
        <w:rPr>
          <w:rFonts w:ascii="Consolas" w:hAnsi="Consolas" w:cs="Consolas"/>
          <w:color w:val="FFFFFF"/>
          <w:sz w:val="16"/>
          <w:szCs w:val="18"/>
          <w:lang w:val="en-US"/>
        </w:rPr>
        <w:t>joIQ==</w:t>
      </w:r>
      <w:r w:rsidRPr="00567318">
        <w:rPr>
          <w:rFonts w:ascii="Consolas" w:hAnsi="Consolas" w:cs="Consolas"/>
          <w:color w:val="6AFD51"/>
          <w:sz w:val="16"/>
          <w:szCs w:val="18"/>
          <w:lang w:val="en-US"/>
        </w:rPr>
        <w:t>&lt;/</w:t>
      </w:r>
      <w:r w:rsidRPr="00567318">
        <w:rPr>
          <w:rFonts w:ascii="Consolas" w:hAnsi="Consolas" w:cs="Consolas"/>
          <w:color w:val="A2C4FD"/>
          <w:sz w:val="16"/>
          <w:szCs w:val="18"/>
          <w:lang w:val="en-US"/>
        </w:rPr>
        <w:t>D</w:t>
      </w:r>
      <w:r w:rsidRPr="00567318">
        <w:rPr>
          <w:rFonts w:ascii="Consolas" w:hAnsi="Consolas" w:cs="Consolas"/>
          <w:color w:val="6AFD51"/>
          <w:sz w:val="16"/>
          <w:szCs w:val="18"/>
          <w:lang w:val="en-US"/>
        </w:rPr>
        <w:t>&gt;</w:t>
      </w:r>
    </w:p>
    <w:p w14:paraId="54FD7717" w14:textId="77777777" w:rsidR="00EE4AAB" w:rsidRPr="00567318" w:rsidRDefault="00EE4AAB" w:rsidP="00EE4AAB">
      <w:pPr>
        <w:pStyle w:val="HTML"/>
        <w:shd w:val="clear" w:color="auto" w:fill="333333"/>
        <w:rPr>
          <w:rFonts w:ascii="Consolas" w:hAnsi="Consolas" w:cs="Consolas"/>
          <w:color w:val="DFDFBF"/>
          <w:sz w:val="16"/>
          <w:szCs w:val="18"/>
          <w:lang w:val="en-US"/>
        </w:rPr>
      </w:pPr>
      <w:r w:rsidRPr="00567318">
        <w:rPr>
          <w:rFonts w:ascii="Consolas" w:hAnsi="Consolas" w:cs="Consolas"/>
          <w:color w:val="6AFD51"/>
          <w:sz w:val="16"/>
          <w:szCs w:val="18"/>
          <w:lang w:val="en-US"/>
        </w:rPr>
        <w:t>&lt;/</w:t>
      </w:r>
      <w:r w:rsidRPr="00567318">
        <w:rPr>
          <w:rFonts w:ascii="Consolas" w:hAnsi="Consolas" w:cs="Consolas"/>
          <w:color w:val="A2C4FD"/>
          <w:sz w:val="16"/>
          <w:szCs w:val="18"/>
          <w:lang w:val="en-US"/>
        </w:rPr>
        <w:t>RSAKeyValue</w:t>
      </w:r>
      <w:r w:rsidRPr="00567318">
        <w:rPr>
          <w:rFonts w:ascii="Consolas" w:hAnsi="Consolas" w:cs="Consolas"/>
          <w:color w:val="6AFD51"/>
          <w:sz w:val="16"/>
          <w:szCs w:val="18"/>
          <w:lang w:val="en-US"/>
        </w:rPr>
        <w:t>&gt;</w:t>
      </w:r>
    </w:p>
    <w:p w14:paraId="1ACE9150" w14:textId="77777777" w:rsidR="00AC156C" w:rsidRPr="00567318" w:rsidRDefault="00AC156C" w:rsidP="00AC156C">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p>
    <w:p w14:paraId="01A96962" w14:textId="77777777" w:rsidR="00A93EDC" w:rsidRPr="00567318" w:rsidRDefault="00A93EDC" w:rsidP="003A3DC7">
      <w:pPr>
        <w:rPr>
          <w:sz w:val="22"/>
          <w:lang w:val="en-US"/>
        </w:rPr>
      </w:pPr>
    </w:p>
    <w:p w14:paraId="5B3C745F" w14:textId="4DA332B5" w:rsidR="003A3DC7" w:rsidRPr="00567318" w:rsidRDefault="00B15019" w:rsidP="003A3DC7">
      <w:pPr>
        <w:rPr>
          <w:sz w:val="22"/>
          <w:lang w:val="en-US"/>
        </w:rPr>
      </w:pPr>
      <w:r w:rsidRPr="00567318">
        <w:rPr>
          <w:sz w:val="22"/>
          <w:lang w:val="en-US"/>
        </w:rPr>
        <w:t>Signature generation in</w:t>
      </w:r>
      <w:r w:rsidR="003A3DC7" w:rsidRPr="00567318">
        <w:rPr>
          <w:sz w:val="22"/>
          <w:lang w:val="en-US"/>
        </w:rPr>
        <w:t xml:space="preserve"> php </w:t>
      </w:r>
      <w:proofErr w:type="gramStart"/>
      <w:r w:rsidRPr="00567318">
        <w:rPr>
          <w:sz w:val="22"/>
          <w:lang w:val="en-US"/>
        </w:rPr>
        <w:t xml:space="preserve">using </w:t>
      </w:r>
      <w:r w:rsidR="003A3DC7" w:rsidRPr="00567318">
        <w:rPr>
          <w:sz w:val="22"/>
          <w:lang w:val="en-US"/>
        </w:rPr>
        <w:t xml:space="preserve"> </w:t>
      </w:r>
      <w:bookmarkStart w:id="16" w:name="OLE_LINK73"/>
      <w:bookmarkStart w:id="17" w:name="OLE_LINK72"/>
      <w:proofErr w:type="gramEnd"/>
      <w:r w:rsidR="00115D23" w:rsidRPr="00567318">
        <w:rPr>
          <w:sz w:val="22"/>
        </w:rPr>
        <w:fldChar w:fldCharType="begin"/>
      </w:r>
      <w:r w:rsidR="00115D23" w:rsidRPr="00567318">
        <w:rPr>
          <w:sz w:val="22"/>
          <w:lang w:val="en-US"/>
        </w:rPr>
        <w:instrText xml:space="preserve"> HYPERLINK "https://github.com/phpseclib/phpseclib" </w:instrText>
      </w:r>
      <w:r w:rsidR="00115D23" w:rsidRPr="00567318">
        <w:rPr>
          <w:sz w:val="22"/>
        </w:rPr>
        <w:fldChar w:fldCharType="separate"/>
      </w:r>
      <w:r w:rsidR="00115D23" w:rsidRPr="00567318">
        <w:rPr>
          <w:rStyle w:val="ad"/>
          <w:sz w:val="22"/>
          <w:lang w:val="en-US"/>
        </w:rPr>
        <w:t>https://github.com/phpseclib/phpseclib</w:t>
      </w:r>
      <w:bookmarkEnd w:id="16"/>
      <w:bookmarkEnd w:id="17"/>
      <w:r w:rsidR="00115D23" w:rsidRPr="00567318">
        <w:rPr>
          <w:sz w:val="22"/>
        </w:rPr>
        <w:fldChar w:fldCharType="end"/>
      </w:r>
      <w:r w:rsidR="0002482E" w:rsidRPr="00567318">
        <w:rPr>
          <w:sz w:val="22"/>
          <w:lang w:val="en-US"/>
        </w:rPr>
        <w:br/>
      </w:r>
    </w:p>
    <w:p w14:paraId="39493AF4" w14:textId="77777777" w:rsidR="003A3DC7" w:rsidRPr="00567318" w:rsidRDefault="003A3DC7" w:rsidP="003A3DC7">
      <w:pPr>
        <w:pStyle w:val="HTML"/>
        <w:shd w:val="clear" w:color="auto" w:fill="333333"/>
        <w:rPr>
          <w:rFonts w:ascii="Consolas" w:hAnsi="Consolas" w:cs="Consolas"/>
          <w:color w:val="DFDFBF"/>
          <w:sz w:val="16"/>
          <w:szCs w:val="18"/>
          <w:lang w:val="en-US"/>
        </w:rPr>
      </w:pPr>
      <w:bookmarkStart w:id="18" w:name="OLE_LINK30"/>
      <w:bookmarkStart w:id="19" w:name="OLE_LINK31"/>
      <w:bookmarkStart w:id="20" w:name="OLE_LINK32"/>
      <w:bookmarkStart w:id="21" w:name="OLE_LINK33"/>
      <w:proofErr w:type="gramStart"/>
      <w:r w:rsidRPr="00567318">
        <w:rPr>
          <w:rFonts w:ascii="Consolas" w:hAnsi="Consolas" w:cs="Consolas"/>
          <w:color w:val="EFC986"/>
          <w:sz w:val="16"/>
          <w:szCs w:val="18"/>
          <w:lang w:val="en-US"/>
        </w:rPr>
        <w:t>function</w:t>
      </w:r>
      <w:proofErr w:type="gramEnd"/>
      <w:r w:rsidRPr="00567318">
        <w:rPr>
          <w:rFonts w:ascii="Consolas" w:hAnsi="Consolas" w:cs="Consolas"/>
          <w:color w:val="DFDFBF"/>
          <w:sz w:val="16"/>
          <w:szCs w:val="18"/>
          <w:lang w:val="en-US"/>
        </w:rPr>
        <w:t> computeSignature($data)</w:t>
      </w:r>
    </w:p>
    <w:p w14:paraId="49676ACC"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w:t>
      </w:r>
    </w:p>
    <w:bookmarkEnd w:id="18"/>
    <w:bookmarkEnd w:id="19"/>
    <w:bookmarkEnd w:id="20"/>
    <w:bookmarkEnd w:id="21"/>
    <w:p w14:paraId="1F78EAE1"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$rsa = </w:t>
      </w:r>
      <w:r w:rsidRPr="00567318">
        <w:rPr>
          <w:rFonts w:ascii="Consolas" w:hAnsi="Consolas" w:cs="Consolas"/>
          <w:color w:val="EFC986"/>
          <w:sz w:val="16"/>
          <w:szCs w:val="18"/>
          <w:lang w:val="en-US"/>
        </w:rPr>
        <w:t>new</w:t>
      </w:r>
      <w:r w:rsidRPr="00567318">
        <w:rPr>
          <w:rFonts w:ascii="Consolas" w:hAnsi="Consolas" w:cs="Consolas"/>
          <w:color w:val="DFDFBF"/>
          <w:sz w:val="16"/>
          <w:szCs w:val="18"/>
          <w:lang w:val="en-US"/>
        </w:rPr>
        <w:t> </w:t>
      </w:r>
      <w:proofErr w:type="gramStart"/>
      <w:r w:rsidRPr="00567318">
        <w:rPr>
          <w:rFonts w:ascii="Consolas" w:hAnsi="Consolas" w:cs="Consolas"/>
          <w:color w:val="8ACCCF"/>
          <w:sz w:val="16"/>
          <w:szCs w:val="18"/>
          <w:lang w:val="en-US"/>
        </w:rPr>
        <w:t>RSA</w:t>
      </w:r>
      <w:r w:rsidRPr="00567318">
        <w:rPr>
          <w:rFonts w:ascii="Consolas" w:hAnsi="Consolas" w:cs="Consolas"/>
          <w:color w:val="DFDFBF"/>
          <w:sz w:val="16"/>
          <w:szCs w:val="18"/>
          <w:lang w:val="en-US"/>
        </w:rPr>
        <w:t>(</w:t>
      </w:r>
      <w:proofErr w:type="gramEnd"/>
      <w:r w:rsidRPr="00567318">
        <w:rPr>
          <w:rFonts w:ascii="Consolas" w:hAnsi="Consolas" w:cs="Consolas"/>
          <w:color w:val="DFDFBF"/>
          <w:sz w:val="16"/>
          <w:szCs w:val="18"/>
          <w:lang w:val="en-US"/>
        </w:rPr>
        <w:t>);</w:t>
      </w:r>
    </w:p>
    <w:p w14:paraId="7CD77A40"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$rsa-&gt;</w:t>
      </w:r>
      <w:proofErr w:type="gramStart"/>
      <w:r w:rsidRPr="00567318">
        <w:rPr>
          <w:rFonts w:ascii="Consolas" w:hAnsi="Consolas" w:cs="Consolas"/>
          <w:color w:val="DFDFBF"/>
          <w:sz w:val="16"/>
          <w:szCs w:val="18"/>
          <w:lang w:val="en-US"/>
        </w:rPr>
        <w:t>setPrivateKey(</w:t>
      </w:r>
      <w:proofErr w:type="gramEnd"/>
      <w:r w:rsidRPr="00567318">
        <w:rPr>
          <w:rFonts w:ascii="Consolas" w:hAnsi="Consolas" w:cs="Consolas"/>
          <w:color w:val="DFDFBF"/>
          <w:sz w:val="16"/>
          <w:szCs w:val="18"/>
          <w:lang w:val="en-US"/>
        </w:rPr>
        <w:t>($</w:t>
      </w:r>
      <w:r w:rsidRPr="00567318">
        <w:rPr>
          <w:rFonts w:ascii="Consolas" w:hAnsi="Consolas" w:cs="Consolas"/>
          <w:color w:val="EFC986"/>
          <w:sz w:val="16"/>
          <w:szCs w:val="18"/>
          <w:lang w:val="en-US"/>
        </w:rPr>
        <w:t>this</w:t>
      </w:r>
      <w:r w:rsidRPr="00567318">
        <w:rPr>
          <w:rFonts w:ascii="Consolas" w:hAnsi="Consolas" w:cs="Consolas"/>
          <w:color w:val="DFDFBF"/>
          <w:sz w:val="16"/>
          <w:szCs w:val="18"/>
          <w:lang w:val="en-US"/>
        </w:rPr>
        <w:t>-&gt;privateKey);</w:t>
      </w:r>
    </w:p>
    <w:p w14:paraId="7179D226"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$rsa-&gt;</w:t>
      </w:r>
      <w:proofErr w:type="gramStart"/>
      <w:r w:rsidRPr="00567318">
        <w:rPr>
          <w:rFonts w:ascii="Consolas" w:hAnsi="Consolas" w:cs="Consolas"/>
          <w:color w:val="DFDFBF"/>
          <w:sz w:val="16"/>
          <w:szCs w:val="18"/>
          <w:lang w:val="en-US"/>
        </w:rPr>
        <w:t>setPrivateKeyFormat(</w:t>
      </w:r>
      <w:proofErr w:type="gramEnd"/>
      <w:r w:rsidRPr="00567318">
        <w:rPr>
          <w:rFonts w:ascii="Consolas" w:hAnsi="Consolas" w:cs="Consolas"/>
          <w:color w:val="8ACCCF"/>
          <w:sz w:val="16"/>
          <w:szCs w:val="18"/>
          <w:lang w:val="en-US"/>
        </w:rPr>
        <w:t>RSA</w:t>
      </w:r>
      <w:r w:rsidRPr="00567318">
        <w:rPr>
          <w:rFonts w:ascii="Consolas" w:hAnsi="Consolas" w:cs="Consolas"/>
          <w:color w:val="DFDFBF"/>
          <w:sz w:val="16"/>
          <w:szCs w:val="18"/>
          <w:lang w:val="en-US"/>
        </w:rPr>
        <w:t>::PRIVATE_FORMAT_XML);</w:t>
      </w:r>
    </w:p>
    <w:p w14:paraId="697FE108"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$rsa-&gt;</w:t>
      </w:r>
      <w:proofErr w:type="gramStart"/>
      <w:r w:rsidRPr="00567318">
        <w:rPr>
          <w:rFonts w:ascii="Consolas" w:hAnsi="Consolas" w:cs="Consolas"/>
          <w:color w:val="DFDFBF"/>
          <w:sz w:val="16"/>
          <w:szCs w:val="18"/>
          <w:lang w:val="en-US"/>
        </w:rPr>
        <w:t>setHash(</w:t>
      </w:r>
      <w:proofErr w:type="gramEnd"/>
      <w:r w:rsidR="00115D23" w:rsidRPr="00567318">
        <w:rPr>
          <w:rFonts w:ascii="Consolas" w:hAnsi="Consolas" w:cs="Consolas"/>
          <w:color w:val="DFAF8F"/>
          <w:sz w:val="16"/>
          <w:szCs w:val="18"/>
          <w:lang w:val="en-US"/>
        </w:rPr>
        <w:t>‘</w:t>
      </w:r>
      <w:r w:rsidRPr="00567318">
        <w:rPr>
          <w:rFonts w:ascii="Consolas" w:hAnsi="Consolas" w:cs="Consolas"/>
          <w:color w:val="DFAF8F"/>
          <w:sz w:val="16"/>
          <w:szCs w:val="18"/>
          <w:lang w:val="en-US"/>
        </w:rPr>
        <w:t>sha256</w:t>
      </w:r>
      <w:r w:rsidR="00115D23" w:rsidRPr="00567318">
        <w:rPr>
          <w:rFonts w:ascii="Consolas" w:hAnsi="Consolas" w:cs="Consolas"/>
          <w:color w:val="DFAF8F"/>
          <w:sz w:val="16"/>
          <w:szCs w:val="18"/>
          <w:lang w:val="en-US"/>
        </w:rPr>
        <w:t>’</w:t>
      </w:r>
      <w:r w:rsidRPr="00567318">
        <w:rPr>
          <w:rFonts w:ascii="Consolas" w:hAnsi="Consolas" w:cs="Consolas"/>
          <w:color w:val="DFDFBF"/>
          <w:sz w:val="16"/>
          <w:szCs w:val="18"/>
          <w:lang w:val="en-US"/>
        </w:rPr>
        <w:t>);</w:t>
      </w:r>
    </w:p>
    <w:p w14:paraId="69E8D907"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$rsa-&gt;</w:t>
      </w:r>
      <w:proofErr w:type="gramStart"/>
      <w:r w:rsidRPr="00567318">
        <w:rPr>
          <w:rFonts w:ascii="Consolas" w:hAnsi="Consolas" w:cs="Consolas"/>
          <w:color w:val="DFDFBF"/>
          <w:sz w:val="16"/>
          <w:szCs w:val="18"/>
          <w:lang w:val="en-US"/>
        </w:rPr>
        <w:t>setMGFHash(</w:t>
      </w:r>
      <w:proofErr w:type="gramEnd"/>
      <w:r w:rsidR="00115D23" w:rsidRPr="00567318">
        <w:rPr>
          <w:rFonts w:ascii="Consolas" w:hAnsi="Consolas" w:cs="Consolas"/>
          <w:color w:val="DFAF8F"/>
          <w:sz w:val="16"/>
          <w:szCs w:val="18"/>
          <w:lang w:val="en-US"/>
        </w:rPr>
        <w:t>‘</w:t>
      </w:r>
      <w:r w:rsidRPr="00567318">
        <w:rPr>
          <w:rFonts w:ascii="Consolas" w:hAnsi="Consolas" w:cs="Consolas"/>
          <w:color w:val="DFAF8F"/>
          <w:sz w:val="16"/>
          <w:szCs w:val="18"/>
          <w:lang w:val="en-US"/>
        </w:rPr>
        <w:t>sha256</w:t>
      </w:r>
      <w:r w:rsidR="00115D23" w:rsidRPr="00567318">
        <w:rPr>
          <w:rFonts w:ascii="Consolas" w:hAnsi="Consolas" w:cs="Consolas"/>
          <w:color w:val="DFAF8F"/>
          <w:sz w:val="16"/>
          <w:szCs w:val="18"/>
          <w:lang w:val="en-US"/>
        </w:rPr>
        <w:t>’</w:t>
      </w:r>
      <w:r w:rsidRPr="00567318">
        <w:rPr>
          <w:rFonts w:ascii="Consolas" w:hAnsi="Consolas" w:cs="Consolas"/>
          <w:color w:val="DFDFBF"/>
          <w:sz w:val="16"/>
          <w:szCs w:val="18"/>
          <w:lang w:val="en-US"/>
        </w:rPr>
        <w:t>);</w:t>
      </w:r>
    </w:p>
    <w:p w14:paraId="24DADBAE"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$rsa-&gt;</w:t>
      </w:r>
      <w:proofErr w:type="gramStart"/>
      <w:r w:rsidRPr="00567318">
        <w:rPr>
          <w:rFonts w:ascii="Consolas" w:hAnsi="Consolas" w:cs="Consolas"/>
          <w:color w:val="DFDFBF"/>
          <w:sz w:val="16"/>
          <w:szCs w:val="18"/>
          <w:lang w:val="en-US"/>
        </w:rPr>
        <w:t>setSignatureMode(</w:t>
      </w:r>
      <w:proofErr w:type="gramEnd"/>
      <w:r w:rsidRPr="00567318">
        <w:rPr>
          <w:rFonts w:ascii="Consolas" w:hAnsi="Consolas" w:cs="Consolas"/>
          <w:color w:val="8ACCCF"/>
          <w:sz w:val="16"/>
          <w:szCs w:val="18"/>
          <w:lang w:val="en-US"/>
        </w:rPr>
        <w:t>RSA</w:t>
      </w:r>
      <w:r w:rsidRPr="00567318">
        <w:rPr>
          <w:rFonts w:ascii="Consolas" w:hAnsi="Consolas" w:cs="Consolas"/>
          <w:color w:val="DFDFBF"/>
          <w:sz w:val="16"/>
          <w:szCs w:val="18"/>
          <w:lang w:val="en-US"/>
        </w:rPr>
        <w:t>::SIGNATURE_PKCS1);</w:t>
      </w:r>
    </w:p>
    <w:p w14:paraId="7B2A5888"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xml:space="preserve"> </w:t>
      </w:r>
    </w:p>
    <w:p w14:paraId="22934DB2"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w:t>
      </w:r>
      <w:proofErr w:type="gramStart"/>
      <w:r w:rsidRPr="00567318">
        <w:rPr>
          <w:rFonts w:ascii="Consolas" w:hAnsi="Consolas" w:cs="Consolas"/>
          <w:color w:val="EFC986"/>
          <w:sz w:val="16"/>
          <w:szCs w:val="18"/>
          <w:lang w:val="en-US"/>
        </w:rPr>
        <w:t>return</w:t>
      </w:r>
      <w:proofErr w:type="gramEnd"/>
      <w:r w:rsidRPr="00567318">
        <w:rPr>
          <w:rFonts w:ascii="Consolas" w:hAnsi="Consolas" w:cs="Consolas"/>
          <w:color w:val="DFDFBF"/>
          <w:sz w:val="16"/>
          <w:szCs w:val="18"/>
          <w:lang w:val="en-US"/>
        </w:rPr>
        <w:t> base64_encode($rsa-&gt;sign($data));</w:t>
      </w:r>
    </w:p>
    <w:p w14:paraId="08187BE9"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w:t>
      </w:r>
    </w:p>
    <w:p w14:paraId="2E564FBF" w14:textId="77777777" w:rsidR="00A93EDC" w:rsidRPr="00567318" w:rsidRDefault="00A93EDC" w:rsidP="003A3DC7">
      <w:pPr>
        <w:rPr>
          <w:sz w:val="22"/>
          <w:lang w:val="en-US"/>
        </w:rPr>
      </w:pPr>
    </w:p>
    <w:p w14:paraId="403E0B68" w14:textId="77777777" w:rsidR="00751907" w:rsidRPr="00567318" w:rsidRDefault="0077389E" w:rsidP="003A3DC7">
      <w:pPr>
        <w:rPr>
          <w:sz w:val="22"/>
          <w:lang w:val="en-US"/>
        </w:rPr>
      </w:pPr>
      <w:r w:rsidRPr="00567318">
        <w:rPr>
          <w:sz w:val="22"/>
          <w:lang w:val="en-US"/>
        </w:rPr>
        <w:t>Example</w:t>
      </w:r>
      <w:r w:rsidR="00B15019" w:rsidRPr="00567318">
        <w:rPr>
          <w:sz w:val="22"/>
          <w:lang w:val="en-US"/>
        </w:rPr>
        <w:t xml:space="preserve"> of signature generation</w:t>
      </w:r>
      <w:r w:rsidR="00751907" w:rsidRPr="00567318">
        <w:rPr>
          <w:sz w:val="22"/>
          <w:lang w:val="en-US"/>
        </w:rPr>
        <w:t xml:space="preserve"> </w:t>
      </w:r>
      <w:r w:rsidR="00B15019" w:rsidRPr="00567318">
        <w:rPr>
          <w:sz w:val="22"/>
          <w:lang w:val="en-US"/>
        </w:rPr>
        <w:t>in</w:t>
      </w:r>
      <w:r w:rsidR="00751907" w:rsidRPr="00567318">
        <w:rPr>
          <w:sz w:val="22"/>
          <w:lang w:val="en-US"/>
        </w:rPr>
        <w:t xml:space="preserve"> php </w:t>
      </w:r>
      <w:r w:rsidR="00B15019" w:rsidRPr="00567318">
        <w:rPr>
          <w:sz w:val="22"/>
          <w:lang w:val="en-US"/>
        </w:rPr>
        <w:t>using</w:t>
      </w:r>
      <w:r w:rsidR="00751907" w:rsidRPr="00567318">
        <w:rPr>
          <w:sz w:val="22"/>
          <w:lang w:val="en-US"/>
        </w:rPr>
        <w:t xml:space="preserve"> openssl</w:t>
      </w:r>
      <w:r w:rsidR="00FD7863" w:rsidRPr="00567318">
        <w:rPr>
          <w:sz w:val="22"/>
          <w:lang w:val="en-US"/>
        </w:rPr>
        <w:t xml:space="preserve">. </w:t>
      </w:r>
      <w:r w:rsidR="00B15019" w:rsidRPr="00567318">
        <w:rPr>
          <w:sz w:val="22"/>
          <w:lang w:val="en-US"/>
        </w:rPr>
        <w:t xml:space="preserve">PEM key is required for this method. You can convert </w:t>
      </w:r>
      <w:r w:rsidR="00751907" w:rsidRPr="00567318">
        <w:rPr>
          <w:sz w:val="22"/>
          <w:lang w:val="en-US"/>
        </w:rPr>
        <w:t xml:space="preserve">xml </w:t>
      </w:r>
      <w:r w:rsidR="00B15019" w:rsidRPr="00567318">
        <w:rPr>
          <w:sz w:val="22"/>
          <w:lang w:val="en-US"/>
        </w:rPr>
        <w:t>into</w:t>
      </w:r>
      <w:r w:rsidR="00751907" w:rsidRPr="00567318">
        <w:rPr>
          <w:sz w:val="22"/>
          <w:lang w:val="en-US"/>
        </w:rPr>
        <w:t xml:space="preserve"> PEM </w:t>
      </w:r>
      <w:r w:rsidR="00B15019" w:rsidRPr="00567318">
        <w:rPr>
          <w:sz w:val="22"/>
          <w:lang w:val="en-US"/>
        </w:rPr>
        <w:t>using</w:t>
      </w:r>
      <w:r w:rsidR="00751907" w:rsidRPr="00567318">
        <w:rPr>
          <w:sz w:val="22"/>
          <w:lang w:val="en-US"/>
        </w:rPr>
        <w:t xml:space="preserve"> </w:t>
      </w:r>
      <w:r w:rsidR="00B15019" w:rsidRPr="00567318">
        <w:rPr>
          <w:sz w:val="22"/>
          <w:lang w:val="en-US"/>
        </w:rPr>
        <w:t xml:space="preserve">converter </w:t>
      </w:r>
      <w:hyperlink r:id="rId28" w:history="1">
        <w:r w:rsidR="00751907" w:rsidRPr="00567318">
          <w:rPr>
            <w:rStyle w:val="ad"/>
            <w:sz w:val="22"/>
            <w:lang w:val="en-US"/>
          </w:rPr>
          <w:t>https://superdry.apphb.com/tools/online-rsa-key-converter</w:t>
        </w:r>
      </w:hyperlink>
      <w:r w:rsidR="00751907" w:rsidRPr="00567318">
        <w:rPr>
          <w:sz w:val="22"/>
          <w:lang w:val="en-US"/>
        </w:rPr>
        <w:t>:</w:t>
      </w:r>
    </w:p>
    <w:p w14:paraId="08DD253F" w14:textId="77777777" w:rsidR="0002482E" w:rsidRPr="00567318" w:rsidRDefault="0002482E" w:rsidP="003A3DC7">
      <w:pPr>
        <w:rPr>
          <w:sz w:val="22"/>
          <w:lang w:val="en-US"/>
        </w:rPr>
      </w:pPr>
    </w:p>
    <w:p w14:paraId="27487764" w14:textId="77777777" w:rsidR="00751907" w:rsidRPr="00567318" w:rsidRDefault="00751907" w:rsidP="00751907">
      <w:pPr>
        <w:pStyle w:val="HTML"/>
        <w:shd w:val="clear" w:color="auto" w:fill="333333"/>
        <w:rPr>
          <w:rFonts w:ascii="Consolas" w:hAnsi="Consolas" w:cs="Consolas"/>
          <w:color w:val="DFDFBF"/>
          <w:sz w:val="16"/>
          <w:szCs w:val="18"/>
          <w:lang w:val="en-US"/>
        </w:rPr>
      </w:pPr>
      <w:proofErr w:type="gramStart"/>
      <w:r w:rsidRPr="00567318">
        <w:rPr>
          <w:rFonts w:ascii="Consolas" w:hAnsi="Consolas" w:cs="Consolas"/>
          <w:color w:val="EFC986"/>
          <w:sz w:val="16"/>
          <w:szCs w:val="18"/>
          <w:lang w:val="en-US"/>
        </w:rPr>
        <w:t>function</w:t>
      </w:r>
      <w:proofErr w:type="gramEnd"/>
      <w:r w:rsidRPr="00567318">
        <w:rPr>
          <w:rFonts w:ascii="Consolas" w:hAnsi="Consolas" w:cs="Consolas"/>
          <w:color w:val="DFDFBF"/>
          <w:sz w:val="16"/>
          <w:szCs w:val="18"/>
          <w:lang w:val="en-US"/>
        </w:rPr>
        <w:t> computeSignature($data)</w:t>
      </w:r>
    </w:p>
    <w:p w14:paraId="2218EC4E" w14:textId="77777777" w:rsidR="00751907" w:rsidRPr="00567318" w:rsidRDefault="00751907" w:rsidP="0075190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w:t>
      </w:r>
    </w:p>
    <w:p w14:paraId="312E2FEC"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DFBF"/>
          <w:sz w:val="16"/>
          <w:szCs w:val="18"/>
          <w:lang w:val="en-US"/>
        </w:rPr>
        <w:t>    $key = </w:t>
      </w:r>
      <w:r w:rsidRPr="00567318">
        <w:rPr>
          <w:rFonts w:ascii="Consolas" w:hAnsi="Consolas" w:cs="Consolas"/>
          <w:color w:val="DFAF8F"/>
          <w:sz w:val="16"/>
          <w:szCs w:val="18"/>
          <w:lang w:val="en-US"/>
        </w:rPr>
        <w:t>&lt;&lt;&lt;KEYDATA</w:t>
      </w:r>
    </w:p>
    <w:p w14:paraId="53F1446E"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AF8F"/>
          <w:sz w:val="16"/>
          <w:szCs w:val="18"/>
          <w:lang w:val="en-US"/>
        </w:rPr>
        <w:t>    -----BEGIN RSA PRIVATE KEY-----</w:t>
      </w:r>
    </w:p>
    <w:p w14:paraId="69DB05AD"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AF8F"/>
          <w:sz w:val="16"/>
          <w:szCs w:val="18"/>
          <w:lang w:val="en-US"/>
        </w:rPr>
        <w:t>    MIIEvQIBADANBgkqhkiG9w0BAQEFAASCBKcwggSjAgEAAoIBAQC3ycL8S2HxRptB</w:t>
      </w:r>
    </w:p>
    <w:p w14:paraId="1275B643"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AF8F"/>
          <w:sz w:val="16"/>
          <w:szCs w:val="18"/>
          <w:lang w:val="en-US"/>
        </w:rPr>
        <w:t>    </w:t>
      </w:r>
      <w:proofErr w:type="gramStart"/>
      <w:r w:rsidRPr="00567318">
        <w:rPr>
          <w:rFonts w:ascii="Consolas" w:hAnsi="Consolas" w:cs="Consolas"/>
          <w:color w:val="DFAF8F"/>
          <w:sz w:val="16"/>
          <w:szCs w:val="18"/>
          <w:lang w:val="en-US"/>
        </w:rPr>
        <w:t>te7yl2uje/s2pRqdXxj6D3ZiBPvPXGqQEtEddnWC6aXc/GuqM1f0C86a7xH6poo7</w:t>
      </w:r>
      <w:proofErr w:type="gramEnd"/>
    </w:p>
    <w:p w14:paraId="48DDD7D8"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AF8F"/>
          <w:sz w:val="16"/>
          <w:szCs w:val="18"/>
          <w:lang w:val="en-US"/>
        </w:rPr>
        <w:t>    Id8lbQ9xEMvMKghRwc0DCkM78TmPpYBosi/uACNO3Kv2QkH2t8lqlqtWIk1m7dFJ</w:t>
      </w:r>
    </w:p>
    <w:p w14:paraId="01AE5975"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AF8F"/>
          <w:sz w:val="16"/>
          <w:szCs w:val="18"/>
          <w:lang w:val="en-US"/>
        </w:rPr>
        <w:t>    RgZO9X</w:t>
      </w:r>
      <w:r w:rsidR="00115D23" w:rsidRPr="00567318">
        <w:rPr>
          <w:rFonts w:ascii="Consolas" w:hAnsi="Consolas" w:cs="Consolas"/>
          <w:color w:val="DFAF8F"/>
          <w:sz w:val="16"/>
          <w:szCs w:val="18"/>
          <w:lang w:val="en-US"/>
        </w:rPr>
        <w:t>o</w:t>
      </w:r>
      <w:r w:rsidRPr="00567318">
        <w:rPr>
          <w:rFonts w:ascii="Consolas" w:hAnsi="Consolas" w:cs="Consolas"/>
          <w:color w:val="DFAF8F"/>
          <w:sz w:val="16"/>
          <w:szCs w:val="18"/>
          <w:lang w:val="en-US"/>
        </w:rPr>
        <w:t>c6Zcx/stM5MxHoc//kfVM/mfWDj4FsuYL0SGNR/Z40WrBkGo+3PJsFvqN</w:t>
      </w:r>
    </w:p>
    <w:p w14:paraId="18AA84C5"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AF8F"/>
          <w:sz w:val="16"/>
          <w:szCs w:val="18"/>
          <w:lang w:val="en-US"/>
        </w:rPr>
        <w:t>    </w:t>
      </w:r>
      <w:proofErr w:type="gramStart"/>
      <w:r w:rsidRPr="00567318">
        <w:rPr>
          <w:rFonts w:ascii="Consolas" w:hAnsi="Consolas" w:cs="Consolas"/>
          <w:color w:val="DFAF8F"/>
          <w:sz w:val="16"/>
          <w:szCs w:val="18"/>
          <w:lang w:val="en-US"/>
        </w:rPr>
        <w:t>ocFFonRd0TeWHY54T384XQG0vCJg8MqxVPEh6Rs1/uX8NETL5htQ7F</w:t>
      </w:r>
      <w:r w:rsidR="00115D23" w:rsidRPr="00567318">
        <w:rPr>
          <w:rFonts w:ascii="Consolas" w:hAnsi="Consolas" w:cs="Consolas"/>
          <w:color w:val="DFAF8F"/>
          <w:sz w:val="16"/>
          <w:szCs w:val="18"/>
          <w:lang w:val="en-US"/>
        </w:rPr>
        <w:t>a</w:t>
      </w:r>
      <w:r w:rsidRPr="00567318">
        <w:rPr>
          <w:rFonts w:ascii="Consolas" w:hAnsi="Consolas" w:cs="Consolas"/>
          <w:color w:val="DFAF8F"/>
          <w:sz w:val="16"/>
          <w:szCs w:val="18"/>
          <w:lang w:val="en-US"/>
        </w:rPr>
        <w:t>tx54deu9t</w:t>
      </w:r>
      <w:proofErr w:type="gramEnd"/>
    </w:p>
    <w:p w14:paraId="60B433F0"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AF8F"/>
          <w:sz w:val="16"/>
          <w:szCs w:val="18"/>
          <w:lang w:val="en-US"/>
        </w:rPr>
        <w:t>    </w:t>
      </w:r>
      <w:proofErr w:type="gramStart"/>
      <w:r w:rsidRPr="00567318">
        <w:rPr>
          <w:rFonts w:ascii="Consolas" w:hAnsi="Consolas" w:cs="Consolas"/>
          <w:color w:val="DFAF8F"/>
          <w:sz w:val="16"/>
          <w:szCs w:val="18"/>
          <w:lang w:val="en-US"/>
        </w:rPr>
        <w:t>guIZZ5w/RrsKocaP1k1jWglOErcDCtJ3jIdr1afH8ZplQ21a53U</w:t>
      </w:r>
      <w:r w:rsidR="00115D23" w:rsidRPr="00567318">
        <w:rPr>
          <w:rFonts w:ascii="Consolas" w:hAnsi="Consolas" w:cs="Consolas"/>
          <w:color w:val="DFAF8F"/>
          <w:sz w:val="16"/>
          <w:szCs w:val="18"/>
          <w:lang w:val="en-US"/>
        </w:rPr>
        <w:t>f</w:t>
      </w:r>
      <w:r w:rsidRPr="00567318">
        <w:rPr>
          <w:rFonts w:ascii="Consolas" w:hAnsi="Consolas" w:cs="Consolas"/>
          <w:color w:val="DFAF8F"/>
          <w:sz w:val="16"/>
          <w:szCs w:val="18"/>
          <w:lang w:val="en-US"/>
        </w:rPr>
        <w:t>o/2DexVf6xFX</w:t>
      </w:r>
      <w:proofErr w:type="gramEnd"/>
    </w:p>
    <w:p w14:paraId="7C395BC5" w14:textId="6D5FD6DB" w:rsidR="00751907" w:rsidRPr="00567318" w:rsidRDefault="002D3F67" w:rsidP="00751907">
      <w:pPr>
        <w:pStyle w:val="HTML"/>
        <w:shd w:val="clear" w:color="auto" w:fill="333333"/>
        <w:rPr>
          <w:rFonts w:ascii="Consolas" w:hAnsi="Consolas" w:cs="Consolas"/>
          <w:color w:val="DFAF8F"/>
          <w:sz w:val="16"/>
          <w:szCs w:val="18"/>
          <w:lang w:val="en-US"/>
        </w:rPr>
      </w:pPr>
      <w:r w:rsidRPr="00567318">
        <w:rPr>
          <w:noProof/>
          <w:sz w:val="18"/>
        </w:rPr>
        <w:drawing>
          <wp:anchor distT="0" distB="0" distL="114300" distR="114300" simplePos="0" relativeHeight="251661312" behindDoc="0" locked="0" layoutInCell="1" allowOverlap="1" wp14:anchorId="4C6585F2" wp14:editId="6BBA4A63">
            <wp:simplePos x="0" y="0"/>
            <wp:positionH relativeFrom="column">
              <wp:posOffset>-2540</wp:posOffset>
            </wp:positionH>
            <wp:positionV relativeFrom="paragraph">
              <wp:posOffset>-32511393</wp:posOffset>
            </wp:positionV>
            <wp:extent cx="6840855" cy="3848100"/>
            <wp:effectExtent l="0" t="0" r="0" b="0"/>
            <wp:wrapNone/>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40855" cy="3848100"/>
                    </a:xfrm>
                    <a:prstGeom prst="rect">
                      <a:avLst/>
                    </a:prstGeom>
                  </pic:spPr>
                </pic:pic>
              </a:graphicData>
            </a:graphic>
            <wp14:sizeRelH relativeFrom="page">
              <wp14:pctWidth>0</wp14:pctWidth>
            </wp14:sizeRelH>
            <wp14:sizeRelV relativeFrom="page">
              <wp14:pctHeight>0</wp14:pctHeight>
            </wp14:sizeRelV>
          </wp:anchor>
        </w:drawing>
      </w:r>
      <w:r w:rsidR="00751907" w:rsidRPr="00567318">
        <w:rPr>
          <w:rFonts w:ascii="Consolas" w:hAnsi="Consolas" w:cs="Consolas"/>
          <w:color w:val="DFAF8F"/>
          <w:sz w:val="16"/>
          <w:szCs w:val="18"/>
          <w:lang w:val="en-US"/>
        </w:rPr>
        <w:t>    3G2cj3p3AgMBAAECggEAPUfM+Aq6kZSVWAetsL3EajKAxOuwQCDhVx+ovW4j+DQ8</w:t>
      </w:r>
    </w:p>
    <w:p w14:paraId="3F828FC0"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AF8F"/>
          <w:sz w:val="16"/>
          <w:szCs w:val="18"/>
          <w:lang w:val="en-US"/>
        </w:rPr>
        <w:t>    Y+WiTEyfShNV9qVD0PBltz3omch1GjpFhQn6OaRvraeIDH9HXttb3F</w:t>
      </w:r>
      <w:r w:rsidR="00115D23" w:rsidRPr="00567318">
        <w:rPr>
          <w:rFonts w:ascii="Consolas" w:hAnsi="Consolas" w:cs="Consolas"/>
          <w:color w:val="DFAF8F"/>
          <w:sz w:val="16"/>
          <w:szCs w:val="18"/>
          <w:lang w:val="en-US"/>
        </w:rPr>
        <w:t>o</w:t>
      </w:r>
      <w:r w:rsidRPr="00567318">
        <w:rPr>
          <w:rFonts w:ascii="Consolas" w:hAnsi="Consolas" w:cs="Consolas"/>
          <w:color w:val="DFAF8F"/>
          <w:sz w:val="16"/>
          <w:szCs w:val="18"/>
          <w:lang w:val="en-US"/>
        </w:rPr>
        <w:t>jr2zzYG4y</w:t>
      </w:r>
    </w:p>
    <w:p w14:paraId="0ED183E8"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AF8F"/>
          <w:sz w:val="16"/>
          <w:szCs w:val="18"/>
          <w:lang w:val="en-US"/>
        </w:rPr>
        <w:t>    </w:t>
      </w:r>
      <w:proofErr w:type="gramStart"/>
      <w:r w:rsidRPr="00567318">
        <w:rPr>
          <w:rFonts w:ascii="Consolas" w:hAnsi="Consolas" w:cs="Consolas"/>
          <w:color w:val="DFAF8F"/>
          <w:sz w:val="16"/>
          <w:szCs w:val="18"/>
          <w:lang w:val="en-US"/>
        </w:rPr>
        <w:t>rrYbPSRWoYj63Z</w:t>
      </w:r>
      <w:r w:rsidR="00115D23" w:rsidRPr="00567318">
        <w:rPr>
          <w:rFonts w:ascii="Consolas" w:hAnsi="Consolas" w:cs="Consolas"/>
          <w:color w:val="DFAF8F"/>
          <w:sz w:val="16"/>
          <w:szCs w:val="18"/>
          <w:lang w:val="en-US"/>
        </w:rPr>
        <w:t>w</w:t>
      </w:r>
      <w:r w:rsidRPr="00567318">
        <w:rPr>
          <w:rFonts w:ascii="Consolas" w:hAnsi="Consolas" w:cs="Consolas"/>
          <w:color w:val="DFAF8F"/>
          <w:sz w:val="16"/>
          <w:szCs w:val="18"/>
          <w:lang w:val="en-US"/>
        </w:rPr>
        <w:t>iIP2O7zdl0caGQHezfNcYa2N0NTG99DGc3/q6EnhlvjWQsSbi</w:t>
      </w:r>
      <w:proofErr w:type="gramEnd"/>
    </w:p>
    <w:p w14:paraId="16BE15E1"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AF8F"/>
          <w:sz w:val="16"/>
          <w:szCs w:val="18"/>
          <w:lang w:val="en-US"/>
        </w:rPr>
        <w:t>    EjmxcPx8fmV1i4DoflMQ383nsixAFapgrROUAtCgMvhWn1kSeoojKd+e4eKZxa/S</w:t>
      </w:r>
    </w:p>
    <w:p w14:paraId="155A0DDE"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AF8F"/>
          <w:sz w:val="16"/>
          <w:szCs w:val="18"/>
          <w:lang w:val="en-US"/>
        </w:rPr>
        <w:t>    NYulsBJWNFkmo1CZH4Y</w:t>
      </w:r>
      <w:r w:rsidR="00115D23" w:rsidRPr="00567318">
        <w:rPr>
          <w:rFonts w:ascii="Consolas" w:hAnsi="Consolas" w:cs="Consolas"/>
          <w:color w:val="DFAF8F"/>
          <w:sz w:val="16"/>
          <w:szCs w:val="18"/>
          <w:lang w:val="en-US"/>
        </w:rPr>
        <w:t>t</w:t>
      </w:r>
      <w:r w:rsidRPr="00567318">
        <w:rPr>
          <w:rFonts w:ascii="Consolas" w:hAnsi="Consolas" w:cs="Consolas"/>
          <w:color w:val="DFAF8F"/>
          <w:sz w:val="16"/>
          <w:szCs w:val="18"/>
          <w:lang w:val="en-US"/>
        </w:rPr>
        <w:t>qlPM+IwYeDUOnOUGNxGurRZ3qQdWs2N2ZQhnrvlh+zpz</w:t>
      </w:r>
    </w:p>
    <w:p w14:paraId="3AD2A8CF"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AF8F"/>
          <w:sz w:val="16"/>
          <w:szCs w:val="18"/>
          <w:lang w:val="en-US"/>
        </w:rPr>
        <w:t>    urD2hwAz6gQXP7mxxMR1xHtAD8XQ+w4OiJK6VWjoIQKBgQDdZJvvZrV6tvqNwuTJ</w:t>
      </w:r>
    </w:p>
    <w:p w14:paraId="3EA2D8A7"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AF8F"/>
          <w:sz w:val="16"/>
          <w:szCs w:val="18"/>
          <w:lang w:val="en-US"/>
        </w:rPr>
        <w:t>    </w:t>
      </w:r>
      <w:proofErr w:type="gramStart"/>
      <w:r w:rsidRPr="00567318">
        <w:rPr>
          <w:rFonts w:ascii="Consolas" w:hAnsi="Consolas" w:cs="Consolas"/>
          <w:color w:val="DFAF8F"/>
          <w:sz w:val="16"/>
          <w:szCs w:val="18"/>
          <w:lang w:val="en-US"/>
        </w:rPr>
        <w:t>kDZjbVU0iKkbP61rVE/6JpyzfGeS0WzGBNiCpbK3pJZnatK2nS7i9v8gAfIqGAk8</w:t>
      </w:r>
      <w:proofErr w:type="gramEnd"/>
    </w:p>
    <w:p w14:paraId="085E5524"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AF8F"/>
          <w:sz w:val="16"/>
          <w:szCs w:val="18"/>
          <w:lang w:val="en-US"/>
        </w:rPr>
        <w:t>    1NRKLa7Qbjgw6xHEwL8VZMXzN3KsMXgGM8EziPzicCYT8V</w:t>
      </w:r>
      <w:r w:rsidR="00115D23" w:rsidRPr="00567318">
        <w:rPr>
          <w:rFonts w:ascii="Consolas" w:hAnsi="Consolas" w:cs="Consolas"/>
          <w:color w:val="DFAF8F"/>
          <w:sz w:val="16"/>
          <w:szCs w:val="18"/>
          <w:lang w:val="en-US"/>
        </w:rPr>
        <w:t>b</w:t>
      </w:r>
      <w:r w:rsidRPr="00567318">
        <w:rPr>
          <w:rFonts w:ascii="Consolas" w:hAnsi="Consolas" w:cs="Consolas"/>
          <w:color w:val="DFAF8F"/>
          <w:sz w:val="16"/>
          <w:szCs w:val="18"/>
          <w:lang w:val="en-US"/>
        </w:rPr>
        <w:t>i/kXyV0O</w:t>
      </w:r>
      <w:r w:rsidR="00115D23" w:rsidRPr="00567318">
        <w:rPr>
          <w:rFonts w:ascii="Consolas" w:hAnsi="Consolas" w:cs="Consolas"/>
          <w:color w:val="DFAF8F"/>
          <w:sz w:val="16"/>
          <w:szCs w:val="18"/>
          <w:lang w:val="en-US"/>
        </w:rPr>
        <w:t>r</w:t>
      </w:r>
      <w:r w:rsidRPr="00567318">
        <w:rPr>
          <w:rFonts w:ascii="Consolas" w:hAnsi="Consolas" w:cs="Consolas"/>
          <w:color w:val="DFAF8F"/>
          <w:sz w:val="16"/>
          <w:szCs w:val="18"/>
          <w:lang w:val="en-US"/>
        </w:rPr>
        <w:t>qRz3rMQ+</w:t>
      </w:r>
    </w:p>
    <w:p w14:paraId="25F4EAB8"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AF8F"/>
          <w:sz w:val="16"/>
          <w:szCs w:val="18"/>
          <w:lang w:val="en-US"/>
        </w:rPr>
        <w:t>    JOTkWRrcw943yYyTr84Dn0l0XQKBgQDUhFWJ3lKwOs7AlAAQqR1PjfpcRvSxVZ70</w:t>
      </w:r>
    </w:p>
    <w:p w14:paraId="3FDD67DD"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AF8F"/>
          <w:sz w:val="16"/>
          <w:szCs w:val="18"/>
          <w:lang w:val="en-US"/>
        </w:rPr>
        <w:t>    BxTwnJoIQQyPQ0/OjCc1sit5s+h8xh0MeKSilCmvZerFlgNtvsCd6geSERXbpN+k</w:t>
      </w:r>
    </w:p>
    <w:p w14:paraId="2BE66D04"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AF8F"/>
          <w:sz w:val="16"/>
          <w:szCs w:val="18"/>
          <w:lang w:val="en-US"/>
        </w:rPr>
        <w:t>    9Vs3jAEkVeKHeUA/afmGqGCocanlarYu7uNRLfvpG7DduHBb4yJale/XGExNnwC0</w:t>
      </w:r>
    </w:p>
    <w:p w14:paraId="41F1033A"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AF8F"/>
          <w:sz w:val="16"/>
          <w:szCs w:val="18"/>
          <w:lang w:val="en-US"/>
        </w:rPr>
        <w:t>    N+dkUU284wKBgBaOSojQiQrQm6RXx+F1TOVCXVz102zQRwXZWDCfQHXU5eSCa7ed</w:t>
      </w:r>
    </w:p>
    <w:p w14:paraId="56159A91"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AF8F"/>
          <w:sz w:val="16"/>
          <w:szCs w:val="18"/>
          <w:lang w:val="en-US"/>
        </w:rPr>
        <w:t>    BMYCxbuKDDzLGF68kutSyNlk+VwqiL5m3J4WG2pm4FizimLmVFGEq9pEuu0qORVA</w:t>
      </w:r>
    </w:p>
    <w:p w14:paraId="15D785FE"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AF8F"/>
          <w:sz w:val="16"/>
          <w:szCs w:val="18"/>
          <w:lang w:val="en-US"/>
        </w:rPr>
        <w:t>    rp1mhoU3cdm0S0FasJupIlwzw5zEQFYogh11qpP1bK14XlcpoS6jSuONAoGBAJqM</w:t>
      </w:r>
    </w:p>
    <w:p w14:paraId="083C2889"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AF8F"/>
          <w:sz w:val="16"/>
          <w:szCs w:val="18"/>
          <w:lang w:val="en-US"/>
        </w:rPr>
        <w:lastRenderedPageBreak/>
        <w:t>    EljM4X1fhvPtrY5wLeyo56UrxM8h4RK+A7Bncm0GQUf+P4+JxQn7pDpBZ5U1zfI/</w:t>
      </w:r>
    </w:p>
    <w:p w14:paraId="06EBB949"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AF8F"/>
          <w:sz w:val="16"/>
          <w:szCs w:val="18"/>
          <w:lang w:val="en-US"/>
        </w:rPr>
        <w:t>    2hqRfS8dAvrl+WBaFGHCy/ahji/JWwrvk4J1wm7W</w:t>
      </w:r>
      <w:r w:rsidR="00115D23" w:rsidRPr="00567318">
        <w:rPr>
          <w:rFonts w:ascii="Consolas" w:hAnsi="Consolas" w:cs="Consolas"/>
          <w:color w:val="DFAF8F"/>
          <w:sz w:val="16"/>
          <w:szCs w:val="18"/>
          <w:lang w:val="en-US"/>
        </w:rPr>
        <w:t>n</w:t>
      </w:r>
      <w:r w:rsidRPr="00567318">
        <w:rPr>
          <w:rFonts w:ascii="Consolas" w:hAnsi="Consolas" w:cs="Consolas"/>
          <w:color w:val="DFAF8F"/>
          <w:sz w:val="16"/>
          <w:szCs w:val="18"/>
          <w:lang w:val="en-US"/>
        </w:rPr>
        <w:t>oMm3l4/h0MyN/jHkDJSxGKl</w:t>
      </w:r>
    </w:p>
    <w:p w14:paraId="1C2FCAC3"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AF8F"/>
          <w:sz w:val="16"/>
          <w:szCs w:val="18"/>
          <w:lang w:val="en-US"/>
        </w:rPr>
        <w:t>    P5L</w:t>
      </w:r>
      <w:r w:rsidR="00115D23" w:rsidRPr="00567318">
        <w:rPr>
          <w:rFonts w:ascii="Consolas" w:hAnsi="Consolas" w:cs="Consolas"/>
          <w:color w:val="DFAF8F"/>
          <w:sz w:val="16"/>
          <w:szCs w:val="18"/>
          <w:lang w:val="en-US"/>
        </w:rPr>
        <w:t>n</w:t>
      </w:r>
      <w:r w:rsidRPr="00567318">
        <w:rPr>
          <w:rFonts w:ascii="Consolas" w:hAnsi="Consolas" w:cs="Consolas"/>
          <w:color w:val="DFAF8F"/>
          <w:sz w:val="16"/>
          <w:szCs w:val="18"/>
          <w:lang w:val="en-US"/>
        </w:rPr>
        <w:t>yiDgDmNvueZY66bM2zqlZPgd5bkp3pDJv6rZAoGAaP5e5F1j6s82Pm7dCpH3</w:t>
      </w:r>
    </w:p>
    <w:p w14:paraId="708258E1"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AF8F"/>
          <w:sz w:val="16"/>
          <w:szCs w:val="18"/>
          <w:lang w:val="en-US"/>
        </w:rPr>
        <w:t>    </w:t>
      </w:r>
      <w:proofErr w:type="gramStart"/>
      <w:r w:rsidRPr="00567318">
        <w:rPr>
          <w:rFonts w:ascii="Consolas" w:hAnsi="Consolas" w:cs="Consolas"/>
          <w:color w:val="DFAF8F"/>
          <w:sz w:val="16"/>
          <w:szCs w:val="18"/>
          <w:lang w:val="en-US"/>
        </w:rPr>
        <w:t>mRZWnfZIKqoNQIq2BO8vA9/WrdFI2C27uNhxCp2ZDMulRdBZcoeHcwJjnyDzg4I4</w:t>
      </w:r>
      <w:proofErr w:type="gramEnd"/>
    </w:p>
    <w:p w14:paraId="539898DD"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AF8F"/>
          <w:sz w:val="16"/>
          <w:szCs w:val="18"/>
          <w:lang w:val="en-US"/>
        </w:rPr>
        <w:t>    </w:t>
      </w:r>
      <w:proofErr w:type="gramStart"/>
      <w:r w:rsidRPr="00567318">
        <w:rPr>
          <w:rFonts w:ascii="Consolas" w:hAnsi="Consolas" w:cs="Consolas"/>
          <w:color w:val="DFAF8F"/>
          <w:sz w:val="16"/>
          <w:szCs w:val="18"/>
          <w:lang w:val="en-US"/>
        </w:rPr>
        <w:t>gBZ2nSKkVdlN1REoTjLBBdlHi8X</w:t>
      </w:r>
      <w:r w:rsidR="00115D23" w:rsidRPr="00567318">
        <w:rPr>
          <w:rFonts w:ascii="Consolas" w:hAnsi="Consolas" w:cs="Consolas"/>
          <w:color w:val="DFAF8F"/>
          <w:sz w:val="16"/>
          <w:szCs w:val="18"/>
          <w:lang w:val="en-US"/>
        </w:rPr>
        <w:t>k</w:t>
      </w:r>
      <w:r w:rsidRPr="00567318">
        <w:rPr>
          <w:rFonts w:ascii="Consolas" w:hAnsi="Consolas" w:cs="Consolas"/>
          <w:color w:val="DFAF8F"/>
          <w:sz w:val="16"/>
          <w:szCs w:val="18"/>
          <w:lang w:val="en-US"/>
        </w:rPr>
        <w:t>iXzxvpItc2wjNC2AKHaJqj/dnh3bbTAQD1iU</w:t>
      </w:r>
      <w:proofErr w:type="gramEnd"/>
    </w:p>
    <w:p w14:paraId="202D2A22"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AF8F"/>
          <w:sz w:val="16"/>
          <w:szCs w:val="18"/>
          <w:lang w:val="en-US"/>
        </w:rPr>
        <w:t>    AxPmmLJYYkhfZ2i1IrTVxZE =</w:t>
      </w:r>
    </w:p>
    <w:p w14:paraId="7FB617A4" w14:textId="77777777" w:rsidR="00751907" w:rsidRPr="00567318" w:rsidRDefault="00751907" w:rsidP="00751907">
      <w:pPr>
        <w:pStyle w:val="HTML"/>
        <w:shd w:val="clear" w:color="auto" w:fill="333333"/>
        <w:rPr>
          <w:rFonts w:ascii="Consolas" w:hAnsi="Consolas" w:cs="Consolas"/>
          <w:color w:val="DFAF8F"/>
          <w:sz w:val="16"/>
          <w:szCs w:val="18"/>
          <w:lang w:val="en-US"/>
        </w:rPr>
      </w:pPr>
      <w:r w:rsidRPr="00567318">
        <w:rPr>
          <w:rFonts w:ascii="Consolas" w:hAnsi="Consolas" w:cs="Consolas"/>
          <w:color w:val="DFAF8F"/>
          <w:sz w:val="16"/>
          <w:szCs w:val="18"/>
          <w:lang w:val="en-US"/>
        </w:rPr>
        <w:t>    -----END RSA PRIVATE KEY-----</w:t>
      </w:r>
    </w:p>
    <w:p w14:paraId="07B5DEC0" w14:textId="77777777" w:rsidR="00751907" w:rsidRPr="00567318" w:rsidRDefault="00751907" w:rsidP="00751907">
      <w:pPr>
        <w:pStyle w:val="HTML"/>
        <w:shd w:val="clear" w:color="auto" w:fill="333333"/>
        <w:rPr>
          <w:rFonts w:ascii="Consolas" w:hAnsi="Consolas" w:cs="Consolas"/>
          <w:color w:val="DFDFBF"/>
          <w:sz w:val="16"/>
          <w:szCs w:val="18"/>
          <w:lang w:val="en-US"/>
        </w:rPr>
      </w:pPr>
      <w:r w:rsidRPr="00567318">
        <w:rPr>
          <w:rFonts w:ascii="Consolas" w:hAnsi="Consolas" w:cs="Consolas"/>
          <w:color w:val="DFAF8F"/>
          <w:sz w:val="16"/>
          <w:szCs w:val="18"/>
          <w:lang w:val="en-US"/>
        </w:rPr>
        <w:t>    KEYDATA</w:t>
      </w:r>
      <w:r w:rsidRPr="00567318">
        <w:rPr>
          <w:rFonts w:ascii="Consolas" w:hAnsi="Consolas" w:cs="Consolas"/>
          <w:color w:val="DFDFBF"/>
          <w:sz w:val="16"/>
          <w:szCs w:val="18"/>
          <w:lang w:val="en-US"/>
        </w:rPr>
        <w:t>;</w:t>
      </w:r>
    </w:p>
    <w:p w14:paraId="672F1C14" w14:textId="77777777" w:rsidR="00751907" w:rsidRPr="00567318" w:rsidRDefault="00751907" w:rsidP="0075190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xml:space="preserve"> </w:t>
      </w:r>
    </w:p>
    <w:p w14:paraId="15550B2D" w14:textId="77777777" w:rsidR="00751907" w:rsidRPr="00567318" w:rsidRDefault="00751907" w:rsidP="0075190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w:t>
      </w:r>
      <w:r w:rsidRPr="00567318">
        <w:rPr>
          <w:rFonts w:ascii="Consolas" w:hAnsi="Consolas" w:cs="Consolas"/>
          <w:color w:val="7A987A"/>
          <w:sz w:val="16"/>
          <w:szCs w:val="18"/>
          <w:lang w:val="en-US"/>
        </w:rPr>
        <w:t>// sha256 + Pkcs1 </w:t>
      </w:r>
      <w:hyperlink r:id="rId30" w:anchor="page-43" w:history="1">
        <w:r w:rsidR="00115D23" w:rsidRPr="00567318">
          <w:rPr>
            <w:rStyle w:val="ad"/>
            <w:rFonts w:ascii="Consolas" w:hAnsi="Consolas" w:cs="Consolas"/>
            <w:sz w:val="16"/>
            <w:szCs w:val="18"/>
            <w:lang w:val="en-US"/>
          </w:rPr>
          <w:t>https://tools.ietf.org/html/rfc3447#page-43</w:t>
        </w:r>
      </w:hyperlink>
    </w:p>
    <w:p w14:paraId="7A9A8400" w14:textId="77777777" w:rsidR="00751907" w:rsidRPr="00567318" w:rsidRDefault="00751907" w:rsidP="0075190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$data = </w:t>
      </w:r>
      <w:proofErr w:type="gramStart"/>
      <w:r w:rsidRPr="00567318">
        <w:rPr>
          <w:rFonts w:ascii="Consolas" w:hAnsi="Consolas" w:cs="Consolas"/>
          <w:color w:val="DFDFBF"/>
          <w:sz w:val="16"/>
          <w:szCs w:val="18"/>
          <w:lang w:val="en-US"/>
        </w:rPr>
        <w:t>pack(</w:t>
      </w:r>
      <w:proofErr w:type="gramEnd"/>
      <w:r w:rsidR="00115D23" w:rsidRPr="00567318">
        <w:rPr>
          <w:rFonts w:ascii="Consolas" w:hAnsi="Consolas" w:cs="Consolas"/>
          <w:color w:val="DFAF8F"/>
          <w:sz w:val="16"/>
          <w:szCs w:val="18"/>
          <w:lang w:val="en-US"/>
        </w:rPr>
        <w:t>‘</w:t>
      </w:r>
      <w:r w:rsidRPr="00567318">
        <w:rPr>
          <w:rFonts w:ascii="Consolas" w:hAnsi="Consolas" w:cs="Consolas"/>
          <w:color w:val="DFAF8F"/>
          <w:sz w:val="16"/>
          <w:szCs w:val="18"/>
          <w:lang w:val="en-US"/>
        </w:rPr>
        <w:t>H*</w:t>
      </w:r>
      <w:r w:rsidR="00115D23" w:rsidRPr="00567318">
        <w:rPr>
          <w:rFonts w:ascii="Consolas" w:hAnsi="Consolas" w:cs="Consolas"/>
          <w:color w:val="DFAF8F"/>
          <w:sz w:val="16"/>
          <w:szCs w:val="18"/>
          <w:lang w:val="en-US"/>
        </w:rPr>
        <w:t>’</w:t>
      </w:r>
      <w:r w:rsidRPr="00567318">
        <w:rPr>
          <w:rFonts w:ascii="Consolas" w:hAnsi="Consolas" w:cs="Consolas"/>
          <w:color w:val="DFDFBF"/>
          <w:sz w:val="16"/>
          <w:szCs w:val="18"/>
          <w:lang w:val="en-US"/>
        </w:rPr>
        <w:t>, </w:t>
      </w:r>
      <w:r w:rsidR="00115D23" w:rsidRPr="00567318">
        <w:rPr>
          <w:rFonts w:ascii="Consolas" w:hAnsi="Consolas" w:cs="Consolas"/>
          <w:color w:val="DFAF8F"/>
          <w:sz w:val="16"/>
          <w:szCs w:val="18"/>
          <w:lang w:val="en-US"/>
        </w:rPr>
        <w:t>‘</w:t>
      </w:r>
      <w:r w:rsidRPr="00567318">
        <w:rPr>
          <w:rFonts w:ascii="Consolas" w:hAnsi="Consolas" w:cs="Consolas"/>
          <w:color w:val="DFAF8F"/>
          <w:sz w:val="16"/>
          <w:szCs w:val="18"/>
          <w:lang w:val="en-US"/>
        </w:rPr>
        <w:t>3031300d060960864801650304020105000420</w:t>
      </w:r>
      <w:r w:rsidR="00115D23" w:rsidRPr="00567318">
        <w:rPr>
          <w:rFonts w:ascii="Consolas" w:hAnsi="Consolas" w:cs="Consolas"/>
          <w:color w:val="DFAF8F"/>
          <w:sz w:val="16"/>
          <w:szCs w:val="18"/>
          <w:lang w:val="en-US"/>
        </w:rPr>
        <w:t>’</w:t>
      </w:r>
      <w:r w:rsidRPr="00567318">
        <w:rPr>
          <w:rFonts w:ascii="Consolas" w:hAnsi="Consolas" w:cs="Consolas"/>
          <w:color w:val="DFDFBF"/>
          <w:sz w:val="16"/>
          <w:szCs w:val="18"/>
          <w:lang w:val="en-US"/>
        </w:rPr>
        <w:t>) . </w:t>
      </w:r>
      <w:proofErr w:type="gramStart"/>
      <w:r w:rsidRPr="00567318">
        <w:rPr>
          <w:rFonts w:ascii="Consolas" w:hAnsi="Consolas" w:cs="Consolas"/>
          <w:color w:val="DFDFBF"/>
          <w:sz w:val="16"/>
          <w:szCs w:val="18"/>
          <w:lang w:val="en-US"/>
        </w:rPr>
        <w:t>hash(</w:t>
      </w:r>
      <w:proofErr w:type="gramEnd"/>
      <w:r w:rsidR="00115D23" w:rsidRPr="00567318">
        <w:rPr>
          <w:rFonts w:ascii="Consolas" w:hAnsi="Consolas" w:cs="Consolas"/>
          <w:color w:val="DFAF8F"/>
          <w:sz w:val="16"/>
          <w:szCs w:val="18"/>
          <w:lang w:val="en-US"/>
        </w:rPr>
        <w:t>‘</w:t>
      </w:r>
      <w:r w:rsidRPr="00567318">
        <w:rPr>
          <w:rFonts w:ascii="Consolas" w:hAnsi="Consolas" w:cs="Consolas"/>
          <w:color w:val="DFAF8F"/>
          <w:sz w:val="16"/>
          <w:szCs w:val="18"/>
          <w:lang w:val="en-US"/>
        </w:rPr>
        <w:t>sha256</w:t>
      </w:r>
      <w:r w:rsidR="00115D23" w:rsidRPr="00567318">
        <w:rPr>
          <w:rFonts w:ascii="Consolas" w:hAnsi="Consolas" w:cs="Consolas"/>
          <w:color w:val="DFAF8F"/>
          <w:sz w:val="16"/>
          <w:szCs w:val="18"/>
          <w:lang w:val="en-US"/>
        </w:rPr>
        <w:t>’</w:t>
      </w:r>
      <w:r w:rsidRPr="00567318">
        <w:rPr>
          <w:rFonts w:ascii="Consolas" w:hAnsi="Consolas" w:cs="Consolas"/>
          <w:color w:val="DFDFBF"/>
          <w:sz w:val="16"/>
          <w:szCs w:val="18"/>
          <w:lang w:val="en-US"/>
        </w:rPr>
        <w:t>, $data, </w:t>
      </w:r>
      <w:r w:rsidRPr="00567318">
        <w:rPr>
          <w:rFonts w:ascii="Consolas" w:hAnsi="Consolas" w:cs="Consolas"/>
          <w:color w:val="EFC986"/>
          <w:sz w:val="16"/>
          <w:szCs w:val="18"/>
          <w:lang w:val="en-US"/>
        </w:rPr>
        <w:t>true</w:t>
      </w:r>
      <w:r w:rsidRPr="00567318">
        <w:rPr>
          <w:rFonts w:ascii="Consolas" w:hAnsi="Consolas" w:cs="Consolas"/>
          <w:color w:val="DFDFBF"/>
          <w:sz w:val="16"/>
          <w:szCs w:val="18"/>
          <w:lang w:val="en-US"/>
        </w:rPr>
        <w:t>);</w:t>
      </w:r>
    </w:p>
    <w:p w14:paraId="14C6FF38" w14:textId="77777777" w:rsidR="00751907" w:rsidRPr="00567318" w:rsidRDefault="00751907" w:rsidP="0075190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xml:space="preserve"> </w:t>
      </w:r>
    </w:p>
    <w:p w14:paraId="3139CDB4" w14:textId="77777777" w:rsidR="00751907" w:rsidRPr="00567318" w:rsidRDefault="00751907" w:rsidP="0075190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$pk</w:t>
      </w:r>
      <w:proofErr w:type="gramStart"/>
      <w:r w:rsidRPr="00567318">
        <w:rPr>
          <w:rFonts w:ascii="Consolas" w:hAnsi="Consolas" w:cs="Consolas"/>
          <w:color w:val="DFDFBF"/>
          <w:sz w:val="16"/>
          <w:szCs w:val="18"/>
          <w:lang w:val="en-US"/>
        </w:rPr>
        <w:t>  =</w:t>
      </w:r>
      <w:proofErr w:type="gramEnd"/>
      <w:r w:rsidRPr="00567318">
        <w:rPr>
          <w:rFonts w:ascii="Consolas" w:hAnsi="Consolas" w:cs="Consolas"/>
          <w:color w:val="DFDFBF"/>
          <w:sz w:val="16"/>
          <w:szCs w:val="18"/>
          <w:lang w:val="en-US"/>
        </w:rPr>
        <w:t> openssl_get_privatekey($key);</w:t>
      </w:r>
    </w:p>
    <w:p w14:paraId="11953B60" w14:textId="77777777" w:rsidR="00751907" w:rsidRPr="00567318" w:rsidRDefault="00751907" w:rsidP="00751907">
      <w:pPr>
        <w:pStyle w:val="HTML"/>
        <w:shd w:val="clear" w:color="auto" w:fill="333333"/>
        <w:rPr>
          <w:rFonts w:ascii="Consolas" w:hAnsi="Consolas" w:cs="Consolas"/>
          <w:color w:val="DFDFBF"/>
          <w:sz w:val="16"/>
          <w:szCs w:val="18"/>
          <w:lang w:val="en-US"/>
        </w:rPr>
      </w:pPr>
    </w:p>
    <w:p w14:paraId="25138235" w14:textId="77777777" w:rsidR="00751907" w:rsidRPr="00567318" w:rsidRDefault="00751907" w:rsidP="0075190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openssl_private_</w:t>
      </w:r>
      <w:proofErr w:type="gramStart"/>
      <w:r w:rsidRPr="00567318">
        <w:rPr>
          <w:rFonts w:ascii="Consolas" w:hAnsi="Consolas" w:cs="Consolas"/>
          <w:color w:val="DFDFBF"/>
          <w:sz w:val="16"/>
          <w:szCs w:val="18"/>
          <w:lang w:val="en-US"/>
        </w:rPr>
        <w:t>encrypt(</w:t>
      </w:r>
      <w:proofErr w:type="gramEnd"/>
      <w:r w:rsidRPr="00567318">
        <w:rPr>
          <w:rFonts w:ascii="Consolas" w:hAnsi="Consolas" w:cs="Consolas"/>
          <w:color w:val="DFDFBF"/>
          <w:sz w:val="16"/>
          <w:szCs w:val="18"/>
          <w:lang w:val="en-US"/>
        </w:rPr>
        <w:t>$data, $res, $pk);</w:t>
      </w:r>
    </w:p>
    <w:p w14:paraId="7876E4CC" w14:textId="77777777" w:rsidR="00751907" w:rsidRPr="00567318" w:rsidRDefault="00751907" w:rsidP="00751907">
      <w:pPr>
        <w:pStyle w:val="HTML"/>
        <w:shd w:val="clear" w:color="auto" w:fill="333333"/>
        <w:rPr>
          <w:rFonts w:ascii="Consolas" w:hAnsi="Consolas" w:cs="Consolas"/>
          <w:color w:val="DFDFBF"/>
          <w:sz w:val="16"/>
          <w:szCs w:val="18"/>
          <w:lang w:val="en-US"/>
        </w:rPr>
      </w:pPr>
    </w:p>
    <w:p w14:paraId="04345322" w14:textId="77777777" w:rsidR="00751907" w:rsidRPr="00567318" w:rsidRDefault="00751907" w:rsidP="0075190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w:t>
      </w:r>
      <w:proofErr w:type="gramStart"/>
      <w:r w:rsidRPr="00567318">
        <w:rPr>
          <w:rFonts w:ascii="Consolas" w:hAnsi="Consolas" w:cs="Consolas"/>
          <w:color w:val="EFC986"/>
          <w:sz w:val="16"/>
          <w:szCs w:val="18"/>
          <w:lang w:val="en-US"/>
        </w:rPr>
        <w:t>return</w:t>
      </w:r>
      <w:proofErr w:type="gramEnd"/>
      <w:r w:rsidRPr="00567318">
        <w:rPr>
          <w:rFonts w:ascii="Consolas" w:hAnsi="Consolas" w:cs="Consolas"/>
          <w:color w:val="DFDFBF"/>
          <w:sz w:val="16"/>
          <w:szCs w:val="18"/>
          <w:lang w:val="en-US"/>
        </w:rPr>
        <w:t> base64_encode($res);</w:t>
      </w:r>
    </w:p>
    <w:p w14:paraId="6665FDEA" w14:textId="77777777" w:rsidR="00751907" w:rsidRPr="00567318" w:rsidRDefault="00751907" w:rsidP="0075190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w:t>
      </w:r>
    </w:p>
    <w:p w14:paraId="71CAED8B" w14:textId="05249209" w:rsidR="00A63358" w:rsidRPr="00567318" w:rsidRDefault="0002482E" w:rsidP="003A3DC7">
      <w:pPr>
        <w:rPr>
          <w:sz w:val="22"/>
          <w:lang w:val="en-US"/>
        </w:rPr>
      </w:pPr>
      <w:r w:rsidRPr="00567318">
        <w:rPr>
          <w:sz w:val="22"/>
          <w:lang w:val="en-US"/>
        </w:rPr>
        <w:br/>
      </w:r>
      <w:r w:rsidR="00CE0D21" w:rsidRPr="00567318">
        <w:rPr>
          <w:sz w:val="22"/>
          <w:lang w:val="en-US"/>
        </w:rPr>
        <w:t>Data message in</w:t>
      </w:r>
      <w:r w:rsidR="00A63358" w:rsidRPr="00567318">
        <w:rPr>
          <w:sz w:val="22"/>
          <w:lang w:val="en-US"/>
        </w:rPr>
        <w:t xml:space="preserve"> php:</w:t>
      </w:r>
    </w:p>
    <w:p w14:paraId="1107F126" w14:textId="77777777" w:rsidR="00A63358" w:rsidRPr="00567318" w:rsidRDefault="00A63358" w:rsidP="003A3DC7">
      <w:pPr>
        <w:rPr>
          <w:sz w:val="22"/>
          <w:lang w:val="en-US"/>
        </w:rPr>
      </w:pPr>
    </w:p>
    <w:p w14:paraId="78BAF7D2" w14:textId="77777777" w:rsidR="00A63358" w:rsidRPr="0056731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DFDFBF"/>
          <w:sz w:val="16"/>
          <w:szCs w:val="18"/>
          <w:lang w:val="en-US"/>
        </w:rPr>
        <w:t>$sign = $</w:t>
      </w:r>
      <w:r w:rsidRPr="00567318">
        <w:rPr>
          <w:rFonts w:ascii="Consolas" w:eastAsia="Times New Roman" w:hAnsi="Consolas" w:cs="Consolas"/>
          <w:color w:val="EFC986"/>
          <w:sz w:val="16"/>
          <w:szCs w:val="18"/>
          <w:lang w:val="en-US"/>
        </w:rPr>
        <w:t>this</w:t>
      </w:r>
      <w:r w:rsidRPr="00567318">
        <w:rPr>
          <w:rFonts w:ascii="Consolas" w:eastAsia="Times New Roman" w:hAnsi="Consolas" w:cs="Consolas"/>
          <w:color w:val="DFDFBF"/>
          <w:sz w:val="16"/>
          <w:szCs w:val="18"/>
          <w:lang w:val="en-US"/>
        </w:rPr>
        <w:t>-&gt;</w:t>
      </w:r>
      <w:proofErr w:type="gramStart"/>
      <w:r w:rsidRPr="00567318">
        <w:rPr>
          <w:rFonts w:ascii="Consolas" w:eastAsia="Times New Roman" w:hAnsi="Consolas" w:cs="Consolas"/>
          <w:color w:val="DFDFBF"/>
          <w:sz w:val="16"/>
          <w:szCs w:val="18"/>
          <w:lang w:val="en-US"/>
        </w:rPr>
        <w:t>computeSignature(</w:t>
      </w:r>
      <w:proofErr w:type="gramEnd"/>
      <w:r w:rsidRPr="00567318">
        <w:rPr>
          <w:rFonts w:ascii="Consolas" w:eastAsia="Times New Roman" w:hAnsi="Consolas" w:cs="Consolas"/>
          <w:color w:val="DFDFBF"/>
          <w:sz w:val="16"/>
          <w:szCs w:val="18"/>
          <w:lang w:val="en-US"/>
        </w:rPr>
        <w:t>json_encode($data, JSON_UNESCAPED_UNICODE));</w:t>
      </w:r>
    </w:p>
    <w:p w14:paraId="37C23C42" w14:textId="77777777" w:rsidR="00A63358" w:rsidRPr="0056731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DFDFBF"/>
          <w:sz w:val="16"/>
          <w:szCs w:val="18"/>
          <w:lang w:val="en-US"/>
        </w:rPr>
        <w:t xml:space="preserve"> </w:t>
      </w:r>
    </w:p>
    <w:p w14:paraId="318E8B51" w14:textId="77777777" w:rsidR="00A63358" w:rsidRPr="0056731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DFDFBF"/>
          <w:sz w:val="16"/>
          <w:szCs w:val="18"/>
          <w:lang w:val="en-US"/>
        </w:rPr>
        <w:t>$headers = [</w:t>
      </w:r>
    </w:p>
    <w:p w14:paraId="44836603" w14:textId="77777777" w:rsidR="00A63358" w:rsidRPr="0056731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DFDFBF"/>
          <w:sz w:val="16"/>
          <w:szCs w:val="18"/>
          <w:lang w:val="en-US"/>
        </w:rPr>
        <w:t>    </w:t>
      </w:r>
      <w:r w:rsidR="00115D23" w:rsidRPr="00567318">
        <w:rPr>
          <w:rFonts w:ascii="Consolas" w:eastAsia="Times New Roman" w:hAnsi="Consolas" w:cs="Consolas"/>
          <w:color w:val="DFAF8F"/>
          <w:sz w:val="16"/>
          <w:szCs w:val="18"/>
          <w:lang w:val="en-US"/>
        </w:rPr>
        <w:t>‘</w:t>
      </w:r>
      <w:r w:rsidRPr="00567318">
        <w:rPr>
          <w:rFonts w:ascii="Consolas" w:eastAsia="Times New Roman" w:hAnsi="Consolas" w:cs="Consolas"/>
          <w:color w:val="DFAF8F"/>
          <w:sz w:val="16"/>
          <w:szCs w:val="18"/>
          <w:lang w:val="en-US"/>
        </w:rPr>
        <w:t>Accept: application/json</w:t>
      </w:r>
      <w:r w:rsidR="00115D23" w:rsidRPr="00567318">
        <w:rPr>
          <w:rFonts w:ascii="Consolas" w:eastAsia="Times New Roman" w:hAnsi="Consolas" w:cs="Consolas"/>
          <w:color w:val="DFAF8F"/>
          <w:sz w:val="16"/>
          <w:szCs w:val="18"/>
          <w:lang w:val="en-US"/>
        </w:rPr>
        <w:t>’</w:t>
      </w:r>
      <w:r w:rsidRPr="00567318">
        <w:rPr>
          <w:rFonts w:ascii="Consolas" w:eastAsia="Times New Roman" w:hAnsi="Consolas" w:cs="Consolas"/>
          <w:color w:val="DFDFBF"/>
          <w:sz w:val="16"/>
          <w:szCs w:val="18"/>
          <w:lang w:val="en-US"/>
        </w:rPr>
        <w:t>,</w:t>
      </w:r>
    </w:p>
    <w:p w14:paraId="7FED54C8" w14:textId="77777777" w:rsidR="00A63358" w:rsidRPr="0056731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DFDFBF"/>
          <w:sz w:val="16"/>
          <w:szCs w:val="18"/>
          <w:lang w:val="en-US"/>
        </w:rPr>
        <w:t>    </w:t>
      </w:r>
      <w:r w:rsidR="00115D23" w:rsidRPr="00567318">
        <w:rPr>
          <w:rFonts w:ascii="Consolas" w:eastAsia="Times New Roman" w:hAnsi="Consolas" w:cs="Consolas"/>
          <w:color w:val="DFAF8F"/>
          <w:sz w:val="16"/>
          <w:szCs w:val="18"/>
          <w:lang w:val="en-US"/>
        </w:rPr>
        <w:t>‘</w:t>
      </w:r>
      <w:r w:rsidRPr="00567318">
        <w:rPr>
          <w:rFonts w:ascii="Consolas" w:eastAsia="Times New Roman" w:hAnsi="Consolas" w:cs="Consolas"/>
          <w:color w:val="DFAF8F"/>
          <w:sz w:val="16"/>
          <w:szCs w:val="18"/>
          <w:lang w:val="en-US"/>
        </w:rPr>
        <w:t>Content-Type: application/json</w:t>
      </w:r>
      <w:r w:rsidR="00115D23" w:rsidRPr="00567318">
        <w:rPr>
          <w:rFonts w:ascii="Consolas" w:eastAsia="Times New Roman" w:hAnsi="Consolas" w:cs="Consolas"/>
          <w:color w:val="DFAF8F"/>
          <w:sz w:val="16"/>
          <w:szCs w:val="18"/>
          <w:lang w:val="en-US"/>
        </w:rPr>
        <w:t>’</w:t>
      </w:r>
      <w:r w:rsidRPr="00567318">
        <w:rPr>
          <w:rFonts w:ascii="Consolas" w:eastAsia="Times New Roman" w:hAnsi="Consolas" w:cs="Consolas"/>
          <w:color w:val="DFDFBF"/>
          <w:sz w:val="16"/>
          <w:szCs w:val="18"/>
          <w:lang w:val="en-US"/>
        </w:rPr>
        <w:t>,</w:t>
      </w:r>
    </w:p>
    <w:p w14:paraId="4EDA78BD" w14:textId="77777777" w:rsidR="00A63358" w:rsidRPr="0056731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DFDFBF"/>
          <w:sz w:val="16"/>
          <w:szCs w:val="18"/>
          <w:lang w:val="en-US"/>
        </w:rPr>
        <w:t>    </w:t>
      </w:r>
      <w:r w:rsidR="00115D23" w:rsidRPr="00567318">
        <w:rPr>
          <w:rFonts w:ascii="Consolas" w:eastAsia="Times New Roman" w:hAnsi="Consolas" w:cs="Consolas"/>
          <w:color w:val="DFAF8F"/>
          <w:sz w:val="16"/>
          <w:szCs w:val="18"/>
          <w:lang w:val="en-US"/>
        </w:rPr>
        <w:t>‘</w:t>
      </w:r>
      <w:r w:rsidRPr="00567318">
        <w:rPr>
          <w:rFonts w:ascii="Consolas" w:eastAsia="Times New Roman" w:hAnsi="Consolas" w:cs="Consolas"/>
          <w:color w:val="DFAF8F"/>
          <w:sz w:val="16"/>
          <w:szCs w:val="18"/>
          <w:lang w:val="en-US"/>
        </w:rPr>
        <w:t>X-Signature: </w:t>
      </w:r>
      <w:r w:rsidR="00115D23" w:rsidRPr="00567318">
        <w:rPr>
          <w:rFonts w:ascii="Consolas" w:eastAsia="Times New Roman" w:hAnsi="Consolas" w:cs="Consolas"/>
          <w:color w:val="DFAF8F"/>
          <w:sz w:val="16"/>
          <w:szCs w:val="18"/>
          <w:lang w:val="en-US"/>
        </w:rPr>
        <w:t>‘</w:t>
      </w:r>
      <w:proofErr w:type="gramStart"/>
      <w:r w:rsidRPr="00567318">
        <w:rPr>
          <w:rFonts w:ascii="Consolas" w:eastAsia="Times New Roman" w:hAnsi="Consolas" w:cs="Consolas"/>
          <w:color w:val="DFDFBF"/>
          <w:sz w:val="16"/>
          <w:szCs w:val="18"/>
          <w:lang w:val="en-US"/>
        </w:rPr>
        <w:t>.$</w:t>
      </w:r>
      <w:proofErr w:type="gramEnd"/>
      <w:r w:rsidRPr="00567318">
        <w:rPr>
          <w:rFonts w:ascii="Consolas" w:eastAsia="Times New Roman" w:hAnsi="Consolas" w:cs="Consolas"/>
          <w:color w:val="DFDFBF"/>
          <w:sz w:val="16"/>
          <w:szCs w:val="18"/>
          <w:lang w:val="en-US"/>
        </w:rPr>
        <w:t>sign</w:t>
      </w:r>
    </w:p>
    <w:p w14:paraId="2E56BCB5" w14:textId="77777777" w:rsidR="00A63358" w:rsidRPr="0056731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DFDFBF"/>
          <w:sz w:val="16"/>
          <w:szCs w:val="18"/>
          <w:lang w:val="en-US"/>
        </w:rPr>
        <w:t>];</w:t>
      </w:r>
    </w:p>
    <w:p w14:paraId="5092419F" w14:textId="77777777" w:rsidR="00A63358" w:rsidRPr="0056731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DFDFBF"/>
          <w:sz w:val="16"/>
          <w:szCs w:val="18"/>
          <w:lang w:val="en-US"/>
        </w:rPr>
        <w:t xml:space="preserve"> </w:t>
      </w:r>
    </w:p>
    <w:p w14:paraId="15EC50BF" w14:textId="77777777" w:rsidR="00A63358" w:rsidRPr="0056731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DFDFBF"/>
          <w:sz w:val="16"/>
          <w:szCs w:val="18"/>
          <w:lang w:val="en-US"/>
        </w:rPr>
        <w:t>$ch = </w:t>
      </w:r>
      <w:r w:rsidRPr="00567318">
        <w:rPr>
          <w:rFonts w:ascii="Consolas" w:eastAsia="Times New Roman" w:hAnsi="Consolas" w:cs="Consolas"/>
          <w:color w:val="EFC986"/>
          <w:sz w:val="16"/>
          <w:szCs w:val="18"/>
          <w:lang w:val="en-US"/>
        </w:rPr>
        <w:t>new</w:t>
      </w:r>
      <w:r w:rsidRPr="00567318">
        <w:rPr>
          <w:rFonts w:ascii="Consolas" w:eastAsia="Times New Roman" w:hAnsi="Consolas" w:cs="Consolas"/>
          <w:color w:val="DFDFBF"/>
          <w:sz w:val="16"/>
          <w:szCs w:val="18"/>
          <w:lang w:val="en-US"/>
        </w:rPr>
        <w:t> </w:t>
      </w:r>
      <w:proofErr w:type="gramStart"/>
      <w:r w:rsidRPr="00567318">
        <w:rPr>
          <w:rFonts w:ascii="Consolas" w:eastAsia="Times New Roman" w:hAnsi="Consolas" w:cs="Consolas"/>
          <w:color w:val="DFDFBF"/>
          <w:sz w:val="16"/>
          <w:szCs w:val="18"/>
          <w:lang w:val="en-US"/>
        </w:rPr>
        <w:t>Curl(</w:t>
      </w:r>
      <w:proofErr w:type="gramEnd"/>
      <w:r w:rsidRPr="00567318">
        <w:rPr>
          <w:rFonts w:ascii="Consolas" w:eastAsia="Times New Roman" w:hAnsi="Consolas" w:cs="Consolas"/>
          <w:color w:val="DFDFBF"/>
          <w:sz w:val="16"/>
          <w:szCs w:val="18"/>
          <w:lang w:val="en-US"/>
        </w:rPr>
        <w:t>);</w:t>
      </w:r>
    </w:p>
    <w:p w14:paraId="25E27D04" w14:textId="77777777" w:rsidR="00A63358" w:rsidRPr="0056731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DFDFBF"/>
          <w:sz w:val="16"/>
          <w:szCs w:val="18"/>
          <w:lang w:val="en-US"/>
        </w:rPr>
        <w:t>$ch-&gt;</w:t>
      </w:r>
      <w:proofErr w:type="gramStart"/>
      <w:r w:rsidRPr="00567318">
        <w:rPr>
          <w:rFonts w:ascii="Consolas" w:eastAsia="Times New Roman" w:hAnsi="Consolas" w:cs="Consolas"/>
          <w:color w:val="DFDFBF"/>
          <w:sz w:val="16"/>
          <w:szCs w:val="18"/>
          <w:lang w:val="en-US"/>
        </w:rPr>
        <w:t>init(</w:t>
      </w:r>
      <w:proofErr w:type="gramEnd"/>
      <w:r w:rsidRPr="00567318">
        <w:rPr>
          <w:rFonts w:ascii="Consolas" w:eastAsia="Times New Roman" w:hAnsi="Consolas" w:cs="Consolas"/>
          <w:color w:val="DFDFBF"/>
          <w:sz w:val="16"/>
          <w:szCs w:val="18"/>
          <w:lang w:val="en-US"/>
        </w:rPr>
        <w:t>);</w:t>
      </w:r>
    </w:p>
    <w:p w14:paraId="7CE2BCD2" w14:textId="77777777" w:rsidR="00A63358" w:rsidRPr="0056731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DFDFBF"/>
          <w:sz w:val="16"/>
          <w:szCs w:val="18"/>
          <w:lang w:val="en-US"/>
        </w:rPr>
        <w:t>$ch-&gt;</w:t>
      </w:r>
      <w:proofErr w:type="gramStart"/>
      <w:r w:rsidRPr="00567318">
        <w:rPr>
          <w:rFonts w:ascii="Consolas" w:eastAsia="Times New Roman" w:hAnsi="Consolas" w:cs="Consolas"/>
          <w:color w:val="DFDFBF"/>
          <w:sz w:val="16"/>
          <w:szCs w:val="18"/>
          <w:lang w:val="en-US"/>
        </w:rPr>
        <w:t>setOptions(</w:t>
      </w:r>
      <w:proofErr w:type="gramEnd"/>
      <w:r w:rsidRPr="00567318">
        <w:rPr>
          <w:rFonts w:ascii="Consolas" w:eastAsia="Times New Roman" w:hAnsi="Consolas" w:cs="Consolas"/>
          <w:color w:val="DFDFBF"/>
          <w:sz w:val="16"/>
          <w:szCs w:val="18"/>
          <w:lang w:val="en-US"/>
        </w:rPr>
        <w:t>$x=[</w:t>
      </w:r>
    </w:p>
    <w:p w14:paraId="2172B13D" w14:textId="77777777" w:rsidR="00A63358" w:rsidRPr="0056731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DFDFBF"/>
          <w:sz w:val="16"/>
          <w:szCs w:val="18"/>
          <w:lang w:val="en-US"/>
        </w:rPr>
        <w:t>    CURLOPT_HEADER =&gt; </w:t>
      </w:r>
      <w:r w:rsidRPr="00567318">
        <w:rPr>
          <w:rFonts w:ascii="Consolas" w:eastAsia="Times New Roman" w:hAnsi="Consolas" w:cs="Consolas"/>
          <w:color w:val="EFC986"/>
          <w:sz w:val="16"/>
          <w:szCs w:val="18"/>
          <w:lang w:val="en-US"/>
        </w:rPr>
        <w:t>false</w:t>
      </w:r>
      <w:r w:rsidRPr="00567318">
        <w:rPr>
          <w:rFonts w:ascii="Consolas" w:eastAsia="Times New Roman" w:hAnsi="Consolas" w:cs="Consolas"/>
          <w:color w:val="DFDFBF"/>
          <w:sz w:val="16"/>
          <w:szCs w:val="18"/>
          <w:lang w:val="en-US"/>
        </w:rPr>
        <w:t>,</w:t>
      </w:r>
    </w:p>
    <w:p w14:paraId="480628D5" w14:textId="77777777" w:rsidR="00A63358" w:rsidRPr="0056731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DFDFBF"/>
          <w:sz w:val="16"/>
          <w:szCs w:val="18"/>
          <w:lang w:val="en-US"/>
        </w:rPr>
        <w:t>    CURLOPT_SSL_VERIFYPEER =&gt; </w:t>
      </w:r>
      <w:r w:rsidRPr="00567318">
        <w:rPr>
          <w:rFonts w:ascii="Consolas" w:eastAsia="Times New Roman" w:hAnsi="Consolas" w:cs="Consolas"/>
          <w:color w:val="EFC986"/>
          <w:sz w:val="16"/>
          <w:szCs w:val="18"/>
          <w:lang w:val="en-US"/>
        </w:rPr>
        <w:t>false</w:t>
      </w:r>
      <w:r w:rsidRPr="00567318">
        <w:rPr>
          <w:rFonts w:ascii="Consolas" w:eastAsia="Times New Roman" w:hAnsi="Consolas" w:cs="Consolas"/>
          <w:color w:val="DFDFBF"/>
          <w:sz w:val="16"/>
          <w:szCs w:val="18"/>
          <w:lang w:val="en-US"/>
        </w:rPr>
        <w:t>,</w:t>
      </w:r>
    </w:p>
    <w:p w14:paraId="2F594BA5" w14:textId="77777777" w:rsidR="00A63358" w:rsidRPr="0056731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DFDFBF"/>
          <w:sz w:val="16"/>
          <w:szCs w:val="18"/>
          <w:lang w:val="en-US"/>
        </w:rPr>
        <w:t>    CURLOPT_SSLCERT =&gt; $</w:t>
      </w:r>
      <w:r w:rsidRPr="00567318">
        <w:rPr>
          <w:rFonts w:ascii="Consolas" w:eastAsia="Times New Roman" w:hAnsi="Consolas" w:cs="Consolas"/>
          <w:color w:val="EFC986"/>
          <w:sz w:val="16"/>
          <w:szCs w:val="18"/>
          <w:lang w:val="en-US"/>
        </w:rPr>
        <w:t>this</w:t>
      </w:r>
      <w:r w:rsidRPr="00567318">
        <w:rPr>
          <w:rFonts w:ascii="Consolas" w:eastAsia="Times New Roman" w:hAnsi="Consolas" w:cs="Consolas"/>
          <w:color w:val="DFDFBF"/>
          <w:sz w:val="16"/>
          <w:szCs w:val="18"/>
          <w:lang w:val="en-US"/>
        </w:rPr>
        <w:t>-&gt;client_</w:t>
      </w:r>
      <w:proofErr w:type="gramStart"/>
      <w:r w:rsidRPr="00567318">
        <w:rPr>
          <w:rFonts w:ascii="Consolas" w:eastAsia="Times New Roman" w:hAnsi="Consolas" w:cs="Consolas"/>
          <w:color w:val="DFDFBF"/>
          <w:sz w:val="16"/>
          <w:szCs w:val="18"/>
          <w:lang w:val="en-US"/>
        </w:rPr>
        <w:t>crt(</w:t>
      </w:r>
      <w:proofErr w:type="gramEnd"/>
      <w:r w:rsidRPr="00567318">
        <w:rPr>
          <w:rFonts w:ascii="Consolas" w:eastAsia="Times New Roman" w:hAnsi="Consolas" w:cs="Consolas"/>
          <w:color w:val="DFDFBF"/>
          <w:sz w:val="16"/>
          <w:szCs w:val="18"/>
          <w:lang w:val="en-US"/>
        </w:rPr>
        <w:t>),</w:t>
      </w:r>
    </w:p>
    <w:p w14:paraId="0FB7D1BC" w14:textId="77777777" w:rsidR="00A63358" w:rsidRPr="0056731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DFDFBF"/>
          <w:sz w:val="16"/>
          <w:szCs w:val="18"/>
          <w:lang w:val="en-US"/>
        </w:rPr>
        <w:t>    CURLOPT_SSLKEY =&gt; $</w:t>
      </w:r>
      <w:r w:rsidRPr="00567318">
        <w:rPr>
          <w:rFonts w:ascii="Consolas" w:eastAsia="Times New Roman" w:hAnsi="Consolas" w:cs="Consolas"/>
          <w:color w:val="EFC986"/>
          <w:sz w:val="16"/>
          <w:szCs w:val="18"/>
          <w:lang w:val="en-US"/>
        </w:rPr>
        <w:t>this</w:t>
      </w:r>
      <w:r w:rsidRPr="00567318">
        <w:rPr>
          <w:rFonts w:ascii="Consolas" w:eastAsia="Times New Roman" w:hAnsi="Consolas" w:cs="Consolas"/>
          <w:color w:val="DFDFBF"/>
          <w:sz w:val="16"/>
          <w:szCs w:val="18"/>
          <w:lang w:val="en-US"/>
        </w:rPr>
        <w:t>-&gt;client_</w:t>
      </w:r>
      <w:proofErr w:type="gramStart"/>
      <w:r w:rsidRPr="00567318">
        <w:rPr>
          <w:rFonts w:ascii="Consolas" w:eastAsia="Times New Roman" w:hAnsi="Consolas" w:cs="Consolas"/>
          <w:color w:val="DFDFBF"/>
          <w:sz w:val="16"/>
          <w:szCs w:val="18"/>
          <w:lang w:val="en-US"/>
        </w:rPr>
        <w:t>key(</w:t>
      </w:r>
      <w:proofErr w:type="gramEnd"/>
      <w:r w:rsidRPr="00567318">
        <w:rPr>
          <w:rFonts w:ascii="Consolas" w:eastAsia="Times New Roman" w:hAnsi="Consolas" w:cs="Consolas"/>
          <w:color w:val="DFDFBF"/>
          <w:sz w:val="16"/>
          <w:szCs w:val="18"/>
          <w:lang w:val="en-US"/>
        </w:rPr>
        <w:t>),</w:t>
      </w:r>
    </w:p>
    <w:p w14:paraId="19F5D624" w14:textId="77777777" w:rsidR="00A63358" w:rsidRPr="0056731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DFDFBF"/>
          <w:sz w:val="16"/>
          <w:szCs w:val="18"/>
          <w:lang w:val="en-US"/>
        </w:rPr>
        <w:t>    CURLOPT_SSLCERTPASSWD =&gt; </w:t>
      </w:r>
      <w:r w:rsidR="00115D23" w:rsidRPr="00567318">
        <w:rPr>
          <w:rFonts w:ascii="Consolas" w:eastAsia="Times New Roman" w:hAnsi="Consolas" w:cs="Consolas"/>
          <w:color w:val="DFAF8F"/>
          <w:sz w:val="16"/>
          <w:szCs w:val="18"/>
          <w:lang w:val="en-US"/>
        </w:rPr>
        <w:t>‘</w:t>
      </w:r>
      <w:r w:rsidRPr="00567318">
        <w:rPr>
          <w:rFonts w:ascii="Consolas" w:eastAsia="Times New Roman" w:hAnsi="Consolas" w:cs="Consolas"/>
          <w:color w:val="DFAF8F"/>
          <w:sz w:val="16"/>
          <w:szCs w:val="18"/>
          <w:lang w:val="en-US"/>
        </w:rPr>
        <w:t>1234</w:t>
      </w:r>
      <w:r w:rsidR="00115D23" w:rsidRPr="00567318">
        <w:rPr>
          <w:rFonts w:ascii="Consolas" w:eastAsia="Times New Roman" w:hAnsi="Consolas" w:cs="Consolas"/>
          <w:color w:val="DFAF8F"/>
          <w:sz w:val="16"/>
          <w:szCs w:val="18"/>
          <w:lang w:val="en-US"/>
        </w:rPr>
        <w:t>’</w:t>
      </w:r>
      <w:r w:rsidRPr="00567318">
        <w:rPr>
          <w:rFonts w:ascii="Consolas" w:eastAsia="Times New Roman" w:hAnsi="Consolas" w:cs="Consolas"/>
          <w:color w:val="DFDFBF"/>
          <w:sz w:val="16"/>
          <w:szCs w:val="18"/>
          <w:lang w:val="en-US"/>
        </w:rPr>
        <w:t>,</w:t>
      </w:r>
    </w:p>
    <w:p w14:paraId="0724E971" w14:textId="77777777" w:rsidR="00A63358" w:rsidRPr="0056731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DFDFBF"/>
          <w:sz w:val="16"/>
          <w:szCs w:val="18"/>
          <w:lang w:val="en-US"/>
        </w:rPr>
        <w:t>    CURLOPT_HTTPHEADER =&gt; $headers,</w:t>
      </w:r>
    </w:p>
    <w:p w14:paraId="2E1C36AB" w14:textId="77777777" w:rsidR="00A63358" w:rsidRPr="0056731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DFDFBF"/>
          <w:sz w:val="16"/>
          <w:szCs w:val="18"/>
          <w:lang w:val="en-US"/>
        </w:rPr>
        <w:t>]);</w:t>
      </w:r>
    </w:p>
    <w:p w14:paraId="0B6A14D1" w14:textId="77777777" w:rsidR="00A63358" w:rsidRPr="0056731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DFDFBF"/>
          <w:sz w:val="16"/>
          <w:szCs w:val="18"/>
          <w:lang w:val="en-US"/>
        </w:rPr>
        <w:t>$result = $ch-&gt;</w:t>
      </w:r>
      <w:proofErr w:type="gramStart"/>
      <w:r w:rsidRPr="00567318">
        <w:rPr>
          <w:rFonts w:ascii="Consolas" w:eastAsia="Times New Roman" w:hAnsi="Consolas" w:cs="Consolas"/>
          <w:color w:val="DFDFBF"/>
          <w:sz w:val="16"/>
          <w:szCs w:val="18"/>
          <w:lang w:val="en-US"/>
        </w:rPr>
        <w:t>post(</w:t>
      </w:r>
      <w:proofErr w:type="gramEnd"/>
    </w:p>
    <w:p w14:paraId="7FAD4F78" w14:textId="77777777" w:rsidR="00A63358" w:rsidRPr="0056731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DFDFBF"/>
          <w:sz w:val="16"/>
          <w:szCs w:val="18"/>
          <w:lang w:val="en-US"/>
        </w:rPr>
        <w:t>    </w:t>
      </w:r>
      <w:r w:rsidR="00115D23" w:rsidRPr="00567318">
        <w:rPr>
          <w:rFonts w:ascii="Consolas" w:eastAsia="Times New Roman" w:hAnsi="Consolas" w:cs="Consolas"/>
          <w:color w:val="DFAF8F"/>
          <w:sz w:val="16"/>
          <w:szCs w:val="18"/>
          <w:lang w:val="en-US"/>
        </w:rPr>
        <w:t>‘</w:t>
      </w:r>
      <w:proofErr w:type="gramStart"/>
      <w:r w:rsidRPr="00567318">
        <w:rPr>
          <w:rFonts w:ascii="Consolas" w:eastAsia="Times New Roman" w:hAnsi="Consolas" w:cs="Consolas"/>
          <w:color w:val="DFAF8F"/>
          <w:sz w:val="16"/>
          <w:szCs w:val="18"/>
          <w:lang w:val="en-US"/>
        </w:rPr>
        <w:t>https</w:t>
      </w:r>
      <w:proofErr w:type="gramEnd"/>
      <w:r w:rsidRPr="00567318">
        <w:rPr>
          <w:rFonts w:ascii="Consolas" w:eastAsia="Times New Roman" w:hAnsi="Consolas" w:cs="Consolas"/>
          <w:color w:val="DFAF8F"/>
          <w:sz w:val="16"/>
          <w:szCs w:val="18"/>
          <w:lang w:val="en-US"/>
        </w:rPr>
        <w:t>://apip.orangedata.ru:2443/api/v2/documents/</w:t>
      </w:r>
      <w:r w:rsidR="00115D23" w:rsidRPr="00567318">
        <w:rPr>
          <w:rFonts w:ascii="Consolas" w:eastAsia="Times New Roman" w:hAnsi="Consolas" w:cs="Consolas"/>
          <w:color w:val="DFAF8F"/>
          <w:sz w:val="16"/>
          <w:szCs w:val="18"/>
          <w:lang w:val="en-US"/>
        </w:rPr>
        <w:t>’</w:t>
      </w:r>
      <w:r w:rsidRPr="00567318">
        <w:rPr>
          <w:rFonts w:ascii="Consolas" w:eastAsia="Times New Roman" w:hAnsi="Consolas" w:cs="Consolas"/>
          <w:color w:val="DFDFBF"/>
          <w:sz w:val="16"/>
          <w:szCs w:val="18"/>
          <w:lang w:val="en-US"/>
        </w:rPr>
        <w:t>,</w:t>
      </w:r>
    </w:p>
    <w:p w14:paraId="36CE9B9E" w14:textId="77777777" w:rsidR="00A63358" w:rsidRPr="00567318" w:rsidRDefault="00A63358" w:rsidP="00A63358">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6"/>
          <w:szCs w:val="18"/>
          <w:lang w:val="en-US"/>
        </w:rPr>
      </w:pPr>
      <w:r w:rsidRPr="00567318">
        <w:rPr>
          <w:rFonts w:ascii="Consolas" w:eastAsia="Times New Roman" w:hAnsi="Consolas" w:cs="Consolas"/>
          <w:color w:val="DFDFBF"/>
          <w:sz w:val="16"/>
          <w:szCs w:val="18"/>
          <w:lang w:val="en-US"/>
        </w:rPr>
        <w:t>    json_</w:t>
      </w:r>
      <w:proofErr w:type="gramStart"/>
      <w:r w:rsidRPr="00567318">
        <w:rPr>
          <w:rFonts w:ascii="Consolas" w:eastAsia="Times New Roman" w:hAnsi="Consolas" w:cs="Consolas"/>
          <w:color w:val="DFDFBF"/>
          <w:sz w:val="16"/>
          <w:szCs w:val="18"/>
          <w:lang w:val="en-US"/>
        </w:rPr>
        <w:t>encode(</w:t>
      </w:r>
      <w:proofErr w:type="gramEnd"/>
      <w:r w:rsidRPr="00567318">
        <w:rPr>
          <w:rFonts w:ascii="Consolas" w:eastAsia="Times New Roman" w:hAnsi="Consolas" w:cs="Consolas"/>
          <w:color w:val="DFDFBF"/>
          <w:sz w:val="16"/>
          <w:szCs w:val="18"/>
          <w:lang w:val="en-US"/>
        </w:rPr>
        <w:t>$data, JSON_UNESCAPED_UNICODE));</w:t>
      </w:r>
    </w:p>
    <w:p w14:paraId="2F34BAF7" w14:textId="77777777" w:rsidR="00A63358" w:rsidRPr="00567318" w:rsidRDefault="00A63358" w:rsidP="003A3DC7">
      <w:pPr>
        <w:rPr>
          <w:sz w:val="22"/>
          <w:lang w:val="en-US"/>
        </w:rPr>
      </w:pPr>
    </w:p>
    <w:p w14:paraId="14F562E9" w14:textId="77777777" w:rsidR="003A3DC7" w:rsidRPr="00567318" w:rsidRDefault="00CE0D21" w:rsidP="003A3DC7">
      <w:pPr>
        <w:rPr>
          <w:sz w:val="22"/>
          <w:lang w:val="en-US"/>
        </w:rPr>
      </w:pPr>
      <w:r w:rsidRPr="00567318">
        <w:rPr>
          <w:sz w:val="22"/>
          <w:lang w:val="en-US"/>
        </w:rPr>
        <w:t>Signature generation in</w:t>
      </w:r>
      <w:r w:rsidR="003A3DC7" w:rsidRPr="00567318">
        <w:rPr>
          <w:sz w:val="22"/>
          <w:lang w:val="en-US"/>
        </w:rPr>
        <w:t xml:space="preserve"> C# </w:t>
      </w:r>
      <w:r w:rsidRPr="00567318">
        <w:rPr>
          <w:sz w:val="22"/>
          <w:lang w:val="en-US"/>
        </w:rPr>
        <w:t xml:space="preserve">using </w:t>
      </w:r>
      <w:r w:rsidR="00EA54BB" w:rsidRPr="00567318">
        <w:rPr>
          <w:sz w:val="22"/>
          <w:lang w:val="en-US"/>
        </w:rPr>
        <w:t>standard</w:t>
      </w:r>
      <w:r w:rsidRPr="00567318">
        <w:rPr>
          <w:sz w:val="22"/>
          <w:lang w:val="en-US"/>
        </w:rPr>
        <w:t xml:space="preserve"> </w:t>
      </w:r>
      <w:r w:rsidR="00EA54BB" w:rsidRPr="00567318">
        <w:rPr>
          <w:sz w:val="22"/>
          <w:lang w:val="en-US"/>
        </w:rPr>
        <w:t xml:space="preserve">class </w:t>
      </w:r>
      <w:proofErr w:type="gramStart"/>
      <w:r w:rsidR="00EA54BB" w:rsidRPr="00567318">
        <w:rPr>
          <w:sz w:val="22"/>
          <w:lang w:val="en-US"/>
        </w:rPr>
        <w:t xml:space="preserve">library </w:t>
      </w:r>
      <w:r w:rsidR="003A3DC7" w:rsidRPr="00567318">
        <w:rPr>
          <w:sz w:val="22"/>
          <w:lang w:val="en-US"/>
        </w:rPr>
        <w:t xml:space="preserve"> .</w:t>
      </w:r>
      <w:proofErr w:type="gramEnd"/>
      <w:r w:rsidR="003A3DC7" w:rsidRPr="00567318">
        <w:rPr>
          <w:sz w:val="22"/>
          <w:lang w:val="en-US"/>
        </w:rPr>
        <w:t>net core:</w:t>
      </w:r>
    </w:p>
    <w:p w14:paraId="24E03B92" w14:textId="77777777" w:rsidR="003A3DC7" w:rsidRPr="00567318" w:rsidRDefault="003A3DC7" w:rsidP="003A3DC7">
      <w:pPr>
        <w:rPr>
          <w:sz w:val="22"/>
          <w:lang w:val="en-US"/>
        </w:rPr>
      </w:pPr>
    </w:p>
    <w:p w14:paraId="495A08FC" w14:textId="77777777" w:rsidR="003A3DC7" w:rsidRPr="00567318" w:rsidRDefault="003A3DC7" w:rsidP="003A3DC7">
      <w:pPr>
        <w:pStyle w:val="HTML"/>
        <w:shd w:val="clear" w:color="auto" w:fill="333333"/>
        <w:rPr>
          <w:rFonts w:ascii="Consolas" w:hAnsi="Consolas" w:cs="Consolas"/>
          <w:color w:val="DFDFBF"/>
          <w:sz w:val="16"/>
          <w:szCs w:val="18"/>
          <w:lang w:val="en-US"/>
        </w:rPr>
      </w:pPr>
      <w:bookmarkStart w:id="22" w:name="OLE_LINK83"/>
      <w:bookmarkStart w:id="23" w:name="OLE_LINK82"/>
      <w:bookmarkStart w:id="24" w:name="OLE_LINK81"/>
      <w:bookmarkStart w:id="25" w:name="OLE_LINK80"/>
      <w:proofErr w:type="gramStart"/>
      <w:r w:rsidRPr="00567318">
        <w:rPr>
          <w:rFonts w:ascii="Consolas" w:hAnsi="Consolas" w:cs="Consolas"/>
          <w:color w:val="EFC986"/>
          <w:sz w:val="16"/>
          <w:szCs w:val="18"/>
          <w:lang w:val="en-US"/>
        </w:rPr>
        <w:t>private</w:t>
      </w:r>
      <w:proofErr w:type="gramEnd"/>
      <w:r w:rsidRPr="00567318">
        <w:rPr>
          <w:rFonts w:ascii="Consolas" w:hAnsi="Consolas" w:cs="Consolas"/>
          <w:color w:val="DFDFBF"/>
          <w:sz w:val="16"/>
          <w:szCs w:val="18"/>
          <w:lang w:val="en-US"/>
        </w:rPr>
        <w:t> </w:t>
      </w:r>
      <w:r w:rsidRPr="00567318">
        <w:rPr>
          <w:rFonts w:ascii="Consolas" w:hAnsi="Consolas" w:cs="Consolas"/>
          <w:color w:val="EFC986"/>
          <w:sz w:val="16"/>
          <w:szCs w:val="18"/>
          <w:lang w:val="en-US"/>
        </w:rPr>
        <w:t>string</w:t>
      </w:r>
      <w:r w:rsidRPr="00567318">
        <w:rPr>
          <w:rFonts w:ascii="Consolas" w:hAnsi="Consolas" w:cs="Consolas"/>
          <w:color w:val="DFDFBF"/>
          <w:sz w:val="16"/>
          <w:szCs w:val="18"/>
          <w:lang w:val="en-US"/>
        </w:rPr>
        <w:t> ComputeSignature(</w:t>
      </w:r>
      <w:r w:rsidRPr="00567318">
        <w:rPr>
          <w:rFonts w:ascii="Consolas" w:hAnsi="Consolas" w:cs="Consolas"/>
          <w:color w:val="EFC986"/>
          <w:sz w:val="16"/>
          <w:szCs w:val="18"/>
          <w:lang w:val="en-US"/>
        </w:rPr>
        <w:t>string</w:t>
      </w:r>
      <w:r w:rsidRPr="00567318">
        <w:rPr>
          <w:rFonts w:ascii="Consolas" w:hAnsi="Consolas" w:cs="Consolas"/>
          <w:color w:val="DFDFBF"/>
          <w:sz w:val="16"/>
          <w:szCs w:val="18"/>
          <w:lang w:val="en-US"/>
        </w:rPr>
        <w:t> document)</w:t>
      </w:r>
    </w:p>
    <w:p w14:paraId="1E178730"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w:t>
      </w:r>
    </w:p>
    <w:p w14:paraId="07A9F589"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w:t>
      </w:r>
      <w:proofErr w:type="gramStart"/>
      <w:r w:rsidRPr="00567318">
        <w:rPr>
          <w:rFonts w:ascii="Consolas" w:hAnsi="Consolas" w:cs="Consolas"/>
          <w:color w:val="EFC986"/>
          <w:sz w:val="16"/>
          <w:szCs w:val="18"/>
          <w:lang w:val="en-US"/>
        </w:rPr>
        <w:t>var</w:t>
      </w:r>
      <w:proofErr w:type="gramEnd"/>
      <w:r w:rsidRPr="00567318">
        <w:rPr>
          <w:rFonts w:ascii="Consolas" w:hAnsi="Consolas" w:cs="Consolas"/>
          <w:color w:val="DFDFBF"/>
          <w:sz w:val="16"/>
          <w:szCs w:val="18"/>
          <w:lang w:val="en-US"/>
        </w:rPr>
        <w:t> data = </w:t>
      </w:r>
      <w:r w:rsidRPr="00567318">
        <w:rPr>
          <w:rFonts w:ascii="Consolas" w:hAnsi="Consolas" w:cs="Consolas"/>
          <w:color w:val="8ACCCF"/>
          <w:sz w:val="16"/>
          <w:szCs w:val="18"/>
          <w:lang w:val="en-US"/>
        </w:rPr>
        <w:t>Encoding</w:t>
      </w:r>
      <w:r w:rsidRPr="00567318">
        <w:rPr>
          <w:rFonts w:ascii="Consolas" w:hAnsi="Consolas" w:cs="Consolas"/>
          <w:color w:val="DFDFBF"/>
          <w:sz w:val="16"/>
          <w:szCs w:val="18"/>
          <w:lang w:val="en-US"/>
        </w:rPr>
        <w:t>.UTF8.GetBytes(document);</w:t>
      </w:r>
    </w:p>
    <w:p w14:paraId="1E3D4BFC"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xml:space="preserve"> </w:t>
      </w:r>
    </w:p>
    <w:p w14:paraId="3098B367"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w:t>
      </w:r>
      <w:proofErr w:type="gramStart"/>
      <w:r w:rsidRPr="00567318">
        <w:rPr>
          <w:rFonts w:ascii="Consolas" w:hAnsi="Consolas" w:cs="Consolas"/>
          <w:color w:val="EFC986"/>
          <w:sz w:val="16"/>
          <w:szCs w:val="18"/>
          <w:lang w:val="en-US"/>
        </w:rPr>
        <w:t>using</w:t>
      </w:r>
      <w:proofErr w:type="gramEnd"/>
      <w:r w:rsidRPr="00567318">
        <w:rPr>
          <w:rFonts w:ascii="Consolas" w:hAnsi="Consolas" w:cs="Consolas"/>
          <w:color w:val="DFDFBF"/>
          <w:sz w:val="16"/>
          <w:szCs w:val="18"/>
          <w:lang w:val="en-US"/>
        </w:rPr>
        <w:t> (</w:t>
      </w:r>
      <w:r w:rsidRPr="00567318">
        <w:rPr>
          <w:rFonts w:ascii="Consolas" w:hAnsi="Consolas" w:cs="Consolas"/>
          <w:color w:val="EFC986"/>
          <w:sz w:val="16"/>
          <w:szCs w:val="18"/>
          <w:lang w:val="en-US"/>
        </w:rPr>
        <w:t>var</w:t>
      </w:r>
      <w:r w:rsidRPr="00567318">
        <w:rPr>
          <w:rFonts w:ascii="Consolas" w:hAnsi="Consolas" w:cs="Consolas"/>
          <w:color w:val="DFDFBF"/>
          <w:sz w:val="16"/>
          <w:szCs w:val="18"/>
          <w:lang w:val="en-US"/>
        </w:rPr>
        <w:t> rsa = </w:t>
      </w:r>
      <w:r w:rsidRPr="00567318">
        <w:rPr>
          <w:rFonts w:ascii="Consolas" w:hAnsi="Consolas" w:cs="Consolas"/>
          <w:color w:val="8ACCCF"/>
          <w:sz w:val="16"/>
          <w:szCs w:val="18"/>
          <w:lang w:val="en-US"/>
        </w:rPr>
        <w:t>RSA</w:t>
      </w:r>
      <w:r w:rsidRPr="00567318">
        <w:rPr>
          <w:rFonts w:ascii="Consolas" w:hAnsi="Consolas" w:cs="Consolas"/>
          <w:color w:val="DFDFBF"/>
          <w:sz w:val="16"/>
          <w:szCs w:val="18"/>
          <w:lang w:val="en-US"/>
        </w:rPr>
        <w:t>.Create())</w:t>
      </w:r>
    </w:p>
    <w:p w14:paraId="6D273A60"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w:t>
      </w:r>
    </w:p>
    <w:p w14:paraId="14F76B6A"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w:t>
      </w:r>
      <w:proofErr w:type="gramStart"/>
      <w:r w:rsidRPr="00567318">
        <w:rPr>
          <w:rFonts w:ascii="Consolas" w:hAnsi="Consolas" w:cs="Consolas"/>
          <w:color w:val="DFDFBF"/>
          <w:sz w:val="16"/>
          <w:szCs w:val="18"/>
          <w:lang w:val="en-US"/>
        </w:rPr>
        <w:t>rsa.FromXmlString(</w:t>
      </w:r>
      <w:proofErr w:type="gramEnd"/>
      <w:r w:rsidRPr="00567318">
        <w:rPr>
          <w:rFonts w:ascii="Consolas" w:hAnsi="Consolas" w:cs="Consolas"/>
          <w:color w:val="DFDFBF"/>
          <w:sz w:val="16"/>
          <w:szCs w:val="18"/>
          <w:lang w:val="en-US"/>
        </w:rPr>
        <w:t>privateKey);</w:t>
      </w:r>
    </w:p>
    <w:p w14:paraId="72E082C4"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w:t>
      </w:r>
      <w:proofErr w:type="gramStart"/>
      <w:r w:rsidRPr="00567318">
        <w:rPr>
          <w:rFonts w:ascii="Consolas" w:hAnsi="Consolas" w:cs="Consolas"/>
          <w:color w:val="EFC986"/>
          <w:sz w:val="16"/>
          <w:szCs w:val="18"/>
          <w:lang w:val="en-US"/>
        </w:rPr>
        <w:t>return</w:t>
      </w:r>
      <w:proofErr w:type="gramEnd"/>
      <w:r w:rsidRPr="00567318">
        <w:rPr>
          <w:rFonts w:ascii="Consolas" w:hAnsi="Consolas" w:cs="Consolas"/>
          <w:color w:val="DFDFBF"/>
          <w:sz w:val="16"/>
          <w:szCs w:val="18"/>
          <w:lang w:val="en-US"/>
        </w:rPr>
        <w:t> </w:t>
      </w:r>
      <w:r w:rsidRPr="00567318">
        <w:rPr>
          <w:rFonts w:ascii="Consolas" w:hAnsi="Consolas" w:cs="Consolas"/>
          <w:color w:val="8ACCCF"/>
          <w:sz w:val="16"/>
          <w:szCs w:val="18"/>
          <w:lang w:val="en-US"/>
        </w:rPr>
        <w:t>Convert</w:t>
      </w:r>
      <w:r w:rsidRPr="00567318">
        <w:rPr>
          <w:rFonts w:ascii="Consolas" w:hAnsi="Consolas" w:cs="Consolas"/>
          <w:color w:val="DFDFBF"/>
          <w:sz w:val="16"/>
          <w:szCs w:val="18"/>
          <w:lang w:val="en-US"/>
        </w:rPr>
        <w:t>.ToBase64String(rsa.SignData(data, </w:t>
      </w:r>
      <w:r w:rsidRPr="00567318">
        <w:rPr>
          <w:rFonts w:ascii="Consolas" w:hAnsi="Consolas" w:cs="Consolas"/>
          <w:color w:val="8ACCCF"/>
          <w:sz w:val="16"/>
          <w:szCs w:val="18"/>
          <w:lang w:val="en-US"/>
        </w:rPr>
        <w:t>HashAlgorithmName</w:t>
      </w:r>
      <w:r w:rsidRPr="00567318">
        <w:rPr>
          <w:rFonts w:ascii="Consolas" w:hAnsi="Consolas" w:cs="Consolas"/>
          <w:color w:val="DFDFBF"/>
          <w:sz w:val="16"/>
          <w:szCs w:val="18"/>
          <w:lang w:val="en-US"/>
        </w:rPr>
        <w:t>.SHA256, </w:t>
      </w:r>
      <w:r w:rsidRPr="00567318">
        <w:rPr>
          <w:rFonts w:ascii="Consolas" w:hAnsi="Consolas" w:cs="Consolas"/>
          <w:color w:val="8ACCCF"/>
          <w:sz w:val="16"/>
          <w:szCs w:val="18"/>
          <w:lang w:val="en-US"/>
        </w:rPr>
        <w:t>RSASignaturePadding</w:t>
      </w:r>
      <w:r w:rsidRPr="00567318">
        <w:rPr>
          <w:rFonts w:ascii="Consolas" w:hAnsi="Consolas" w:cs="Consolas"/>
          <w:color w:val="DFDFBF"/>
          <w:sz w:val="16"/>
          <w:szCs w:val="18"/>
          <w:lang w:val="en-US"/>
        </w:rPr>
        <w:t>.Pkcs1));</w:t>
      </w:r>
    </w:p>
    <w:p w14:paraId="2A05A16D"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w:t>
      </w:r>
    </w:p>
    <w:p w14:paraId="350E8EC4"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w:t>
      </w:r>
    </w:p>
    <w:p w14:paraId="0A87C993" w14:textId="77777777" w:rsidR="003A3DC7" w:rsidRPr="00567318" w:rsidRDefault="003A3DC7" w:rsidP="003A3DC7">
      <w:pPr>
        <w:rPr>
          <w:sz w:val="22"/>
          <w:lang w:val="en-US"/>
        </w:rPr>
      </w:pPr>
    </w:p>
    <w:bookmarkEnd w:id="22"/>
    <w:bookmarkEnd w:id="23"/>
    <w:bookmarkEnd w:id="24"/>
    <w:bookmarkEnd w:id="25"/>
    <w:p w14:paraId="164CD41D" w14:textId="670307E8" w:rsidR="003A3DC7" w:rsidRPr="00567318" w:rsidRDefault="00EA54BB" w:rsidP="003A3DC7">
      <w:pPr>
        <w:rPr>
          <w:sz w:val="22"/>
          <w:lang w:val="en-US"/>
        </w:rPr>
      </w:pPr>
      <w:r w:rsidRPr="00567318">
        <w:rPr>
          <w:sz w:val="22"/>
          <w:lang w:val="en-US"/>
        </w:rPr>
        <w:t>An example of signature generation in C # using the standard class library</w:t>
      </w:r>
      <w:r w:rsidR="003A3DC7" w:rsidRPr="00567318">
        <w:rPr>
          <w:sz w:val="22"/>
          <w:lang w:val="en-US"/>
        </w:rPr>
        <w:t xml:space="preserve"> .net framework full:</w:t>
      </w:r>
      <w:r w:rsidR="0002482E" w:rsidRPr="00567318">
        <w:rPr>
          <w:sz w:val="22"/>
          <w:lang w:val="en-US"/>
        </w:rPr>
        <w:br/>
      </w:r>
    </w:p>
    <w:p w14:paraId="1C72097F" w14:textId="77777777" w:rsidR="003A3DC7" w:rsidRPr="00567318" w:rsidRDefault="003A3DC7" w:rsidP="003A3DC7">
      <w:pPr>
        <w:pStyle w:val="HTML"/>
        <w:shd w:val="clear" w:color="auto" w:fill="333333"/>
        <w:rPr>
          <w:rFonts w:ascii="Consolas" w:hAnsi="Consolas" w:cs="Consolas"/>
          <w:color w:val="DFDFBF"/>
          <w:sz w:val="16"/>
          <w:szCs w:val="18"/>
          <w:lang w:val="en-US"/>
        </w:rPr>
      </w:pPr>
      <w:proofErr w:type="gramStart"/>
      <w:r w:rsidRPr="00567318">
        <w:rPr>
          <w:rFonts w:ascii="Consolas" w:hAnsi="Consolas" w:cs="Consolas"/>
          <w:color w:val="EFC986"/>
          <w:sz w:val="16"/>
          <w:szCs w:val="18"/>
          <w:lang w:val="en-US"/>
        </w:rPr>
        <w:t>private</w:t>
      </w:r>
      <w:proofErr w:type="gramEnd"/>
      <w:r w:rsidRPr="00567318">
        <w:rPr>
          <w:rFonts w:ascii="Consolas" w:hAnsi="Consolas" w:cs="Consolas"/>
          <w:color w:val="DFDFBF"/>
          <w:sz w:val="16"/>
          <w:szCs w:val="18"/>
          <w:lang w:val="en-US"/>
        </w:rPr>
        <w:t> </w:t>
      </w:r>
      <w:r w:rsidRPr="00567318">
        <w:rPr>
          <w:rFonts w:ascii="Consolas" w:hAnsi="Consolas" w:cs="Consolas"/>
          <w:color w:val="EFC986"/>
          <w:sz w:val="16"/>
          <w:szCs w:val="18"/>
          <w:lang w:val="en-US"/>
        </w:rPr>
        <w:t>string</w:t>
      </w:r>
      <w:r w:rsidRPr="00567318">
        <w:rPr>
          <w:rFonts w:ascii="Consolas" w:hAnsi="Consolas" w:cs="Consolas"/>
          <w:color w:val="DFDFBF"/>
          <w:sz w:val="16"/>
          <w:szCs w:val="18"/>
          <w:lang w:val="en-US"/>
        </w:rPr>
        <w:t> ComputeSignature(</w:t>
      </w:r>
      <w:r w:rsidRPr="00567318">
        <w:rPr>
          <w:rFonts w:ascii="Consolas" w:hAnsi="Consolas" w:cs="Consolas"/>
          <w:color w:val="EFC986"/>
          <w:sz w:val="16"/>
          <w:szCs w:val="18"/>
          <w:lang w:val="en-US"/>
        </w:rPr>
        <w:t>string</w:t>
      </w:r>
      <w:r w:rsidRPr="00567318">
        <w:rPr>
          <w:rFonts w:ascii="Consolas" w:hAnsi="Consolas" w:cs="Consolas"/>
          <w:color w:val="DFDFBF"/>
          <w:sz w:val="16"/>
          <w:szCs w:val="18"/>
          <w:lang w:val="en-US"/>
        </w:rPr>
        <w:t> document)</w:t>
      </w:r>
    </w:p>
    <w:p w14:paraId="5DE30003"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w:t>
      </w:r>
    </w:p>
    <w:p w14:paraId="688459BD"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w:t>
      </w:r>
      <w:proofErr w:type="gramStart"/>
      <w:r w:rsidRPr="00567318">
        <w:rPr>
          <w:rFonts w:ascii="Consolas" w:hAnsi="Consolas" w:cs="Consolas"/>
          <w:color w:val="EFC986"/>
          <w:sz w:val="16"/>
          <w:szCs w:val="18"/>
          <w:lang w:val="en-US"/>
        </w:rPr>
        <w:t>var</w:t>
      </w:r>
      <w:proofErr w:type="gramEnd"/>
      <w:r w:rsidRPr="00567318">
        <w:rPr>
          <w:rFonts w:ascii="Consolas" w:hAnsi="Consolas" w:cs="Consolas"/>
          <w:color w:val="DFDFBF"/>
          <w:sz w:val="16"/>
          <w:szCs w:val="18"/>
          <w:lang w:val="en-US"/>
        </w:rPr>
        <w:t> data = </w:t>
      </w:r>
      <w:r w:rsidRPr="00567318">
        <w:rPr>
          <w:rFonts w:ascii="Consolas" w:hAnsi="Consolas" w:cs="Consolas"/>
          <w:color w:val="8ACCCF"/>
          <w:sz w:val="16"/>
          <w:szCs w:val="18"/>
          <w:lang w:val="en-US"/>
        </w:rPr>
        <w:t>Encoding</w:t>
      </w:r>
      <w:r w:rsidRPr="00567318">
        <w:rPr>
          <w:rFonts w:ascii="Consolas" w:hAnsi="Consolas" w:cs="Consolas"/>
          <w:color w:val="DFDFBF"/>
          <w:sz w:val="16"/>
          <w:szCs w:val="18"/>
          <w:lang w:val="en-US"/>
        </w:rPr>
        <w:t>.UTF8.GetBytes(document);</w:t>
      </w:r>
    </w:p>
    <w:p w14:paraId="3873A205"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xml:space="preserve"> </w:t>
      </w:r>
    </w:p>
    <w:p w14:paraId="471B650B"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w:t>
      </w:r>
      <w:proofErr w:type="gramStart"/>
      <w:r w:rsidRPr="00567318">
        <w:rPr>
          <w:rFonts w:ascii="Consolas" w:hAnsi="Consolas" w:cs="Consolas"/>
          <w:color w:val="EFC986"/>
          <w:sz w:val="16"/>
          <w:szCs w:val="18"/>
          <w:lang w:val="en-US"/>
        </w:rPr>
        <w:t>using</w:t>
      </w:r>
      <w:proofErr w:type="gramEnd"/>
      <w:r w:rsidRPr="00567318">
        <w:rPr>
          <w:rFonts w:ascii="Consolas" w:hAnsi="Consolas" w:cs="Consolas"/>
          <w:color w:val="DFDFBF"/>
          <w:sz w:val="16"/>
          <w:szCs w:val="18"/>
          <w:lang w:val="en-US"/>
        </w:rPr>
        <w:t> (</w:t>
      </w:r>
      <w:r w:rsidRPr="00567318">
        <w:rPr>
          <w:rFonts w:ascii="Consolas" w:hAnsi="Consolas" w:cs="Consolas"/>
          <w:color w:val="EFC986"/>
          <w:sz w:val="16"/>
          <w:szCs w:val="18"/>
          <w:lang w:val="en-US"/>
        </w:rPr>
        <w:t>var</w:t>
      </w:r>
      <w:r w:rsidRPr="00567318">
        <w:rPr>
          <w:rFonts w:ascii="Consolas" w:hAnsi="Consolas" w:cs="Consolas"/>
          <w:color w:val="DFDFBF"/>
          <w:sz w:val="16"/>
          <w:szCs w:val="18"/>
          <w:lang w:val="en-US"/>
        </w:rPr>
        <w:t> rsa = </w:t>
      </w:r>
      <w:r w:rsidRPr="00567318">
        <w:rPr>
          <w:rFonts w:ascii="Consolas" w:hAnsi="Consolas" w:cs="Consolas"/>
          <w:color w:val="EFC986"/>
          <w:sz w:val="16"/>
          <w:szCs w:val="18"/>
          <w:lang w:val="en-US"/>
        </w:rPr>
        <w:t>new</w:t>
      </w:r>
      <w:r w:rsidRPr="00567318">
        <w:rPr>
          <w:rFonts w:ascii="Consolas" w:hAnsi="Consolas" w:cs="Consolas"/>
          <w:color w:val="DFDFBF"/>
          <w:sz w:val="16"/>
          <w:szCs w:val="18"/>
          <w:lang w:val="en-US"/>
        </w:rPr>
        <w:t> </w:t>
      </w:r>
      <w:r w:rsidRPr="00567318">
        <w:rPr>
          <w:rFonts w:ascii="Consolas" w:hAnsi="Consolas" w:cs="Consolas"/>
          <w:color w:val="8ACCCF"/>
          <w:sz w:val="16"/>
          <w:szCs w:val="18"/>
          <w:lang w:val="en-US"/>
        </w:rPr>
        <w:t>RSACryptoServiceProvider</w:t>
      </w:r>
      <w:r w:rsidRPr="00567318">
        <w:rPr>
          <w:rFonts w:ascii="Consolas" w:hAnsi="Consolas" w:cs="Consolas"/>
          <w:color w:val="DFDFBF"/>
          <w:sz w:val="16"/>
          <w:szCs w:val="18"/>
          <w:lang w:val="en-US"/>
        </w:rPr>
        <w:t>())</w:t>
      </w:r>
    </w:p>
    <w:p w14:paraId="01003EED"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w:t>
      </w:r>
    </w:p>
    <w:p w14:paraId="017ABB1B"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w:t>
      </w:r>
      <w:proofErr w:type="gramStart"/>
      <w:r w:rsidRPr="00567318">
        <w:rPr>
          <w:rFonts w:ascii="Consolas" w:hAnsi="Consolas" w:cs="Consolas"/>
          <w:color w:val="DFDFBF"/>
          <w:sz w:val="16"/>
          <w:szCs w:val="18"/>
          <w:lang w:val="en-US"/>
        </w:rPr>
        <w:t>rsa.FromXmlString(</w:t>
      </w:r>
      <w:proofErr w:type="gramEnd"/>
      <w:r w:rsidRPr="00567318">
        <w:rPr>
          <w:rFonts w:ascii="Consolas" w:hAnsi="Consolas" w:cs="Consolas"/>
          <w:color w:val="DFDFBF"/>
          <w:sz w:val="16"/>
          <w:szCs w:val="18"/>
          <w:lang w:val="en-US"/>
        </w:rPr>
        <w:t>privateKey);</w:t>
      </w:r>
    </w:p>
    <w:p w14:paraId="5C68A657"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w:t>
      </w:r>
      <w:proofErr w:type="gramStart"/>
      <w:r w:rsidRPr="00567318">
        <w:rPr>
          <w:rFonts w:ascii="Consolas" w:hAnsi="Consolas" w:cs="Consolas"/>
          <w:color w:val="EFC986"/>
          <w:sz w:val="16"/>
          <w:szCs w:val="18"/>
          <w:lang w:val="en-US"/>
        </w:rPr>
        <w:t>return</w:t>
      </w:r>
      <w:proofErr w:type="gramEnd"/>
      <w:r w:rsidRPr="00567318">
        <w:rPr>
          <w:rFonts w:ascii="Consolas" w:hAnsi="Consolas" w:cs="Consolas"/>
          <w:color w:val="DFDFBF"/>
          <w:sz w:val="16"/>
          <w:szCs w:val="18"/>
          <w:lang w:val="en-US"/>
        </w:rPr>
        <w:t> </w:t>
      </w:r>
      <w:r w:rsidRPr="00567318">
        <w:rPr>
          <w:rFonts w:ascii="Consolas" w:hAnsi="Consolas" w:cs="Consolas"/>
          <w:color w:val="8ACCCF"/>
          <w:sz w:val="16"/>
          <w:szCs w:val="18"/>
          <w:lang w:val="en-US"/>
        </w:rPr>
        <w:t>Convert</w:t>
      </w:r>
      <w:r w:rsidRPr="00567318">
        <w:rPr>
          <w:rFonts w:ascii="Consolas" w:hAnsi="Consolas" w:cs="Consolas"/>
          <w:color w:val="DFDFBF"/>
          <w:sz w:val="16"/>
          <w:szCs w:val="18"/>
          <w:lang w:val="en-US"/>
        </w:rPr>
        <w:t>.ToBase64String(rsa.SignData(data, </w:t>
      </w:r>
      <w:r w:rsidR="00115D23" w:rsidRPr="00567318">
        <w:rPr>
          <w:rFonts w:ascii="Consolas" w:hAnsi="Consolas" w:cs="Consolas"/>
          <w:color w:val="DFAF8F"/>
          <w:sz w:val="16"/>
          <w:szCs w:val="18"/>
          <w:lang w:val="en-US"/>
        </w:rPr>
        <w:t>“</w:t>
      </w:r>
      <w:r w:rsidRPr="00567318">
        <w:rPr>
          <w:rFonts w:ascii="Consolas" w:hAnsi="Consolas" w:cs="Consolas"/>
          <w:color w:val="DFAF8F"/>
          <w:sz w:val="16"/>
          <w:szCs w:val="18"/>
          <w:lang w:val="en-US"/>
        </w:rPr>
        <w:t>SHA256</w:t>
      </w:r>
      <w:r w:rsidR="00115D23" w:rsidRPr="00567318">
        <w:rPr>
          <w:rFonts w:ascii="Consolas" w:hAnsi="Consolas" w:cs="Consolas"/>
          <w:color w:val="DFAF8F"/>
          <w:sz w:val="16"/>
          <w:szCs w:val="18"/>
          <w:lang w:val="en-US"/>
        </w:rPr>
        <w:t>”</w:t>
      </w:r>
      <w:r w:rsidRPr="00567318">
        <w:rPr>
          <w:rFonts w:ascii="Consolas" w:hAnsi="Consolas" w:cs="Consolas"/>
          <w:color w:val="DFDFBF"/>
          <w:sz w:val="16"/>
          <w:szCs w:val="18"/>
          <w:lang w:val="en-US"/>
        </w:rPr>
        <w:t>));</w:t>
      </w:r>
    </w:p>
    <w:p w14:paraId="35C25166"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    }</w:t>
      </w:r>
    </w:p>
    <w:p w14:paraId="7AB995F6" w14:textId="77777777" w:rsidR="003A3DC7" w:rsidRPr="00567318" w:rsidRDefault="003A3DC7" w:rsidP="003A3DC7">
      <w:pPr>
        <w:pStyle w:val="HTML"/>
        <w:shd w:val="clear" w:color="auto" w:fill="333333"/>
        <w:rPr>
          <w:rFonts w:ascii="Consolas" w:hAnsi="Consolas" w:cs="Consolas"/>
          <w:color w:val="DFDFBF"/>
          <w:sz w:val="16"/>
          <w:szCs w:val="18"/>
          <w:lang w:val="en-US"/>
        </w:rPr>
      </w:pPr>
      <w:r w:rsidRPr="00567318">
        <w:rPr>
          <w:rFonts w:ascii="Consolas" w:hAnsi="Consolas" w:cs="Consolas"/>
          <w:color w:val="DFDFBF"/>
          <w:sz w:val="16"/>
          <w:szCs w:val="18"/>
          <w:lang w:val="en-US"/>
        </w:rPr>
        <w:t>}</w:t>
      </w:r>
    </w:p>
    <w:p w14:paraId="67AD31F9" w14:textId="0865C2F2" w:rsidR="00540332" w:rsidRPr="00567318" w:rsidRDefault="00540332" w:rsidP="00540332">
      <w:pPr>
        <w:spacing w:after="160" w:line="259" w:lineRule="auto"/>
        <w:rPr>
          <w:sz w:val="22"/>
          <w:lang w:val="en-US"/>
        </w:rPr>
      </w:pPr>
      <w:bookmarkStart w:id="26" w:name="_Toc507539849"/>
    </w:p>
    <w:p w14:paraId="42F46374" w14:textId="3498330E" w:rsidR="007474BF" w:rsidRPr="00567318" w:rsidRDefault="007474BF" w:rsidP="00540332">
      <w:pPr>
        <w:spacing w:after="160" w:line="259" w:lineRule="auto"/>
        <w:rPr>
          <w:sz w:val="22"/>
          <w:lang w:val="en-US"/>
        </w:rPr>
      </w:pPr>
    </w:p>
    <w:p w14:paraId="3C83939E" w14:textId="734A4A42" w:rsidR="007474BF" w:rsidRPr="00567318" w:rsidRDefault="007474BF" w:rsidP="007474BF">
      <w:pPr>
        <w:pStyle w:val="2"/>
        <w:ind w:left="360"/>
        <w:rPr>
          <w:sz w:val="24"/>
          <w:lang w:val="en-US"/>
        </w:rPr>
      </w:pPr>
      <w:bookmarkStart w:id="27" w:name="_Toc59045186"/>
      <w:r w:rsidRPr="00567318">
        <w:rPr>
          <w:sz w:val="24"/>
          <w:lang w:val="en-US"/>
        </w:rPr>
        <w:t>1.4.</w:t>
      </w:r>
      <w:r w:rsidRPr="00567318">
        <w:rPr>
          <w:sz w:val="24"/>
          <w:lang w:val="en-US"/>
        </w:rPr>
        <w:tab/>
        <w:t>Testing API with Postman and Signature Generator application.</w:t>
      </w:r>
      <w:bookmarkEnd w:id="27"/>
    </w:p>
    <w:p w14:paraId="4DEB78BA" w14:textId="29953C7A" w:rsidR="007474BF" w:rsidRPr="00567318" w:rsidRDefault="007474BF" w:rsidP="00540332">
      <w:pPr>
        <w:spacing w:after="160" w:line="259" w:lineRule="auto"/>
        <w:rPr>
          <w:sz w:val="22"/>
          <w:lang w:val="en-US"/>
        </w:rPr>
      </w:pPr>
    </w:p>
    <w:p w14:paraId="4A5C9BA9" w14:textId="23074097" w:rsidR="007474BF" w:rsidRPr="00567318" w:rsidRDefault="007474BF" w:rsidP="00540332">
      <w:pPr>
        <w:spacing w:after="160" w:line="259" w:lineRule="auto"/>
        <w:rPr>
          <w:sz w:val="22"/>
          <w:lang w:val="en-US"/>
        </w:rPr>
      </w:pPr>
      <w:r w:rsidRPr="00567318">
        <w:rPr>
          <w:sz w:val="22"/>
          <w:lang w:val="en-US"/>
        </w:rPr>
        <w:lastRenderedPageBreak/>
        <w:t>You can test OrangeData API with Postman application. Request body signing can be performed by Signature Generator application.</w:t>
      </w:r>
      <w:r w:rsidR="00CA1B3F" w:rsidRPr="00567318">
        <w:rPr>
          <w:sz w:val="22"/>
          <w:lang w:val="en-US"/>
        </w:rPr>
        <w:br/>
      </w:r>
      <w:hyperlink r:id="rId31" w:history="1">
        <w:r w:rsidR="00CA1B3F" w:rsidRPr="00567318">
          <w:rPr>
            <w:rStyle w:val="ad"/>
            <w:rFonts w:cstheme="minorHAnsi"/>
            <w:sz w:val="22"/>
          </w:rPr>
          <w:t>https://github.com/orangedata-official/API/tree/master/SignatureGenerator</w:t>
        </w:r>
      </w:hyperlink>
    </w:p>
    <w:p w14:paraId="2A14583E" w14:textId="77777777" w:rsidR="007474BF" w:rsidRPr="00567318" w:rsidRDefault="007474BF" w:rsidP="00540332">
      <w:pPr>
        <w:spacing w:after="160" w:line="259" w:lineRule="auto"/>
        <w:rPr>
          <w:sz w:val="22"/>
          <w:lang w:val="en-US"/>
        </w:rPr>
      </w:pPr>
    </w:p>
    <w:p w14:paraId="69E519E4" w14:textId="0D0DDB92" w:rsidR="004F178F" w:rsidRPr="00567318" w:rsidRDefault="004F178F" w:rsidP="007624AA">
      <w:pPr>
        <w:pStyle w:val="1"/>
        <w:rPr>
          <w:sz w:val="24"/>
          <w:szCs w:val="28"/>
          <w:lang w:val="en-US"/>
        </w:rPr>
      </w:pPr>
      <w:bookmarkStart w:id="28" w:name="_Toc59045187"/>
      <w:r w:rsidRPr="00567318">
        <w:rPr>
          <w:sz w:val="24"/>
          <w:szCs w:val="28"/>
          <w:lang w:val="en-US"/>
        </w:rPr>
        <w:t xml:space="preserve">2. </w:t>
      </w:r>
      <w:bookmarkEnd w:id="26"/>
      <w:r w:rsidR="00347F3E" w:rsidRPr="00567318">
        <w:rPr>
          <w:sz w:val="24"/>
          <w:szCs w:val="28"/>
          <w:lang w:val="en-US"/>
        </w:rPr>
        <w:t>Requests</w:t>
      </w:r>
      <w:bookmarkEnd w:id="28"/>
    </w:p>
    <w:p w14:paraId="151F335F" w14:textId="77777777" w:rsidR="004F178F" w:rsidRPr="00567318" w:rsidRDefault="004F178F" w:rsidP="004F178F">
      <w:pPr>
        <w:pStyle w:val="2"/>
        <w:rPr>
          <w:sz w:val="24"/>
          <w:szCs w:val="28"/>
          <w:lang w:val="en-US"/>
        </w:rPr>
      </w:pPr>
      <w:bookmarkStart w:id="29" w:name="_Toc507539850"/>
      <w:bookmarkStart w:id="30" w:name="_Toc59045188"/>
      <w:bookmarkStart w:id="31" w:name="OLE_LINK38"/>
      <w:bookmarkStart w:id="32" w:name="OLE_LINK39"/>
      <w:bookmarkStart w:id="33" w:name="OLE_LINK89"/>
      <w:r w:rsidRPr="00567318">
        <w:rPr>
          <w:sz w:val="24"/>
          <w:szCs w:val="28"/>
          <w:lang w:val="en-US"/>
        </w:rPr>
        <w:t xml:space="preserve">2.1 </w:t>
      </w:r>
      <w:bookmarkEnd w:id="29"/>
      <w:r w:rsidR="00347F3E" w:rsidRPr="00567318">
        <w:rPr>
          <w:sz w:val="24"/>
          <w:szCs w:val="28"/>
          <w:lang w:val="en-US"/>
        </w:rPr>
        <w:t>Receipt creation</w:t>
      </w:r>
      <w:bookmarkEnd w:id="30"/>
    </w:p>
    <w:p w14:paraId="45CD1248" w14:textId="77777777" w:rsidR="006C741D" w:rsidRPr="00567318" w:rsidRDefault="006C741D" w:rsidP="009B000F">
      <w:pPr>
        <w:rPr>
          <w:sz w:val="22"/>
          <w:lang w:val="en-US"/>
        </w:rPr>
      </w:pPr>
      <w:bookmarkStart w:id="34" w:name="OLE_LINK273"/>
      <w:bookmarkStart w:id="35" w:name="OLE_LINK274"/>
    </w:p>
    <w:p w14:paraId="60F95EB4" w14:textId="77777777" w:rsidR="006C741D" w:rsidRPr="00567318" w:rsidRDefault="006C741D" w:rsidP="009B000F">
      <w:pPr>
        <w:rPr>
          <w:sz w:val="22"/>
          <w:lang w:val="en-US"/>
        </w:rPr>
      </w:pPr>
      <w:r w:rsidRPr="00567318">
        <w:rPr>
          <w:sz w:val="22"/>
          <w:lang w:val="en-US"/>
        </w:rPr>
        <w:t>Receipt generation is performed in 3 stages:</w:t>
      </w:r>
    </w:p>
    <w:p w14:paraId="14A7C2AB" w14:textId="77777777" w:rsidR="006C741D" w:rsidRPr="00567318" w:rsidRDefault="006C741D" w:rsidP="009B000F">
      <w:pPr>
        <w:rPr>
          <w:rFonts w:cs="Arial"/>
          <w:sz w:val="22"/>
          <w:lang w:val="en-US"/>
        </w:rPr>
      </w:pPr>
    </w:p>
    <w:tbl>
      <w:tblPr>
        <w:tblStyle w:val="a5"/>
        <w:tblW w:w="0" w:type="auto"/>
        <w:tblLook w:val="04A0" w:firstRow="1" w:lastRow="0" w:firstColumn="1" w:lastColumn="0" w:noHBand="0" w:noVBand="1"/>
      </w:tblPr>
      <w:tblGrid>
        <w:gridCol w:w="1091"/>
        <w:gridCol w:w="9672"/>
      </w:tblGrid>
      <w:tr w:rsidR="006C741D" w:rsidRPr="00567318" w14:paraId="176ABCBB" w14:textId="77777777" w:rsidTr="006C741D">
        <w:tc>
          <w:tcPr>
            <w:tcW w:w="1101" w:type="dxa"/>
          </w:tcPr>
          <w:p w14:paraId="7A03918B" w14:textId="636EBE2A" w:rsidR="006C741D" w:rsidRPr="00567318" w:rsidRDefault="006C741D" w:rsidP="009B000F">
            <w:pPr>
              <w:rPr>
                <w:rFonts w:cs="Arial"/>
                <w:sz w:val="22"/>
                <w:lang w:val="en-US"/>
              </w:rPr>
            </w:pPr>
            <w:r w:rsidRPr="00567318">
              <w:rPr>
                <w:b/>
                <w:sz w:val="22"/>
                <w:lang w:val="en-US"/>
              </w:rPr>
              <w:t>Stage 1:</w:t>
            </w:r>
          </w:p>
        </w:tc>
        <w:tc>
          <w:tcPr>
            <w:tcW w:w="9888" w:type="dxa"/>
          </w:tcPr>
          <w:p w14:paraId="75F37209" w14:textId="6E54FDCC" w:rsidR="006C741D" w:rsidRPr="00567318" w:rsidRDefault="006C741D" w:rsidP="006C741D">
            <w:pPr>
              <w:rPr>
                <w:rFonts w:cs="Arial"/>
                <w:sz w:val="22"/>
                <w:lang w:val="en-US"/>
              </w:rPr>
            </w:pPr>
            <w:r w:rsidRPr="00567318">
              <w:rPr>
                <w:sz w:val="22"/>
                <w:lang w:val="en-US"/>
              </w:rPr>
              <w:t xml:space="preserve">Client’s application (web site) sends an </w:t>
            </w:r>
            <w:r w:rsidRPr="00567318">
              <w:rPr>
                <w:rFonts w:cs="Arial"/>
                <w:sz w:val="22"/>
                <w:lang w:val="en-US"/>
              </w:rPr>
              <w:t>asynchronous request for receipt generation.  Server stores the request data into processing queue.</w:t>
            </w:r>
          </w:p>
        </w:tc>
      </w:tr>
      <w:tr w:rsidR="006C741D" w:rsidRPr="00567318" w14:paraId="4226CC9B" w14:textId="77777777" w:rsidTr="006C741D">
        <w:tc>
          <w:tcPr>
            <w:tcW w:w="1101" w:type="dxa"/>
          </w:tcPr>
          <w:p w14:paraId="74D71657" w14:textId="61EDF1E8" w:rsidR="006C741D" w:rsidRPr="00567318" w:rsidRDefault="006C741D" w:rsidP="009B000F">
            <w:pPr>
              <w:rPr>
                <w:rFonts w:cs="Arial"/>
                <w:b/>
                <w:sz w:val="22"/>
                <w:lang w:val="en-US"/>
              </w:rPr>
            </w:pPr>
            <w:r w:rsidRPr="00567318">
              <w:rPr>
                <w:rFonts w:cs="Arial"/>
                <w:b/>
                <w:sz w:val="22"/>
                <w:lang w:val="en-US"/>
              </w:rPr>
              <w:t>Stage 2:</w:t>
            </w:r>
          </w:p>
        </w:tc>
        <w:tc>
          <w:tcPr>
            <w:tcW w:w="9888" w:type="dxa"/>
          </w:tcPr>
          <w:p w14:paraId="7A810196" w14:textId="7DE8766B" w:rsidR="006C741D" w:rsidRPr="00567318" w:rsidRDefault="006C741D" w:rsidP="006C741D">
            <w:pPr>
              <w:rPr>
                <w:rFonts w:cs="Arial"/>
                <w:sz w:val="22"/>
                <w:lang w:val="en-US"/>
              </w:rPr>
            </w:pPr>
            <w:r w:rsidRPr="00567318">
              <w:rPr>
                <w:rFonts w:cs="Arial"/>
                <w:sz w:val="22"/>
                <w:lang w:val="en-US"/>
              </w:rPr>
              <w:t>Server takes requests from the processing queue one-by-one and creates the corresponding fiscal document. Fiscal documents are created by fiscal registers, connected to the client’s account in the fiscal cloud. The resulting fiscal parameters are stored into database.</w:t>
            </w:r>
          </w:p>
        </w:tc>
      </w:tr>
      <w:tr w:rsidR="006C741D" w:rsidRPr="00567318" w14:paraId="1F508DF6" w14:textId="77777777" w:rsidTr="006C741D">
        <w:tc>
          <w:tcPr>
            <w:tcW w:w="1101" w:type="dxa"/>
          </w:tcPr>
          <w:p w14:paraId="65842C8D" w14:textId="32621FD0" w:rsidR="006C741D" w:rsidRPr="00567318" w:rsidRDefault="006C741D" w:rsidP="009B000F">
            <w:pPr>
              <w:rPr>
                <w:rFonts w:cs="Arial"/>
                <w:sz w:val="22"/>
                <w:lang w:val="en-US"/>
              </w:rPr>
            </w:pPr>
            <w:r w:rsidRPr="00567318">
              <w:rPr>
                <w:rFonts w:cs="Arial"/>
                <w:b/>
                <w:sz w:val="22"/>
                <w:lang w:val="en-US"/>
              </w:rPr>
              <w:t xml:space="preserve">Stage </w:t>
            </w:r>
            <w:r w:rsidRPr="00567318">
              <w:rPr>
                <w:rFonts w:cs="Arial"/>
                <w:b/>
                <w:sz w:val="22"/>
              </w:rPr>
              <w:t>3</w:t>
            </w:r>
            <w:r w:rsidRPr="00567318">
              <w:rPr>
                <w:rFonts w:cs="Arial"/>
                <w:b/>
                <w:sz w:val="22"/>
                <w:lang w:val="en-US"/>
              </w:rPr>
              <w:t>:</w:t>
            </w:r>
          </w:p>
        </w:tc>
        <w:tc>
          <w:tcPr>
            <w:tcW w:w="9888" w:type="dxa"/>
          </w:tcPr>
          <w:p w14:paraId="1AADF9B0" w14:textId="09AB103E" w:rsidR="006C741D" w:rsidRPr="00567318" w:rsidRDefault="006C741D" w:rsidP="006C741D">
            <w:pPr>
              <w:rPr>
                <w:rFonts w:cs="Arial"/>
                <w:sz w:val="22"/>
                <w:lang w:val="en-US"/>
              </w:rPr>
            </w:pPr>
            <w:r w:rsidRPr="00567318">
              <w:rPr>
                <w:rFonts w:cs="Arial"/>
                <w:sz w:val="22"/>
                <w:lang w:val="en-US"/>
              </w:rPr>
              <w:t>Client’s application requests status of fiscal document and fiscal parameters assigned to the document.</w:t>
            </w:r>
          </w:p>
        </w:tc>
      </w:tr>
    </w:tbl>
    <w:p w14:paraId="02E3C5CF" w14:textId="77777777" w:rsidR="006C741D" w:rsidRPr="00567318" w:rsidRDefault="006C741D" w:rsidP="006C741D">
      <w:pPr>
        <w:jc w:val="both"/>
        <w:rPr>
          <w:rFonts w:cs="Arial"/>
          <w:sz w:val="22"/>
          <w:lang w:val="en-US"/>
        </w:rPr>
      </w:pPr>
    </w:p>
    <w:p w14:paraId="5A13ED84" w14:textId="31E30872" w:rsidR="006C741D" w:rsidRPr="00567318" w:rsidRDefault="006C741D" w:rsidP="00320473">
      <w:pPr>
        <w:jc w:val="both"/>
        <w:rPr>
          <w:rFonts w:cs="Arial"/>
          <w:sz w:val="22"/>
          <w:lang w:val="en-US"/>
        </w:rPr>
      </w:pPr>
      <w:r w:rsidRPr="00567318">
        <w:rPr>
          <w:rFonts w:cs="Arial"/>
          <w:sz w:val="22"/>
          <w:lang w:val="en-US"/>
        </w:rPr>
        <w:t>Each asynchronous request contain a “self-generated” document identifier (id field in the query). This field mast be unique within the organization. The id field is used for request status monitoring in stage 3 (see Section 2.2.).</w:t>
      </w:r>
    </w:p>
    <w:p w14:paraId="2306C97E" w14:textId="77777777" w:rsidR="00347F3E" w:rsidRPr="00567318" w:rsidRDefault="00347F3E" w:rsidP="00320473">
      <w:pPr>
        <w:jc w:val="both"/>
        <w:rPr>
          <w:rFonts w:cs="Arial"/>
          <w:sz w:val="22"/>
          <w:lang w:val="en-US"/>
        </w:rPr>
      </w:pPr>
    </w:p>
    <w:p w14:paraId="25F011EB" w14:textId="780EE6B4" w:rsidR="006C741D" w:rsidRPr="00567318" w:rsidRDefault="006C741D" w:rsidP="00320473">
      <w:pPr>
        <w:jc w:val="both"/>
        <w:rPr>
          <w:rFonts w:cs="Arial"/>
          <w:sz w:val="22"/>
          <w:lang w:val="en-US"/>
        </w:rPr>
      </w:pPr>
      <w:r w:rsidRPr="00567318">
        <w:rPr>
          <w:rFonts w:cs="Arial"/>
          <w:sz w:val="22"/>
          <w:lang w:val="en-US"/>
        </w:rPr>
        <w:t xml:space="preserve">A client can register any number of fiscal devices in </w:t>
      </w:r>
      <w:hyperlink r:id="rId32" w:history="1">
        <w:r w:rsidRPr="00567318">
          <w:rPr>
            <w:rStyle w:val="ad"/>
            <w:rFonts w:cs="Arial"/>
            <w:sz w:val="22"/>
            <w:lang w:val="en-US"/>
          </w:rPr>
          <w:t>www.orangedata.ru</w:t>
        </w:r>
      </w:hyperlink>
      <w:r w:rsidRPr="00567318">
        <w:rPr>
          <w:rFonts w:cs="Arial"/>
          <w:sz w:val="22"/>
          <w:lang w:val="en-US"/>
        </w:rPr>
        <w:t xml:space="preserve"> private zone. The number of devices determines the quantity of receipts that the client can generate each second.  Maximum performance of a single caching device – is one receipt per second.  If a company needs more receipts per second – more caching devices are required.</w:t>
      </w:r>
    </w:p>
    <w:p w14:paraId="2785B454" w14:textId="77777777" w:rsidR="006C741D" w:rsidRPr="00567318" w:rsidRDefault="006C741D" w:rsidP="00320473">
      <w:pPr>
        <w:jc w:val="both"/>
        <w:rPr>
          <w:rFonts w:cs="Arial"/>
          <w:sz w:val="22"/>
          <w:lang w:val="en-US"/>
        </w:rPr>
      </w:pPr>
    </w:p>
    <w:p w14:paraId="6DC7D2D4" w14:textId="59710F24" w:rsidR="006C741D" w:rsidRPr="00567318" w:rsidRDefault="006C741D" w:rsidP="00320473">
      <w:pPr>
        <w:jc w:val="both"/>
        <w:rPr>
          <w:rFonts w:cs="Arial"/>
          <w:sz w:val="22"/>
          <w:lang w:val="en-US"/>
        </w:rPr>
      </w:pPr>
      <w:r w:rsidRPr="00567318">
        <w:rPr>
          <w:rFonts w:cs="Arial"/>
          <w:sz w:val="22"/>
          <w:lang w:val="en-US"/>
        </w:rPr>
        <w:t xml:space="preserve">All caching devices of each company are combined into groups. Each device is categorized to one group in in </w:t>
      </w:r>
      <w:hyperlink r:id="rId33" w:history="1">
        <w:r w:rsidRPr="00567318">
          <w:rPr>
            <w:rStyle w:val="ad"/>
            <w:rFonts w:cs="Arial"/>
            <w:sz w:val="22"/>
            <w:lang w:val="en-US"/>
          </w:rPr>
          <w:t>www.orangedata.ru</w:t>
        </w:r>
      </w:hyperlink>
      <w:r w:rsidRPr="00567318">
        <w:rPr>
          <w:rFonts w:cs="Arial"/>
          <w:sz w:val="22"/>
          <w:lang w:val="en-US"/>
        </w:rPr>
        <w:t xml:space="preserve"> private zone. Groups allow clients to use specific device (or group of devices for receipt generation):  if an initial request contain group name – the devices from specified group will be used for receipt generation. If group is not specified or NULL – the default group is used for receipt generation. The default gr</w:t>
      </w:r>
      <w:r w:rsidR="00320473" w:rsidRPr="00567318">
        <w:rPr>
          <w:rFonts w:cs="Arial"/>
          <w:sz w:val="22"/>
          <w:lang w:val="en-US"/>
        </w:rPr>
        <w:t xml:space="preserve">oup is “Main” for most clients or “vend” for vending clients or “transp” for transport companies (these three types of companies </w:t>
      </w:r>
      <w:proofErr w:type="gramStart"/>
      <w:r w:rsidR="00320473" w:rsidRPr="00567318">
        <w:rPr>
          <w:rFonts w:cs="Arial"/>
          <w:sz w:val="22"/>
          <w:lang w:val="en-US"/>
        </w:rPr>
        <w:t>has  special</w:t>
      </w:r>
      <w:proofErr w:type="gramEnd"/>
      <w:r w:rsidR="00320473" w:rsidRPr="00567318">
        <w:rPr>
          <w:rFonts w:cs="Arial"/>
          <w:sz w:val="22"/>
          <w:lang w:val="en-US"/>
        </w:rPr>
        <w:t xml:space="preserve">  types  of private zones  in </w:t>
      </w:r>
      <w:hyperlink r:id="rId34" w:history="1">
        <w:r w:rsidR="00320473" w:rsidRPr="00567318">
          <w:rPr>
            <w:rStyle w:val="ad"/>
            <w:rFonts w:cs="Arial"/>
            <w:sz w:val="22"/>
            <w:lang w:val="en-US"/>
          </w:rPr>
          <w:t>www.orangedata.ru</w:t>
        </w:r>
      </w:hyperlink>
      <w:r w:rsidR="00320473" w:rsidRPr="00567318">
        <w:rPr>
          <w:rFonts w:cs="Arial"/>
          <w:sz w:val="22"/>
          <w:lang w:val="en-US"/>
        </w:rPr>
        <w:t xml:space="preserve"> and some specific in business-processes).</w:t>
      </w:r>
    </w:p>
    <w:p w14:paraId="587A03DC" w14:textId="77777777" w:rsidR="00320473" w:rsidRPr="00567318" w:rsidRDefault="00320473" w:rsidP="00320473">
      <w:pPr>
        <w:jc w:val="both"/>
        <w:rPr>
          <w:rFonts w:cs="Arial"/>
          <w:sz w:val="22"/>
          <w:lang w:val="en-US"/>
        </w:rPr>
      </w:pPr>
    </w:p>
    <w:p w14:paraId="615EC3E6" w14:textId="452A8543" w:rsidR="00320473" w:rsidRPr="00567318" w:rsidRDefault="00320473" w:rsidP="004F178F">
      <w:pPr>
        <w:rPr>
          <w:rFonts w:cs="Arial"/>
          <w:sz w:val="22"/>
          <w:lang w:val="en-US"/>
        </w:rPr>
      </w:pPr>
      <w:r w:rsidRPr="00567318">
        <w:rPr>
          <w:rFonts w:cs="Arial"/>
          <w:sz w:val="22"/>
          <w:lang w:val="en-US"/>
        </w:rPr>
        <w:t>The system provides load-balancing of caching devices and selects “first free” matching device (with proper INN and proper group) for receipt generation.</w:t>
      </w:r>
      <w:r w:rsidR="00CA1B3F" w:rsidRPr="00567318">
        <w:rPr>
          <w:rFonts w:cs="Arial"/>
          <w:sz w:val="22"/>
          <w:lang w:val="en-US"/>
        </w:rPr>
        <w:br/>
      </w:r>
    </w:p>
    <w:p w14:paraId="7DA21D03" w14:textId="77777777" w:rsidR="00567318" w:rsidRPr="00567318" w:rsidRDefault="00CA1B3F" w:rsidP="004F178F">
      <w:pPr>
        <w:rPr>
          <w:rFonts w:cs="Arial"/>
          <w:sz w:val="22"/>
          <w:lang w:val="en-US"/>
        </w:rPr>
      </w:pPr>
      <w:r w:rsidRPr="00567318">
        <w:rPr>
          <w:rFonts w:cs="Arial"/>
          <w:sz w:val="22"/>
          <w:lang w:val="en-US"/>
        </w:rPr>
        <w:t>Depending on the type of Personal Account, the default group name may differ:</w:t>
      </w:r>
      <w:r w:rsidRPr="00567318">
        <w:rPr>
          <w:rFonts w:cs="Arial"/>
          <w:sz w:val="22"/>
          <w:lang w:val="en-US"/>
        </w:rPr>
        <w:br/>
      </w:r>
    </w:p>
    <w:tbl>
      <w:tblPr>
        <w:tblStyle w:val="a5"/>
        <w:tblW w:w="0" w:type="auto"/>
        <w:tblLook w:val="04A0" w:firstRow="1" w:lastRow="0" w:firstColumn="1" w:lastColumn="0" w:noHBand="0" w:noVBand="1"/>
      </w:tblPr>
      <w:tblGrid>
        <w:gridCol w:w="5381"/>
        <w:gridCol w:w="5382"/>
      </w:tblGrid>
      <w:tr w:rsidR="00567318" w:rsidRPr="00567318" w14:paraId="64C2AC39" w14:textId="77777777" w:rsidTr="00567318">
        <w:tc>
          <w:tcPr>
            <w:tcW w:w="5381" w:type="dxa"/>
            <w:shd w:val="clear" w:color="auto" w:fill="D9D9D9" w:themeFill="background1" w:themeFillShade="D9"/>
          </w:tcPr>
          <w:p w14:paraId="645047F7" w14:textId="7FAE8DA3" w:rsidR="00567318" w:rsidRPr="00567318" w:rsidRDefault="00567318" w:rsidP="004F178F">
            <w:pPr>
              <w:rPr>
                <w:rFonts w:cs="Arial"/>
                <w:sz w:val="22"/>
                <w:lang w:val="en-US"/>
              </w:rPr>
            </w:pPr>
            <w:r w:rsidRPr="00567318">
              <w:rPr>
                <w:rFonts w:cs="Arial"/>
                <w:sz w:val="22"/>
                <w:lang w:val="en-US"/>
              </w:rPr>
              <w:t>Personal account type</w:t>
            </w:r>
          </w:p>
        </w:tc>
        <w:tc>
          <w:tcPr>
            <w:tcW w:w="5382" w:type="dxa"/>
            <w:shd w:val="clear" w:color="auto" w:fill="D9D9D9" w:themeFill="background1" w:themeFillShade="D9"/>
          </w:tcPr>
          <w:p w14:paraId="76E5B0F5" w14:textId="4E81BD51" w:rsidR="00567318" w:rsidRPr="00567318" w:rsidRDefault="00567318" w:rsidP="004F178F">
            <w:pPr>
              <w:rPr>
                <w:rFonts w:cs="Arial"/>
                <w:sz w:val="22"/>
                <w:lang w:val="en-US"/>
              </w:rPr>
            </w:pPr>
            <w:r w:rsidRPr="00567318">
              <w:rPr>
                <w:rFonts w:cs="Arial"/>
                <w:sz w:val="22"/>
                <w:lang w:val="en-US"/>
              </w:rPr>
              <w:t>Default group name</w:t>
            </w:r>
          </w:p>
        </w:tc>
      </w:tr>
      <w:tr w:rsidR="00567318" w:rsidRPr="00567318" w14:paraId="66D0B900" w14:textId="77777777" w:rsidTr="00567318">
        <w:tc>
          <w:tcPr>
            <w:tcW w:w="5381" w:type="dxa"/>
          </w:tcPr>
          <w:p w14:paraId="1B56056A" w14:textId="7DD5FF21" w:rsidR="00567318" w:rsidRPr="00567318" w:rsidRDefault="00567318" w:rsidP="00567318">
            <w:pPr>
              <w:rPr>
                <w:rFonts w:cs="Arial"/>
                <w:sz w:val="22"/>
                <w:lang w:val="en-US"/>
              </w:rPr>
            </w:pPr>
            <w:r w:rsidRPr="00567318">
              <w:rPr>
                <w:sz w:val="22"/>
              </w:rPr>
              <w:t xml:space="preserve">Standard </w:t>
            </w:r>
          </w:p>
        </w:tc>
        <w:tc>
          <w:tcPr>
            <w:tcW w:w="5382" w:type="dxa"/>
          </w:tcPr>
          <w:p w14:paraId="4E1A6CE7" w14:textId="584555C6" w:rsidR="00567318" w:rsidRPr="00567318" w:rsidRDefault="00567318" w:rsidP="00567318">
            <w:pPr>
              <w:rPr>
                <w:rFonts w:cs="Arial"/>
                <w:sz w:val="22"/>
                <w:lang w:val="en-US"/>
              </w:rPr>
            </w:pPr>
            <w:r w:rsidRPr="00567318">
              <w:rPr>
                <w:rFonts w:cs="Arial"/>
                <w:sz w:val="22"/>
                <w:lang w:val="en-US"/>
              </w:rPr>
              <w:t>Main</w:t>
            </w:r>
          </w:p>
        </w:tc>
      </w:tr>
      <w:tr w:rsidR="00567318" w:rsidRPr="00567318" w14:paraId="0C743CA9" w14:textId="77777777" w:rsidTr="00567318">
        <w:tc>
          <w:tcPr>
            <w:tcW w:w="5381" w:type="dxa"/>
          </w:tcPr>
          <w:p w14:paraId="70562218" w14:textId="6F955B85" w:rsidR="00567318" w:rsidRPr="00567318" w:rsidRDefault="00567318" w:rsidP="004F178F">
            <w:pPr>
              <w:rPr>
                <w:rFonts w:cs="Arial"/>
                <w:sz w:val="22"/>
                <w:lang w:val="en-US"/>
              </w:rPr>
            </w:pPr>
            <w:r w:rsidRPr="00567318">
              <w:rPr>
                <w:rFonts w:cs="Arial"/>
                <w:sz w:val="22"/>
                <w:lang w:val="en-US"/>
              </w:rPr>
              <w:t>Vending</w:t>
            </w:r>
          </w:p>
        </w:tc>
        <w:tc>
          <w:tcPr>
            <w:tcW w:w="5382" w:type="dxa"/>
          </w:tcPr>
          <w:p w14:paraId="3366DE8B" w14:textId="51822FB7" w:rsidR="00567318" w:rsidRPr="00567318" w:rsidRDefault="00567318" w:rsidP="004F178F">
            <w:pPr>
              <w:rPr>
                <w:rFonts w:cs="Arial"/>
                <w:sz w:val="22"/>
                <w:lang w:val="en-US"/>
              </w:rPr>
            </w:pPr>
            <w:r w:rsidRPr="00567318">
              <w:rPr>
                <w:rFonts w:cs="Arial"/>
                <w:sz w:val="22"/>
                <w:lang w:val="en-US"/>
              </w:rPr>
              <w:t>Vend</w:t>
            </w:r>
          </w:p>
        </w:tc>
      </w:tr>
      <w:tr w:rsidR="00567318" w:rsidRPr="00567318" w14:paraId="6F051134" w14:textId="77777777" w:rsidTr="00567318">
        <w:tc>
          <w:tcPr>
            <w:tcW w:w="5381" w:type="dxa"/>
          </w:tcPr>
          <w:p w14:paraId="6247E1C7" w14:textId="225F75B2" w:rsidR="00567318" w:rsidRPr="00567318" w:rsidRDefault="00567318" w:rsidP="004F178F">
            <w:pPr>
              <w:rPr>
                <w:rFonts w:cs="Arial"/>
                <w:sz w:val="22"/>
                <w:lang w:val="en-US"/>
              </w:rPr>
            </w:pPr>
            <w:r w:rsidRPr="00567318">
              <w:rPr>
                <w:rFonts w:cs="Arial"/>
                <w:sz w:val="22"/>
                <w:lang w:val="en-US"/>
              </w:rPr>
              <w:t>Transport</w:t>
            </w:r>
          </w:p>
        </w:tc>
        <w:tc>
          <w:tcPr>
            <w:tcW w:w="5382" w:type="dxa"/>
          </w:tcPr>
          <w:p w14:paraId="7AAD8CF2" w14:textId="6F3AC06C" w:rsidR="00567318" w:rsidRPr="00567318" w:rsidRDefault="00567318" w:rsidP="004F178F">
            <w:pPr>
              <w:rPr>
                <w:rFonts w:cs="Arial"/>
                <w:sz w:val="22"/>
                <w:lang w:val="en-US"/>
              </w:rPr>
            </w:pPr>
            <w:r w:rsidRPr="00567318">
              <w:rPr>
                <w:rFonts w:cs="Arial"/>
                <w:sz w:val="22"/>
                <w:lang w:val="en-US"/>
              </w:rPr>
              <w:t>Transp or Courier *</w:t>
            </w:r>
          </w:p>
        </w:tc>
      </w:tr>
    </w:tbl>
    <w:p w14:paraId="0B472A2B" w14:textId="271C241C" w:rsidR="00CA1B3F" w:rsidRPr="00567318" w:rsidRDefault="00CA1B3F" w:rsidP="004F178F">
      <w:pPr>
        <w:rPr>
          <w:rFonts w:cs="Arial"/>
          <w:sz w:val="22"/>
          <w:lang w:val="en-US"/>
        </w:rPr>
      </w:pPr>
    </w:p>
    <w:p w14:paraId="0A1EAADF" w14:textId="77777777" w:rsidR="00567318" w:rsidRPr="00567318" w:rsidRDefault="00567318" w:rsidP="00567318">
      <w:pPr>
        <w:rPr>
          <w:rFonts w:cs="Arial"/>
          <w:sz w:val="22"/>
          <w:lang w:val="en-US"/>
        </w:rPr>
      </w:pPr>
      <w:r w:rsidRPr="00567318">
        <w:rPr>
          <w:rFonts w:cs="Arial"/>
          <w:sz w:val="22"/>
          <w:lang w:val="en-US"/>
        </w:rPr>
        <w:t>* The group will depend on what settings will be selected during the fiscalization of the cash register in the Orange Data Personal Account.</w:t>
      </w:r>
    </w:p>
    <w:p w14:paraId="558DF517" w14:textId="77777777" w:rsidR="00567318" w:rsidRPr="00567318" w:rsidRDefault="00567318" w:rsidP="00567318">
      <w:pPr>
        <w:rPr>
          <w:rFonts w:cs="Arial"/>
          <w:sz w:val="22"/>
          <w:lang w:val="en-US"/>
        </w:rPr>
      </w:pPr>
      <w:r w:rsidRPr="00567318">
        <w:rPr>
          <w:rFonts w:cs="Arial"/>
          <w:sz w:val="22"/>
          <w:lang w:val="en-US"/>
        </w:rPr>
        <w:t>Automatic devices - Transp group</w:t>
      </w:r>
    </w:p>
    <w:p w14:paraId="10F8813E" w14:textId="42006985" w:rsidR="00320473" w:rsidRPr="00567318" w:rsidRDefault="00567318" w:rsidP="00567318">
      <w:pPr>
        <w:rPr>
          <w:rFonts w:cs="Arial"/>
          <w:sz w:val="22"/>
          <w:lang w:val="en-US"/>
        </w:rPr>
      </w:pPr>
      <w:r w:rsidRPr="00567318">
        <w:rPr>
          <w:rFonts w:cs="Arial"/>
          <w:sz w:val="22"/>
          <w:lang w:val="en-US"/>
        </w:rPr>
        <w:t>Manual Payment Terminals - Courier Group</w:t>
      </w:r>
    </w:p>
    <w:p w14:paraId="2D8AD6AB" w14:textId="77777777" w:rsidR="00567318" w:rsidRPr="00567318" w:rsidRDefault="00567318" w:rsidP="00567318">
      <w:pPr>
        <w:rPr>
          <w:rFonts w:cs="Arial"/>
          <w:sz w:val="22"/>
          <w:lang w:val="en-US"/>
        </w:rPr>
      </w:pPr>
      <w:r w:rsidRPr="00567318">
        <w:rPr>
          <w:rFonts w:cs="Arial"/>
          <w:sz w:val="22"/>
          <w:lang w:val="en-US"/>
        </w:rPr>
        <w:br/>
        <w:t>Orange Data service stores requests for receipt generation for no more than 30 days. Long-term "storage of requests in the queue" may arise, for example, if the client has specified a group of cash registers in the request parameters (the group parameter), but no cash register is "tied" to this group in the personal account, or if the client has only one cash register and it " got up "due to blocking by the fiscal accumulator or for other reasons. If the request "has been in the queue" for more than 30 calendar days, it will not be executed.</w:t>
      </w:r>
    </w:p>
    <w:p w14:paraId="24DCD7F4" w14:textId="425A2381" w:rsidR="00567318" w:rsidRPr="00567318" w:rsidRDefault="00567318" w:rsidP="00567318">
      <w:pPr>
        <w:rPr>
          <w:rFonts w:cs="Arial"/>
          <w:sz w:val="22"/>
          <w:lang w:val="en-US"/>
        </w:rPr>
      </w:pPr>
      <w:r w:rsidRPr="00567318">
        <w:rPr>
          <w:rFonts w:cs="Arial"/>
          <w:sz w:val="22"/>
          <w:lang w:val="en-US"/>
        </w:rPr>
        <w:t>After "punching the check", the result of the transaction is stored in the database for another 3 months. After 3 months, data from the database is moved to the archive.</w:t>
      </w:r>
    </w:p>
    <w:p w14:paraId="511D8548" w14:textId="77777777" w:rsidR="00320473" w:rsidRPr="00567318" w:rsidRDefault="00320473" w:rsidP="009B000F">
      <w:pPr>
        <w:rPr>
          <w:rFonts w:cs="Arial"/>
          <w:sz w:val="22"/>
          <w:lang w:val="en-US"/>
        </w:rPr>
      </w:pPr>
    </w:p>
    <w:p w14:paraId="6EA35C63" w14:textId="77777777" w:rsidR="004F178F" w:rsidRPr="00567318" w:rsidRDefault="009B000F" w:rsidP="004F178F">
      <w:pPr>
        <w:rPr>
          <w:rFonts w:cs="Arial"/>
          <w:b/>
          <w:sz w:val="22"/>
          <w:lang w:val="en-US"/>
        </w:rPr>
      </w:pPr>
      <w:bookmarkStart w:id="36" w:name="OLE_LINK4"/>
      <w:bookmarkStart w:id="37" w:name="OLE_LINK5"/>
      <w:bookmarkStart w:id="38" w:name="OLE_LINK6"/>
      <w:bookmarkStart w:id="39" w:name="OLE_LINK7"/>
      <w:bookmarkStart w:id="40" w:name="OLE_LINK8"/>
      <w:bookmarkStart w:id="41" w:name="OLE_LINK9"/>
      <w:bookmarkStart w:id="42" w:name="OLE_LINK10"/>
      <w:bookmarkStart w:id="43" w:name="OLE_LINK11"/>
      <w:bookmarkStart w:id="44" w:name="OLE_LINK12"/>
      <w:bookmarkStart w:id="45" w:name="OLE_LINK13"/>
      <w:bookmarkStart w:id="46" w:name="OLE_LINK74"/>
      <w:bookmarkStart w:id="47" w:name="OLE_LINK75"/>
      <w:bookmarkStart w:id="48" w:name="OLE_LINK76"/>
      <w:r w:rsidRPr="00567318">
        <w:rPr>
          <w:rFonts w:cs="Arial"/>
          <w:sz w:val="22"/>
          <w:lang w:val="en-US"/>
        </w:rPr>
        <w:lastRenderedPageBreak/>
        <w:t>Request</w:t>
      </w:r>
      <w:r w:rsidR="004F178F" w:rsidRPr="00567318">
        <w:rPr>
          <w:rFonts w:cs="Arial"/>
          <w:sz w:val="22"/>
          <w:lang w:val="en-US"/>
        </w:rPr>
        <w:t>:</w:t>
      </w:r>
      <w:bookmarkStart w:id="49" w:name="OLE_LINK108"/>
      <w:bookmarkStart w:id="50" w:name="OLE_LINK109"/>
      <w:bookmarkStart w:id="51" w:name="OLE_LINK110"/>
      <w:r w:rsidR="004F178F" w:rsidRPr="00567318">
        <w:rPr>
          <w:rFonts w:cs="Arial"/>
          <w:sz w:val="22"/>
          <w:lang w:val="en-US"/>
        </w:rPr>
        <w:t xml:space="preserve"> </w:t>
      </w:r>
      <w:r w:rsidR="004F178F" w:rsidRPr="00567318">
        <w:rPr>
          <w:rFonts w:cs="Arial"/>
          <w:b/>
          <w:sz w:val="22"/>
          <w:lang w:val="en-US"/>
        </w:rPr>
        <w:t>POST</w:t>
      </w:r>
      <w:r w:rsidR="004F178F" w:rsidRPr="00567318">
        <w:rPr>
          <w:rFonts w:cs="Arial"/>
          <w:sz w:val="22"/>
          <w:lang w:val="en-US"/>
        </w:rPr>
        <w:t xml:space="preserve"> </w:t>
      </w:r>
      <w:r w:rsidR="004F178F" w:rsidRPr="00567318">
        <w:rPr>
          <w:rFonts w:cs="Arial"/>
          <w:b/>
          <w:sz w:val="22"/>
          <w:lang w:val="en-US"/>
        </w:rPr>
        <w:t>/api/v2/</w:t>
      </w:r>
      <w:bookmarkEnd w:id="36"/>
      <w:bookmarkEnd w:id="37"/>
      <w:bookmarkEnd w:id="38"/>
      <w:bookmarkEnd w:id="39"/>
      <w:bookmarkEnd w:id="40"/>
      <w:bookmarkEnd w:id="41"/>
      <w:bookmarkEnd w:id="42"/>
      <w:bookmarkEnd w:id="43"/>
      <w:bookmarkEnd w:id="44"/>
      <w:bookmarkEnd w:id="45"/>
      <w:r w:rsidR="004F178F" w:rsidRPr="00567318">
        <w:rPr>
          <w:rFonts w:cs="Arial"/>
          <w:b/>
          <w:sz w:val="22"/>
          <w:lang w:val="en-US"/>
        </w:rPr>
        <w:t>documents/</w:t>
      </w:r>
    </w:p>
    <w:p w14:paraId="0C1C23D3" w14:textId="77777777" w:rsidR="004F178F" w:rsidRPr="00567318" w:rsidRDefault="004F178F" w:rsidP="004F178F">
      <w:pPr>
        <w:rPr>
          <w:rFonts w:cs="Arial"/>
          <w:sz w:val="22"/>
          <w:lang w:val="en-US"/>
        </w:rPr>
      </w:pPr>
    </w:p>
    <w:p w14:paraId="2E9711D2" w14:textId="77777777" w:rsidR="004F178F" w:rsidRPr="00567318" w:rsidRDefault="004F178F" w:rsidP="004F178F">
      <w:pPr>
        <w:pStyle w:val="3"/>
        <w:rPr>
          <w:rFonts w:ascii="Verdana" w:hAnsi="Verdana" w:cs="Arial"/>
          <w:lang w:val="en-US"/>
        </w:rPr>
      </w:pPr>
      <w:bookmarkStart w:id="52" w:name="OLE_LINK86"/>
      <w:bookmarkStart w:id="53" w:name="OLE_LINK87"/>
      <w:bookmarkStart w:id="54" w:name="OLE_LINK88"/>
      <w:bookmarkStart w:id="55" w:name="_Toc507539851"/>
      <w:bookmarkStart w:id="56" w:name="_Toc59045189"/>
      <w:bookmarkStart w:id="57" w:name="OLE_LINK192"/>
      <w:bookmarkStart w:id="58" w:name="OLE_LINK222"/>
      <w:bookmarkEnd w:id="49"/>
      <w:bookmarkEnd w:id="50"/>
      <w:bookmarkEnd w:id="51"/>
      <w:r w:rsidRPr="00567318">
        <w:t xml:space="preserve">2.1.1 </w:t>
      </w:r>
      <w:bookmarkEnd w:id="52"/>
      <w:bookmarkEnd w:id="53"/>
      <w:bookmarkEnd w:id="54"/>
      <w:bookmarkEnd w:id="55"/>
      <w:r w:rsidR="00630E8F" w:rsidRPr="00567318">
        <w:rPr>
          <w:lang w:val="en-US"/>
        </w:rPr>
        <w:t>Request Body</w:t>
      </w:r>
      <w:bookmarkEnd w:id="56"/>
    </w:p>
    <w:tbl>
      <w:tblPr>
        <w:tblStyle w:val="a5"/>
        <w:tblW w:w="10627" w:type="dxa"/>
        <w:tblLook w:val="04A0" w:firstRow="1" w:lastRow="0" w:firstColumn="1" w:lastColumn="0" w:noHBand="0" w:noVBand="1"/>
      </w:tblPr>
      <w:tblGrid>
        <w:gridCol w:w="2196"/>
        <w:gridCol w:w="5676"/>
        <w:gridCol w:w="2755"/>
      </w:tblGrid>
      <w:tr w:rsidR="004F178F" w:rsidRPr="00567318" w14:paraId="3BD38050" w14:textId="77777777" w:rsidTr="00567318">
        <w:trPr>
          <w:trHeight w:val="565"/>
        </w:trPr>
        <w:tc>
          <w:tcPr>
            <w:tcW w:w="2196" w:type="dxa"/>
          </w:tcPr>
          <w:p w14:paraId="749379A8" w14:textId="3E4F3130" w:rsidR="004F178F" w:rsidRPr="00567318" w:rsidRDefault="00B51B26" w:rsidP="005A1481">
            <w:pPr>
              <w:rPr>
                <w:rFonts w:cs="Arial"/>
                <w:sz w:val="22"/>
                <w:lang w:val="en-US"/>
              </w:rPr>
            </w:pPr>
            <w:bookmarkStart w:id="59" w:name="OLE_LINK121"/>
            <w:bookmarkStart w:id="60" w:name="OLE_LINK191"/>
            <w:bookmarkStart w:id="61" w:name="OLE_LINK223"/>
            <w:bookmarkEnd w:id="57"/>
            <w:bookmarkEnd w:id="58"/>
            <w:r w:rsidRPr="00567318">
              <w:rPr>
                <w:rFonts w:cs="Arial"/>
                <w:sz w:val="22"/>
                <w:lang w:val="en-US"/>
              </w:rPr>
              <w:t>I</w:t>
            </w:r>
            <w:r w:rsidR="004F178F" w:rsidRPr="00567318">
              <w:rPr>
                <w:rFonts w:cs="Arial"/>
                <w:sz w:val="22"/>
                <w:lang w:val="en-US"/>
              </w:rPr>
              <w:t>d</w:t>
            </w:r>
          </w:p>
        </w:tc>
        <w:tc>
          <w:tcPr>
            <w:tcW w:w="5676" w:type="dxa"/>
          </w:tcPr>
          <w:p w14:paraId="58AF101A" w14:textId="77777777" w:rsidR="004F178F" w:rsidRPr="00567318" w:rsidRDefault="00630E8F" w:rsidP="005A1481">
            <w:pPr>
              <w:rPr>
                <w:rFonts w:cs="Arial"/>
                <w:sz w:val="22"/>
                <w:lang w:val="en-US"/>
              </w:rPr>
            </w:pPr>
            <w:r w:rsidRPr="00567318">
              <w:rPr>
                <w:rFonts w:cs="Arial"/>
                <w:sz w:val="22"/>
                <w:lang w:val="en-US"/>
              </w:rPr>
              <w:t>Document identifier</w:t>
            </w:r>
          </w:p>
        </w:tc>
        <w:tc>
          <w:tcPr>
            <w:tcW w:w="2755" w:type="dxa"/>
          </w:tcPr>
          <w:p w14:paraId="4F0988D7" w14:textId="77777777" w:rsidR="004F178F" w:rsidRPr="00567318" w:rsidRDefault="008812B9" w:rsidP="00630E8F">
            <w:pPr>
              <w:rPr>
                <w:rFonts w:cs="Arial"/>
                <w:sz w:val="22"/>
                <w:lang w:val="en-US"/>
              </w:rPr>
            </w:pPr>
            <w:r w:rsidRPr="00567318">
              <w:rPr>
                <w:rFonts w:cs="Arial"/>
                <w:sz w:val="22"/>
                <w:lang w:val="en-US"/>
              </w:rPr>
              <w:t>String</w:t>
            </w:r>
            <w:r w:rsidR="00630E8F" w:rsidRPr="00567318">
              <w:rPr>
                <w:rFonts w:cs="Arial"/>
                <w:sz w:val="22"/>
                <w:lang w:val="en-US"/>
              </w:rPr>
              <w:t xml:space="preserve"> from 1 to</w:t>
            </w:r>
            <w:r w:rsidR="004F178F" w:rsidRPr="00567318">
              <w:rPr>
                <w:rFonts w:cs="Arial"/>
                <w:sz w:val="22"/>
                <w:lang w:val="en-US"/>
              </w:rPr>
              <w:t xml:space="preserve"> 64 </w:t>
            </w:r>
            <w:r w:rsidR="00630E8F" w:rsidRPr="00567318">
              <w:rPr>
                <w:rFonts w:cs="Arial"/>
                <w:sz w:val="22"/>
                <w:lang w:val="en-US"/>
              </w:rPr>
              <w:t>symbols</w:t>
            </w:r>
            <w:r w:rsidR="0000532B" w:rsidRPr="00567318">
              <w:rPr>
                <w:rFonts w:cs="Arial"/>
                <w:sz w:val="22"/>
                <w:lang w:val="en-US"/>
              </w:rPr>
              <w:t xml:space="preserve">. </w:t>
            </w:r>
            <w:r w:rsidR="00630E8F" w:rsidRPr="00567318">
              <w:rPr>
                <w:rFonts w:cs="Arial"/>
                <w:sz w:val="22"/>
                <w:lang w:val="en-US"/>
              </w:rPr>
              <w:t>Mandatory</w:t>
            </w:r>
            <w:r w:rsidR="0000532B" w:rsidRPr="00567318">
              <w:rPr>
                <w:rFonts w:cs="Arial"/>
                <w:sz w:val="22"/>
                <w:lang w:val="en-US"/>
              </w:rPr>
              <w:t>.</w:t>
            </w:r>
          </w:p>
        </w:tc>
      </w:tr>
      <w:tr w:rsidR="004F178F" w:rsidRPr="00567318" w14:paraId="28B2BDA2" w14:textId="77777777" w:rsidTr="00567318">
        <w:trPr>
          <w:trHeight w:val="565"/>
        </w:trPr>
        <w:tc>
          <w:tcPr>
            <w:tcW w:w="2196" w:type="dxa"/>
          </w:tcPr>
          <w:p w14:paraId="3BEE5F98" w14:textId="52910A01" w:rsidR="004F178F" w:rsidRPr="00567318" w:rsidRDefault="00B51B26" w:rsidP="005A1481">
            <w:pPr>
              <w:rPr>
                <w:rFonts w:cs="Arial"/>
                <w:sz w:val="22"/>
              </w:rPr>
            </w:pPr>
            <w:r w:rsidRPr="00567318">
              <w:rPr>
                <w:rFonts w:cs="Arial"/>
                <w:sz w:val="22"/>
                <w:lang w:val="en-US"/>
              </w:rPr>
              <w:t>I</w:t>
            </w:r>
            <w:r w:rsidR="004F178F" w:rsidRPr="00567318">
              <w:rPr>
                <w:rFonts w:cs="Arial"/>
                <w:sz w:val="22"/>
                <w:lang w:val="en-US"/>
              </w:rPr>
              <w:t>nn</w:t>
            </w:r>
          </w:p>
        </w:tc>
        <w:tc>
          <w:tcPr>
            <w:tcW w:w="5676" w:type="dxa"/>
          </w:tcPr>
          <w:p w14:paraId="42D61E97" w14:textId="7BAC6A22" w:rsidR="004F178F" w:rsidRPr="00567318" w:rsidRDefault="00031999" w:rsidP="005A1481">
            <w:pPr>
              <w:rPr>
                <w:rFonts w:cs="Arial"/>
                <w:sz w:val="22"/>
                <w:lang w:val="en-US"/>
              </w:rPr>
            </w:pPr>
            <w:r w:rsidRPr="00567318">
              <w:rPr>
                <w:rFonts w:cs="Arial"/>
                <w:sz w:val="22"/>
                <w:lang w:val="en-US"/>
              </w:rPr>
              <w:t>INN</w:t>
            </w:r>
            <w:r w:rsidR="00630E8F" w:rsidRPr="00567318">
              <w:rPr>
                <w:rFonts w:cs="Arial"/>
                <w:sz w:val="22"/>
                <w:lang w:val="en-US"/>
              </w:rPr>
              <w:t xml:space="preserve"> of the </w:t>
            </w:r>
            <w:r w:rsidR="00917C2F" w:rsidRPr="00567318">
              <w:rPr>
                <w:rFonts w:cs="Arial"/>
                <w:sz w:val="22"/>
                <w:lang w:val="en-US"/>
              </w:rPr>
              <w:t xml:space="preserve">receipt </w:t>
            </w:r>
            <w:r w:rsidR="00630E8F" w:rsidRPr="00567318">
              <w:rPr>
                <w:rFonts w:cs="Arial"/>
                <w:sz w:val="22"/>
                <w:lang w:val="en-US"/>
              </w:rPr>
              <w:t>receiving organization</w:t>
            </w:r>
          </w:p>
        </w:tc>
        <w:tc>
          <w:tcPr>
            <w:tcW w:w="2755" w:type="dxa"/>
          </w:tcPr>
          <w:p w14:paraId="2B604E90" w14:textId="77777777" w:rsidR="004F178F" w:rsidRPr="00567318" w:rsidRDefault="008812B9" w:rsidP="00917C2F">
            <w:pPr>
              <w:rPr>
                <w:rFonts w:cs="Arial"/>
                <w:sz w:val="22"/>
                <w:lang w:val="en-US"/>
              </w:rPr>
            </w:pPr>
            <w:r w:rsidRPr="00567318">
              <w:rPr>
                <w:rFonts w:cs="Arial"/>
                <w:sz w:val="22"/>
                <w:lang w:val="en-US"/>
              </w:rPr>
              <w:t xml:space="preserve">String </w:t>
            </w:r>
            <w:r w:rsidR="00917C2F" w:rsidRPr="00567318">
              <w:rPr>
                <w:rFonts w:cs="Arial"/>
                <w:sz w:val="22"/>
                <w:lang w:val="en-US"/>
              </w:rPr>
              <w:t>from</w:t>
            </w:r>
            <w:r w:rsidR="004F178F" w:rsidRPr="00567318">
              <w:rPr>
                <w:rFonts w:cs="Arial"/>
                <w:sz w:val="22"/>
                <w:lang w:val="en-US"/>
              </w:rPr>
              <w:t xml:space="preserve"> 10 </w:t>
            </w:r>
            <w:r w:rsidR="00917C2F" w:rsidRPr="00567318">
              <w:rPr>
                <w:rFonts w:cs="Arial"/>
                <w:sz w:val="22"/>
                <w:lang w:val="en-US"/>
              </w:rPr>
              <w:t>or</w:t>
            </w:r>
            <w:r w:rsidR="004F178F" w:rsidRPr="00567318">
              <w:rPr>
                <w:rFonts w:cs="Arial"/>
                <w:sz w:val="22"/>
                <w:lang w:val="en-US"/>
              </w:rPr>
              <w:t xml:space="preserve"> 12 </w:t>
            </w:r>
            <w:r w:rsidR="00917C2F" w:rsidRPr="00567318">
              <w:rPr>
                <w:rFonts w:cs="Arial"/>
                <w:sz w:val="22"/>
                <w:lang w:val="en-US"/>
              </w:rPr>
              <w:t>symbols</w:t>
            </w:r>
            <w:r w:rsidR="0000532B" w:rsidRPr="00567318">
              <w:rPr>
                <w:rFonts w:cs="Arial"/>
                <w:sz w:val="22"/>
                <w:lang w:val="en-US"/>
              </w:rPr>
              <w:t xml:space="preserve">. </w:t>
            </w:r>
            <w:r w:rsidR="00917C2F" w:rsidRPr="00567318">
              <w:rPr>
                <w:rFonts w:cs="Arial"/>
                <w:sz w:val="22"/>
                <w:lang w:val="en-US"/>
              </w:rPr>
              <w:t>Mandatory</w:t>
            </w:r>
            <w:r w:rsidR="0000532B" w:rsidRPr="00567318">
              <w:rPr>
                <w:rFonts w:cs="Arial"/>
                <w:sz w:val="22"/>
                <w:lang w:val="en-US"/>
              </w:rPr>
              <w:t>.</w:t>
            </w:r>
          </w:p>
        </w:tc>
      </w:tr>
      <w:tr w:rsidR="004F178F" w:rsidRPr="00567318" w14:paraId="46EEB22D" w14:textId="77777777" w:rsidTr="00567318">
        <w:trPr>
          <w:trHeight w:val="565"/>
        </w:trPr>
        <w:tc>
          <w:tcPr>
            <w:tcW w:w="2196" w:type="dxa"/>
          </w:tcPr>
          <w:p w14:paraId="6C21C917" w14:textId="6174E9A9" w:rsidR="004F178F" w:rsidRPr="00567318" w:rsidRDefault="00B51B26" w:rsidP="005A1481">
            <w:pPr>
              <w:rPr>
                <w:rFonts w:cs="Arial"/>
                <w:sz w:val="22"/>
              </w:rPr>
            </w:pPr>
            <w:r w:rsidRPr="00567318">
              <w:rPr>
                <w:rFonts w:cs="Arial"/>
                <w:sz w:val="22"/>
                <w:lang w:val="en-US"/>
              </w:rPr>
              <w:t>G</w:t>
            </w:r>
            <w:r w:rsidR="004F178F" w:rsidRPr="00567318">
              <w:rPr>
                <w:rFonts w:cs="Arial"/>
                <w:sz w:val="22"/>
                <w:lang w:val="en-US"/>
              </w:rPr>
              <w:t>roup</w:t>
            </w:r>
          </w:p>
        </w:tc>
        <w:tc>
          <w:tcPr>
            <w:tcW w:w="5676" w:type="dxa"/>
          </w:tcPr>
          <w:p w14:paraId="672C5E01" w14:textId="77777777" w:rsidR="004F178F" w:rsidRPr="00567318" w:rsidRDefault="00185B46" w:rsidP="00185B46">
            <w:pPr>
              <w:rPr>
                <w:rFonts w:cs="Arial"/>
                <w:sz w:val="22"/>
                <w:lang w:val="en-US"/>
              </w:rPr>
            </w:pPr>
            <w:r w:rsidRPr="00567318">
              <w:rPr>
                <w:rFonts w:cs="Arial"/>
                <w:sz w:val="22"/>
                <w:lang w:val="en-US"/>
              </w:rPr>
              <w:t>Group of devices that will be used to print receipt</w:t>
            </w:r>
          </w:p>
        </w:tc>
        <w:tc>
          <w:tcPr>
            <w:tcW w:w="2755" w:type="dxa"/>
          </w:tcPr>
          <w:p w14:paraId="2C1F46DF" w14:textId="77777777" w:rsidR="004F178F" w:rsidRPr="00567318" w:rsidRDefault="008812B9" w:rsidP="00185B46">
            <w:pPr>
              <w:rPr>
                <w:rFonts w:cs="Arial"/>
                <w:sz w:val="22"/>
                <w:lang w:val="en-US"/>
              </w:rPr>
            </w:pPr>
            <w:r w:rsidRPr="00567318">
              <w:rPr>
                <w:rFonts w:cs="Arial"/>
                <w:sz w:val="22"/>
                <w:lang w:val="en-US"/>
              </w:rPr>
              <w:t xml:space="preserve">String </w:t>
            </w:r>
            <w:r w:rsidR="00185B46" w:rsidRPr="00567318">
              <w:rPr>
                <w:rFonts w:cs="Arial"/>
                <w:sz w:val="22"/>
                <w:lang w:val="en-US"/>
              </w:rPr>
              <w:t>from</w:t>
            </w:r>
            <w:r w:rsidR="004F178F" w:rsidRPr="00567318">
              <w:rPr>
                <w:rFonts w:cs="Arial"/>
                <w:sz w:val="22"/>
                <w:lang w:val="en-US"/>
              </w:rPr>
              <w:t xml:space="preserve"> 1 </w:t>
            </w:r>
            <w:r w:rsidR="00185B46" w:rsidRPr="00567318">
              <w:rPr>
                <w:rFonts w:cs="Arial"/>
                <w:sz w:val="22"/>
                <w:lang w:val="en-US"/>
              </w:rPr>
              <w:t>to</w:t>
            </w:r>
            <w:r w:rsidR="004F178F" w:rsidRPr="00567318">
              <w:rPr>
                <w:rFonts w:cs="Arial"/>
                <w:sz w:val="22"/>
                <w:lang w:val="en-US"/>
              </w:rPr>
              <w:t xml:space="preserve"> 32 </w:t>
            </w:r>
            <w:r w:rsidR="00185B46" w:rsidRPr="00567318">
              <w:rPr>
                <w:rFonts w:cs="Arial"/>
                <w:sz w:val="22"/>
                <w:lang w:val="en-US"/>
              </w:rPr>
              <w:t xml:space="preserve">symbols or </w:t>
            </w:r>
            <w:r w:rsidR="004F178F" w:rsidRPr="00567318">
              <w:rPr>
                <w:rFonts w:cs="Arial"/>
                <w:sz w:val="22"/>
                <w:lang w:val="en-US"/>
              </w:rPr>
              <w:t>null</w:t>
            </w:r>
          </w:p>
        </w:tc>
      </w:tr>
      <w:tr w:rsidR="004F178F" w:rsidRPr="00567318" w14:paraId="0FC2765B" w14:textId="77777777" w:rsidTr="00567318">
        <w:trPr>
          <w:trHeight w:val="282"/>
        </w:trPr>
        <w:tc>
          <w:tcPr>
            <w:tcW w:w="2196" w:type="dxa"/>
          </w:tcPr>
          <w:p w14:paraId="4E364808" w14:textId="32A7C0F7" w:rsidR="004F178F" w:rsidRPr="00567318" w:rsidRDefault="00270D94" w:rsidP="005A1481">
            <w:pPr>
              <w:rPr>
                <w:rFonts w:cs="Arial"/>
                <w:sz w:val="22"/>
                <w:lang w:val="en-US"/>
              </w:rPr>
            </w:pPr>
            <w:r w:rsidRPr="00567318">
              <w:rPr>
                <w:rFonts w:cs="Arial"/>
                <w:sz w:val="22"/>
                <w:lang w:val="en-US"/>
              </w:rPr>
              <w:t>C</w:t>
            </w:r>
            <w:r w:rsidR="004F178F" w:rsidRPr="00567318">
              <w:rPr>
                <w:rFonts w:cs="Arial"/>
                <w:sz w:val="22"/>
                <w:lang w:val="en-US"/>
              </w:rPr>
              <w:t>ontent</w:t>
            </w:r>
          </w:p>
        </w:tc>
        <w:tc>
          <w:tcPr>
            <w:tcW w:w="5676" w:type="dxa"/>
          </w:tcPr>
          <w:p w14:paraId="13763306" w14:textId="77777777" w:rsidR="004F178F" w:rsidRPr="00567318" w:rsidRDefault="007B5A7E" w:rsidP="005A1481">
            <w:pPr>
              <w:rPr>
                <w:rFonts w:cs="Arial"/>
                <w:sz w:val="22"/>
                <w:lang w:val="en-US"/>
              </w:rPr>
            </w:pPr>
            <w:r w:rsidRPr="00567318">
              <w:rPr>
                <w:rFonts w:cs="Arial"/>
                <w:sz w:val="22"/>
                <w:lang w:val="en-US"/>
              </w:rPr>
              <w:t>Document contents</w:t>
            </w:r>
          </w:p>
        </w:tc>
        <w:tc>
          <w:tcPr>
            <w:tcW w:w="2755" w:type="dxa"/>
          </w:tcPr>
          <w:p w14:paraId="38903809" w14:textId="77777777" w:rsidR="004F178F" w:rsidRPr="00567318" w:rsidRDefault="007B5A7E" w:rsidP="007B5A7E">
            <w:pPr>
              <w:rPr>
                <w:rFonts w:cs="Arial"/>
                <w:sz w:val="22"/>
              </w:rPr>
            </w:pPr>
            <w:bookmarkStart w:id="62" w:name="OLE_LINK130"/>
            <w:bookmarkStart w:id="63" w:name="OLE_LINK132"/>
            <w:bookmarkStart w:id="64" w:name="OLE_LINK148"/>
            <w:r w:rsidRPr="00567318">
              <w:rPr>
                <w:rFonts w:cs="Arial"/>
                <w:sz w:val="22"/>
                <w:lang w:val="en-US"/>
              </w:rPr>
              <w:t>Structure Section</w:t>
            </w:r>
            <w:r w:rsidR="004F178F" w:rsidRPr="00567318">
              <w:rPr>
                <w:rFonts w:cs="Arial"/>
                <w:sz w:val="22"/>
              </w:rPr>
              <w:t xml:space="preserve"> </w:t>
            </w:r>
            <w:bookmarkStart w:id="65" w:name="OLE_LINK122"/>
            <w:bookmarkStart w:id="66" w:name="OLE_LINK123"/>
            <w:bookmarkStart w:id="67" w:name="OLE_LINK124"/>
            <w:r w:rsidR="004F178F" w:rsidRPr="00567318">
              <w:rPr>
                <w:rFonts w:cs="Arial"/>
                <w:sz w:val="22"/>
              </w:rPr>
              <w:t>2.1.1.1</w:t>
            </w:r>
            <w:bookmarkEnd w:id="62"/>
            <w:bookmarkEnd w:id="63"/>
            <w:bookmarkEnd w:id="64"/>
            <w:bookmarkEnd w:id="65"/>
            <w:bookmarkEnd w:id="66"/>
            <w:bookmarkEnd w:id="67"/>
          </w:p>
        </w:tc>
      </w:tr>
      <w:tr w:rsidR="004F178F" w:rsidRPr="00567318" w14:paraId="2500E8D8" w14:textId="77777777" w:rsidTr="00567318">
        <w:trPr>
          <w:trHeight w:val="1130"/>
        </w:trPr>
        <w:tc>
          <w:tcPr>
            <w:tcW w:w="2196" w:type="dxa"/>
          </w:tcPr>
          <w:p w14:paraId="324346AB" w14:textId="7469B839" w:rsidR="004F178F" w:rsidRPr="00567318" w:rsidRDefault="00B51B26" w:rsidP="005A1481">
            <w:pPr>
              <w:rPr>
                <w:rFonts w:cs="Arial"/>
                <w:sz w:val="22"/>
                <w:lang w:val="en-US"/>
              </w:rPr>
            </w:pPr>
            <w:bookmarkStart w:id="68" w:name="_Hlk491897393"/>
            <w:r w:rsidRPr="00567318">
              <w:rPr>
                <w:rFonts w:cs="Arial"/>
                <w:sz w:val="22"/>
                <w:lang w:val="en-US"/>
              </w:rPr>
              <w:t>K</w:t>
            </w:r>
            <w:r w:rsidR="004F178F" w:rsidRPr="00567318">
              <w:rPr>
                <w:rFonts w:cs="Arial"/>
                <w:sz w:val="22"/>
                <w:lang w:val="en-US"/>
              </w:rPr>
              <w:t>ey</w:t>
            </w:r>
          </w:p>
        </w:tc>
        <w:tc>
          <w:tcPr>
            <w:tcW w:w="5676" w:type="dxa"/>
          </w:tcPr>
          <w:p w14:paraId="59FADE25" w14:textId="77777777" w:rsidR="00547BF4" w:rsidRPr="00567318" w:rsidRDefault="00547BF4" w:rsidP="00547BF4">
            <w:pPr>
              <w:rPr>
                <w:rFonts w:cs="Arial"/>
                <w:sz w:val="22"/>
                <w:lang w:val="en-US"/>
              </w:rPr>
            </w:pPr>
            <w:bookmarkStart w:id="69" w:name="OLE_LINK263"/>
            <w:bookmarkStart w:id="70" w:name="OLE_LINK264"/>
            <w:r w:rsidRPr="00567318">
              <w:rPr>
                <w:rFonts w:cs="Arial"/>
                <w:sz w:val="22"/>
                <w:lang w:val="en-US"/>
              </w:rPr>
              <w:t>The name of the key used to verify the signature.</w:t>
            </w:r>
            <w:bookmarkEnd w:id="69"/>
            <w:bookmarkEnd w:id="70"/>
          </w:p>
          <w:p w14:paraId="554B329B" w14:textId="77777777" w:rsidR="00F15283" w:rsidRPr="00567318" w:rsidRDefault="00031999" w:rsidP="00547BF4">
            <w:pPr>
              <w:rPr>
                <w:rFonts w:cs="Arial"/>
                <w:sz w:val="22"/>
                <w:lang w:val="en-US"/>
              </w:rPr>
            </w:pPr>
            <w:r w:rsidRPr="00567318">
              <w:rPr>
                <w:rFonts w:cs="Arial"/>
                <w:sz w:val="22"/>
                <w:lang w:val="en-US"/>
              </w:rPr>
              <w:t>INN</w:t>
            </w:r>
            <w:r w:rsidR="00547BF4" w:rsidRPr="00567318">
              <w:rPr>
                <w:rFonts w:cs="Arial"/>
                <w:sz w:val="22"/>
                <w:lang w:val="en-US"/>
              </w:rPr>
              <w:t xml:space="preserve"> is used for clients,</w:t>
            </w:r>
          </w:p>
          <w:p w14:paraId="1775D728" w14:textId="77777777" w:rsidR="00F15283" w:rsidRPr="00567318" w:rsidRDefault="00F15283" w:rsidP="00547BF4">
            <w:pPr>
              <w:rPr>
                <w:rFonts w:cs="Arial"/>
                <w:sz w:val="22"/>
                <w:lang w:val="en-US"/>
              </w:rPr>
            </w:pPr>
            <w:r w:rsidRPr="00567318">
              <w:rPr>
                <w:rFonts w:cs="Arial"/>
                <w:sz w:val="22"/>
                <w:lang w:val="en-US"/>
              </w:rPr>
              <w:t>code with prefix 301**** is used for partners</w:t>
            </w:r>
          </w:p>
          <w:p w14:paraId="08290AFC" w14:textId="29C7F16B" w:rsidR="004F178F" w:rsidRPr="00567318" w:rsidRDefault="00F15283" w:rsidP="00F15283">
            <w:pPr>
              <w:rPr>
                <w:rFonts w:cs="Arial"/>
                <w:sz w:val="22"/>
                <w:lang w:val="en-US"/>
              </w:rPr>
            </w:pPr>
            <w:r w:rsidRPr="00567318">
              <w:rPr>
                <w:rFonts w:cs="Arial"/>
                <w:sz w:val="22"/>
                <w:lang w:val="en-US"/>
              </w:rPr>
              <w:t xml:space="preserve">code with prefix  401**** is used for vending </w:t>
            </w:r>
          </w:p>
        </w:tc>
        <w:tc>
          <w:tcPr>
            <w:tcW w:w="2755" w:type="dxa"/>
          </w:tcPr>
          <w:p w14:paraId="29971B59" w14:textId="77777777" w:rsidR="004F178F" w:rsidRPr="00567318" w:rsidRDefault="008812B9" w:rsidP="007B5A7E">
            <w:pPr>
              <w:rPr>
                <w:rFonts w:cs="Arial"/>
                <w:sz w:val="22"/>
                <w:lang w:val="en-US"/>
              </w:rPr>
            </w:pPr>
            <w:r w:rsidRPr="00567318">
              <w:rPr>
                <w:rFonts w:cs="Arial"/>
                <w:sz w:val="22"/>
                <w:lang w:val="en-US"/>
              </w:rPr>
              <w:t xml:space="preserve">String </w:t>
            </w:r>
            <w:r w:rsidR="007B5A7E" w:rsidRPr="00567318">
              <w:rPr>
                <w:rFonts w:cs="Arial"/>
                <w:sz w:val="22"/>
                <w:lang w:val="en-US"/>
              </w:rPr>
              <w:t>from</w:t>
            </w:r>
            <w:r w:rsidR="009D1FE4" w:rsidRPr="00567318">
              <w:rPr>
                <w:rFonts w:cs="Arial"/>
                <w:sz w:val="22"/>
                <w:lang w:val="en-US"/>
              </w:rPr>
              <w:t xml:space="preserve"> 1 </w:t>
            </w:r>
            <w:r w:rsidR="007B5A7E" w:rsidRPr="00567318">
              <w:rPr>
                <w:rFonts w:cs="Arial"/>
                <w:sz w:val="22"/>
                <w:lang w:val="en-US"/>
              </w:rPr>
              <w:t>to</w:t>
            </w:r>
            <w:r w:rsidR="009D1FE4" w:rsidRPr="00567318">
              <w:rPr>
                <w:rFonts w:cs="Arial"/>
                <w:sz w:val="22"/>
                <w:lang w:val="en-US"/>
              </w:rPr>
              <w:t xml:space="preserve"> 32 </w:t>
            </w:r>
            <w:r w:rsidR="007B5A7E" w:rsidRPr="00567318">
              <w:rPr>
                <w:rFonts w:cs="Arial"/>
                <w:sz w:val="22"/>
                <w:lang w:val="en-US"/>
              </w:rPr>
              <w:t>symbols</w:t>
            </w:r>
            <w:r w:rsidR="009D1FE4" w:rsidRPr="00567318">
              <w:rPr>
                <w:rFonts w:cs="Arial"/>
                <w:sz w:val="22"/>
                <w:lang w:val="en-US"/>
              </w:rPr>
              <w:t>.</w:t>
            </w:r>
            <w:r w:rsidR="0000532B" w:rsidRPr="00567318">
              <w:rPr>
                <w:rFonts w:cs="Arial"/>
                <w:sz w:val="22"/>
                <w:lang w:val="en-US"/>
              </w:rPr>
              <w:t xml:space="preserve"> </w:t>
            </w:r>
            <w:r w:rsidR="00917C2F" w:rsidRPr="00567318">
              <w:rPr>
                <w:rFonts w:cs="Arial"/>
                <w:sz w:val="22"/>
                <w:lang w:val="en-US"/>
              </w:rPr>
              <w:t>Mandatory</w:t>
            </w:r>
            <w:r w:rsidR="0000532B" w:rsidRPr="00567318">
              <w:rPr>
                <w:rFonts w:cs="Arial"/>
                <w:sz w:val="22"/>
                <w:lang w:val="en-US"/>
              </w:rPr>
              <w:t>.</w:t>
            </w:r>
          </w:p>
        </w:tc>
      </w:tr>
      <w:tr w:rsidR="009D7C38" w:rsidRPr="00567318" w14:paraId="2114A1D0" w14:textId="77777777" w:rsidTr="00567318">
        <w:trPr>
          <w:trHeight w:val="565"/>
        </w:trPr>
        <w:tc>
          <w:tcPr>
            <w:tcW w:w="2196" w:type="dxa"/>
          </w:tcPr>
          <w:p w14:paraId="2EF17332" w14:textId="77777777" w:rsidR="009D7C38" w:rsidRPr="00567318" w:rsidRDefault="009D7C38" w:rsidP="005A1481">
            <w:pPr>
              <w:rPr>
                <w:rFonts w:cs="Arial"/>
                <w:sz w:val="22"/>
                <w:lang w:val="en-US"/>
              </w:rPr>
            </w:pPr>
            <w:r w:rsidRPr="00567318">
              <w:rPr>
                <w:rFonts w:cs="Arial"/>
                <w:sz w:val="22"/>
                <w:lang w:val="en-US"/>
              </w:rPr>
              <w:t>callbackUrl</w:t>
            </w:r>
          </w:p>
        </w:tc>
        <w:tc>
          <w:tcPr>
            <w:tcW w:w="5676" w:type="dxa"/>
          </w:tcPr>
          <w:p w14:paraId="7FDD1F00" w14:textId="77777777" w:rsidR="009D7C38" w:rsidRPr="00567318" w:rsidRDefault="00547BF4" w:rsidP="009D1FE4">
            <w:pPr>
              <w:rPr>
                <w:rFonts w:cs="Arial"/>
                <w:sz w:val="22"/>
                <w:lang w:val="en-US"/>
              </w:rPr>
            </w:pPr>
            <w:r w:rsidRPr="00567318">
              <w:rPr>
                <w:rFonts w:cs="Arial"/>
                <w:sz w:val="22"/>
                <w:lang w:val="en-US"/>
              </w:rPr>
              <w:t>URL for sending the results of processing a receipt with a POST request</w:t>
            </w:r>
          </w:p>
        </w:tc>
        <w:tc>
          <w:tcPr>
            <w:tcW w:w="2755" w:type="dxa"/>
          </w:tcPr>
          <w:p w14:paraId="60FB3B09" w14:textId="5B9B5C34" w:rsidR="009D6110" w:rsidRPr="00567318" w:rsidRDefault="008812B9" w:rsidP="007B5A7E">
            <w:pPr>
              <w:rPr>
                <w:rFonts w:cs="Arial"/>
                <w:sz w:val="22"/>
                <w:lang w:val="en-US"/>
              </w:rPr>
            </w:pPr>
            <w:r w:rsidRPr="00567318">
              <w:rPr>
                <w:rFonts w:cs="Arial"/>
                <w:sz w:val="22"/>
                <w:lang w:val="en-US"/>
              </w:rPr>
              <w:t xml:space="preserve">String </w:t>
            </w:r>
            <w:r w:rsidR="007B5A7E" w:rsidRPr="00567318">
              <w:rPr>
                <w:rFonts w:cs="Arial"/>
                <w:sz w:val="22"/>
                <w:lang w:val="en-US"/>
              </w:rPr>
              <w:t>from</w:t>
            </w:r>
            <w:r w:rsidR="009D7C38" w:rsidRPr="00567318">
              <w:rPr>
                <w:rFonts w:cs="Arial"/>
                <w:sz w:val="22"/>
                <w:lang w:val="en-US"/>
              </w:rPr>
              <w:t xml:space="preserve"> 1 </w:t>
            </w:r>
            <w:r w:rsidR="007B5A7E" w:rsidRPr="00567318">
              <w:rPr>
                <w:rFonts w:cs="Arial"/>
                <w:sz w:val="22"/>
                <w:lang w:val="en-US"/>
              </w:rPr>
              <w:t>to</w:t>
            </w:r>
            <w:r w:rsidR="009D7C38" w:rsidRPr="00567318">
              <w:rPr>
                <w:rFonts w:cs="Arial"/>
                <w:sz w:val="22"/>
                <w:lang w:val="en-US"/>
              </w:rPr>
              <w:t xml:space="preserve"> 1024 </w:t>
            </w:r>
            <w:r w:rsidR="007B5A7E" w:rsidRPr="00567318">
              <w:rPr>
                <w:rFonts w:cs="Arial"/>
                <w:sz w:val="22"/>
                <w:lang w:val="en-US"/>
              </w:rPr>
              <w:t>symbols or</w:t>
            </w:r>
            <w:r w:rsidR="009D7C38" w:rsidRPr="00567318">
              <w:rPr>
                <w:rFonts w:cs="Arial"/>
                <w:sz w:val="22"/>
                <w:lang w:val="en-US"/>
              </w:rPr>
              <w:t xml:space="preserve"> null</w:t>
            </w:r>
          </w:p>
        </w:tc>
      </w:tr>
      <w:tr w:rsidR="009D6110" w:rsidRPr="00567318" w14:paraId="5A39601B" w14:textId="77777777" w:rsidTr="00567318">
        <w:trPr>
          <w:trHeight w:val="565"/>
        </w:trPr>
        <w:tc>
          <w:tcPr>
            <w:tcW w:w="2196" w:type="dxa"/>
          </w:tcPr>
          <w:p w14:paraId="3C65C501" w14:textId="026A0F59" w:rsidR="009D6110" w:rsidRPr="00567318" w:rsidRDefault="009D6110" w:rsidP="005A1481">
            <w:pPr>
              <w:rPr>
                <w:rFonts w:cs="Arial"/>
                <w:sz w:val="22"/>
                <w:lang w:val="en-US"/>
              </w:rPr>
            </w:pPr>
            <w:r w:rsidRPr="00567318">
              <w:rPr>
                <w:rFonts w:cs="Arial"/>
                <w:sz w:val="22"/>
                <w:lang w:val="en-US"/>
              </w:rPr>
              <w:t>meta</w:t>
            </w:r>
          </w:p>
        </w:tc>
        <w:tc>
          <w:tcPr>
            <w:tcW w:w="5676" w:type="dxa"/>
          </w:tcPr>
          <w:p w14:paraId="27438AC3" w14:textId="62A59982" w:rsidR="009D6110" w:rsidRPr="00567318" w:rsidRDefault="009D6110" w:rsidP="009D6110">
            <w:pPr>
              <w:rPr>
                <w:rFonts w:cs="Arial"/>
                <w:sz w:val="22"/>
                <w:lang w:val="en-US"/>
              </w:rPr>
            </w:pPr>
            <w:r w:rsidRPr="00567318">
              <w:rPr>
                <w:rFonts w:cs="Arial"/>
                <w:sz w:val="22"/>
                <w:lang w:val="en-US"/>
              </w:rPr>
              <w:t>Request metadata</w:t>
            </w:r>
          </w:p>
        </w:tc>
        <w:tc>
          <w:tcPr>
            <w:tcW w:w="2755" w:type="dxa"/>
          </w:tcPr>
          <w:p w14:paraId="652F14AF" w14:textId="6FDCDB50" w:rsidR="009D6110" w:rsidRPr="00567318" w:rsidRDefault="009D6110" w:rsidP="007B5A7E">
            <w:pPr>
              <w:rPr>
                <w:rFonts w:cs="Arial"/>
                <w:sz w:val="22"/>
                <w:lang w:val="en-US"/>
              </w:rPr>
            </w:pPr>
            <w:r w:rsidRPr="00567318">
              <w:rPr>
                <w:rFonts w:cs="Arial"/>
                <w:sz w:val="22"/>
                <w:lang w:val="en-US"/>
              </w:rPr>
              <w:t>String from 1 to 128 characters or null</w:t>
            </w:r>
          </w:p>
        </w:tc>
      </w:tr>
      <w:tr w:rsidR="009D6110" w:rsidRPr="00567318" w14:paraId="24BE29ED" w14:textId="77777777" w:rsidTr="00567318">
        <w:trPr>
          <w:trHeight w:val="565"/>
        </w:trPr>
        <w:tc>
          <w:tcPr>
            <w:tcW w:w="2196" w:type="dxa"/>
          </w:tcPr>
          <w:p w14:paraId="6E71E90A" w14:textId="409D6777" w:rsidR="009D6110" w:rsidRPr="00567318" w:rsidRDefault="009D6110" w:rsidP="005A1481">
            <w:pPr>
              <w:rPr>
                <w:rFonts w:cs="Arial"/>
                <w:sz w:val="22"/>
                <w:lang w:val="en-US"/>
              </w:rPr>
            </w:pPr>
            <w:ins w:id="71" w:author="notfound.inc@outlook.com" w:date="2021-07-26T14:50:00Z">
              <w:r w:rsidRPr="00567318">
                <w:rPr>
                  <w:rFonts w:cs="Arial"/>
                  <w:sz w:val="22"/>
                  <w:lang w:val="en-US"/>
                </w:rPr>
                <w:t>ignoreItemCodeCheck</w:t>
              </w:r>
            </w:ins>
          </w:p>
        </w:tc>
        <w:tc>
          <w:tcPr>
            <w:tcW w:w="5676" w:type="dxa"/>
          </w:tcPr>
          <w:p w14:paraId="2ADFDB4E" w14:textId="77777777" w:rsidR="009D6110" w:rsidRPr="00567318" w:rsidRDefault="009D6110" w:rsidP="009D6110">
            <w:pPr>
              <w:rPr>
                <w:rFonts w:cs="Arial"/>
                <w:sz w:val="22"/>
                <w:lang w:val="en-US"/>
              </w:rPr>
            </w:pPr>
            <w:r w:rsidRPr="00567318">
              <w:rPr>
                <w:rFonts w:cs="Arial"/>
                <w:sz w:val="22"/>
                <w:lang w:val="en-US"/>
              </w:rPr>
              <w:t>A flag indicating whether to ignore the CM check.</w:t>
            </w:r>
          </w:p>
          <w:p w14:paraId="68ED1667" w14:textId="77777777" w:rsidR="009D6110" w:rsidRPr="00567318" w:rsidRDefault="009D6110" w:rsidP="009D6110">
            <w:pPr>
              <w:rPr>
                <w:rFonts w:cs="Arial"/>
                <w:sz w:val="22"/>
                <w:lang w:val="en-US"/>
              </w:rPr>
            </w:pPr>
            <w:r w:rsidRPr="00567318">
              <w:rPr>
                <w:rFonts w:cs="Arial"/>
                <w:sz w:val="22"/>
                <w:lang w:val="en-US"/>
              </w:rPr>
              <w:t>If the flag is not specified, then all CMs must successfully pass the check in order to generate a receipt: in tag 2106, bits number 0, 1, 2, 3 have the state "1"</w:t>
            </w:r>
          </w:p>
          <w:p w14:paraId="23060B49" w14:textId="6A8149CD" w:rsidR="009D6110" w:rsidRPr="00567318" w:rsidRDefault="009D6110" w:rsidP="009D6110">
            <w:pPr>
              <w:rPr>
                <w:rFonts w:cs="Arial"/>
                <w:sz w:val="22"/>
                <w:lang w:val="en-US"/>
              </w:rPr>
            </w:pPr>
            <w:r w:rsidRPr="00567318">
              <w:rPr>
                <w:rFonts w:cs="Arial"/>
                <w:sz w:val="22"/>
                <w:lang w:val="en-US"/>
              </w:rPr>
              <w:t>If the flag is not specified and the CM has not passed the check, the check will not be generated and the status request will return the 422 Unprocessable Entity status</w:t>
            </w:r>
          </w:p>
        </w:tc>
        <w:tc>
          <w:tcPr>
            <w:tcW w:w="2755" w:type="dxa"/>
          </w:tcPr>
          <w:p w14:paraId="28AE583F" w14:textId="77777777" w:rsidR="009D6110" w:rsidRPr="00567318" w:rsidRDefault="009D6110" w:rsidP="009D6110">
            <w:pPr>
              <w:rPr>
                <w:rFonts w:cs="Arial"/>
                <w:sz w:val="22"/>
                <w:lang w:val="en-US"/>
              </w:rPr>
            </w:pPr>
            <w:r w:rsidRPr="00567318">
              <w:rPr>
                <w:rFonts w:cs="Arial"/>
                <w:sz w:val="22"/>
                <w:lang w:val="en-US"/>
              </w:rPr>
              <w:t>Boolean, optional.</w:t>
            </w:r>
          </w:p>
          <w:p w14:paraId="39EBC3AA" w14:textId="437C29A0" w:rsidR="009D6110" w:rsidRPr="00567318" w:rsidRDefault="009D6110" w:rsidP="009D6110">
            <w:pPr>
              <w:rPr>
                <w:rFonts w:cs="Arial"/>
                <w:sz w:val="22"/>
                <w:lang w:val="en-US"/>
              </w:rPr>
            </w:pPr>
            <w:r w:rsidRPr="00567318">
              <w:rPr>
                <w:rFonts w:cs="Arial"/>
                <w:sz w:val="22"/>
                <w:lang w:val="en-US"/>
              </w:rPr>
              <w:t>The default is false.</w:t>
            </w:r>
          </w:p>
        </w:tc>
      </w:tr>
      <w:bookmarkEnd w:id="46"/>
      <w:bookmarkEnd w:id="47"/>
      <w:bookmarkEnd w:id="48"/>
      <w:bookmarkEnd w:id="59"/>
      <w:bookmarkEnd w:id="60"/>
      <w:bookmarkEnd w:id="61"/>
      <w:bookmarkEnd w:id="68"/>
    </w:tbl>
    <w:p w14:paraId="2F905E5D" w14:textId="77777777" w:rsidR="004F178F" w:rsidRPr="00567318" w:rsidRDefault="004F178F" w:rsidP="004F178F">
      <w:pPr>
        <w:rPr>
          <w:sz w:val="22"/>
          <w:lang w:val="en-US"/>
        </w:rPr>
      </w:pPr>
    </w:p>
    <w:p w14:paraId="5080D94B" w14:textId="77777777" w:rsidR="004F178F" w:rsidRPr="00567318" w:rsidRDefault="004F178F" w:rsidP="004F178F">
      <w:pPr>
        <w:pStyle w:val="3"/>
      </w:pPr>
      <w:bookmarkStart w:id="72" w:name="_Toc507539852"/>
      <w:bookmarkStart w:id="73" w:name="_Toc59045190"/>
      <w:bookmarkStart w:id="74" w:name="OLE_LINK125"/>
      <w:r w:rsidRPr="00567318">
        <w:rPr>
          <w:rFonts w:cs="Arial"/>
        </w:rPr>
        <w:t>2.1.1.1</w:t>
      </w:r>
      <w:r w:rsidRPr="00567318">
        <w:t xml:space="preserve"> </w:t>
      </w:r>
      <w:bookmarkEnd w:id="72"/>
      <w:r w:rsidR="00547BF4" w:rsidRPr="00567318">
        <w:rPr>
          <w:rFonts w:cs="Arial"/>
          <w:lang w:val="en-US"/>
        </w:rPr>
        <w:t>Document contents</w:t>
      </w:r>
      <w:bookmarkEnd w:id="73"/>
    </w:p>
    <w:tbl>
      <w:tblPr>
        <w:tblStyle w:val="a5"/>
        <w:tblW w:w="10627" w:type="dxa"/>
        <w:tblLayout w:type="fixed"/>
        <w:tblLook w:val="04A0" w:firstRow="1" w:lastRow="0" w:firstColumn="1" w:lastColumn="0" w:noHBand="0" w:noVBand="1"/>
      </w:tblPr>
      <w:tblGrid>
        <w:gridCol w:w="3256"/>
        <w:gridCol w:w="3118"/>
        <w:gridCol w:w="2268"/>
        <w:gridCol w:w="1134"/>
        <w:gridCol w:w="851"/>
      </w:tblGrid>
      <w:tr w:rsidR="00567318" w:rsidRPr="00567318" w14:paraId="456B63E6" w14:textId="0F03350E" w:rsidTr="00567318">
        <w:tc>
          <w:tcPr>
            <w:tcW w:w="3256" w:type="dxa"/>
          </w:tcPr>
          <w:p w14:paraId="1E1E7D7B" w14:textId="4CCC6665" w:rsidR="00567318" w:rsidRPr="00567318" w:rsidRDefault="00567318" w:rsidP="005A1481">
            <w:pPr>
              <w:rPr>
                <w:rFonts w:cs="Arial"/>
                <w:b/>
                <w:sz w:val="22"/>
                <w:lang w:val="en-US"/>
              </w:rPr>
            </w:pPr>
            <w:r w:rsidRPr="00567318">
              <w:rPr>
                <w:rFonts w:cs="Arial"/>
                <w:b/>
                <w:sz w:val="22"/>
                <w:lang w:val="en-US"/>
              </w:rPr>
              <w:t>Attribute</w:t>
            </w:r>
          </w:p>
        </w:tc>
        <w:tc>
          <w:tcPr>
            <w:tcW w:w="3118" w:type="dxa"/>
          </w:tcPr>
          <w:p w14:paraId="12C08864" w14:textId="20BB8E87" w:rsidR="00567318" w:rsidRPr="00567318" w:rsidRDefault="00567318" w:rsidP="005A1481">
            <w:pPr>
              <w:rPr>
                <w:rFonts w:cs="Arial"/>
                <w:b/>
                <w:sz w:val="22"/>
              </w:rPr>
            </w:pPr>
            <w:r w:rsidRPr="00567318">
              <w:rPr>
                <w:rFonts w:cs="Arial"/>
                <w:b/>
                <w:sz w:val="22"/>
              </w:rPr>
              <w:t>Description</w:t>
            </w:r>
          </w:p>
        </w:tc>
        <w:tc>
          <w:tcPr>
            <w:tcW w:w="2268" w:type="dxa"/>
          </w:tcPr>
          <w:p w14:paraId="7F3D1A59" w14:textId="7207C58F" w:rsidR="00567318" w:rsidRPr="00567318" w:rsidRDefault="00567318" w:rsidP="005A1481">
            <w:pPr>
              <w:rPr>
                <w:rFonts w:cs="Arial"/>
                <w:b/>
                <w:sz w:val="22"/>
                <w:lang w:val="en-US"/>
              </w:rPr>
            </w:pPr>
            <w:r w:rsidRPr="00567318">
              <w:rPr>
                <w:rFonts w:cs="Arial"/>
                <w:b/>
                <w:sz w:val="22"/>
                <w:lang w:val="en-US"/>
              </w:rPr>
              <w:t>Comment</w:t>
            </w:r>
          </w:p>
        </w:tc>
        <w:tc>
          <w:tcPr>
            <w:tcW w:w="1134" w:type="dxa"/>
          </w:tcPr>
          <w:p w14:paraId="6628C71C" w14:textId="29EAE151" w:rsidR="00567318" w:rsidRPr="00567318" w:rsidRDefault="00567318" w:rsidP="005A1481">
            <w:pPr>
              <w:rPr>
                <w:rFonts w:cs="Arial"/>
                <w:b/>
                <w:sz w:val="22"/>
                <w:lang w:val="en-US"/>
              </w:rPr>
            </w:pPr>
            <w:r w:rsidRPr="00567318">
              <w:rPr>
                <w:rFonts w:cs="Arial"/>
                <w:b/>
                <w:sz w:val="22"/>
                <w:lang w:val="en-US"/>
              </w:rPr>
              <w:t>FFD 1.05</w:t>
            </w:r>
          </w:p>
        </w:tc>
        <w:tc>
          <w:tcPr>
            <w:tcW w:w="851" w:type="dxa"/>
          </w:tcPr>
          <w:p w14:paraId="09170A6B" w14:textId="1B4D8B22" w:rsidR="00567318" w:rsidRPr="00567318" w:rsidRDefault="00567318" w:rsidP="005A1481">
            <w:pPr>
              <w:rPr>
                <w:rFonts w:cs="Arial"/>
                <w:b/>
                <w:sz w:val="22"/>
                <w:lang w:val="en-US"/>
              </w:rPr>
            </w:pPr>
            <w:r w:rsidRPr="00567318">
              <w:rPr>
                <w:rFonts w:cs="Arial"/>
                <w:b/>
                <w:sz w:val="22"/>
                <w:lang w:val="en-US"/>
              </w:rPr>
              <w:t>FFD 1.2</w:t>
            </w:r>
          </w:p>
        </w:tc>
      </w:tr>
      <w:tr w:rsidR="00567318" w:rsidRPr="00567318" w14:paraId="44F4DC3A" w14:textId="53F7646A" w:rsidTr="00567318">
        <w:tc>
          <w:tcPr>
            <w:tcW w:w="3256" w:type="dxa"/>
          </w:tcPr>
          <w:p w14:paraId="304E1826" w14:textId="401512D7" w:rsidR="00567318" w:rsidRPr="00567318" w:rsidRDefault="00567318" w:rsidP="00925EDC">
            <w:pPr>
              <w:rPr>
                <w:rFonts w:cs="Arial"/>
                <w:sz w:val="22"/>
                <w:lang w:val="en-US"/>
              </w:rPr>
            </w:pPr>
            <w:ins w:id="75" w:author="notfound.inc@outlook.com" w:date="2021-07-26T14:50:00Z">
              <w:r w:rsidRPr="00567318">
                <w:rPr>
                  <w:rFonts w:cs="Arial"/>
                  <w:sz w:val="22"/>
                  <w:lang w:val="en-US"/>
                </w:rPr>
                <w:t>ffdVersion</w:t>
              </w:r>
            </w:ins>
          </w:p>
        </w:tc>
        <w:tc>
          <w:tcPr>
            <w:tcW w:w="3118" w:type="dxa"/>
          </w:tcPr>
          <w:p w14:paraId="1C9C7BE9" w14:textId="77777777" w:rsidR="00567318" w:rsidRPr="00567318" w:rsidRDefault="00567318" w:rsidP="00925EDC">
            <w:pPr>
              <w:rPr>
                <w:rFonts w:cs="Arial"/>
                <w:sz w:val="22"/>
                <w:lang w:val="en-US"/>
              </w:rPr>
            </w:pPr>
            <w:r w:rsidRPr="00567318">
              <w:rPr>
                <w:rFonts w:cs="Arial"/>
                <w:sz w:val="22"/>
                <w:lang w:val="en-US"/>
              </w:rPr>
              <w:t>FFD version number, 1209</w:t>
            </w:r>
          </w:p>
          <w:p w14:paraId="3A4A49D3" w14:textId="77777777" w:rsidR="00567318" w:rsidRPr="00567318" w:rsidRDefault="00567318" w:rsidP="00925EDC">
            <w:pPr>
              <w:rPr>
                <w:rFonts w:cs="Arial"/>
                <w:sz w:val="22"/>
                <w:lang w:val="en-US"/>
              </w:rPr>
            </w:pPr>
            <w:r w:rsidRPr="00567318">
              <w:rPr>
                <w:rFonts w:cs="Arial"/>
                <w:sz w:val="22"/>
                <w:lang w:val="en-US"/>
              </w:rPr>
              <w:t>2 - FFD 1.05, default value</w:t>
            </w:r>
          </w:p>
          <w:p w14:paraId="3F0131F6" w14:textId="4EFEF5A0" w:rsidR="00567318" w:rsidRPr="00567318" w:rsidRDefault="00567318" w:rsidP="00925EDC">
            <w:pPr>
              <w:rPr>
                <w:rFonts w:cs="Arial"/>
                <w:sz w:val="22"/>
              </w:rPr>
            </w:pPr>
            <w:r w:rsidRPr="00567318">
              <w:rPr>
                <w:rFonts w:cs="Arial"/>
                <w:sz w:val="22"/>
              </w:rPr>
              <w:t>4 - FFD 1.2</w:t>
            </w:r>
          </w:p>
        </w:tc>
        <w:tc>
          <w:tcPr>
            <w:tcW w:w="2268" w:type="dxa"/>
          </w:tcPr>
          <w:p w14:paraId="2BE68123" w14:textId="594A9959" w:rsidR="00567318" w:rsidRPr="00567318" w:rsidRDefault="00567318" w:rsidP="00925EDC">
            <w:pPr>
              <w:rPr>
                <w:rFonts w:cs="Arial"/>
                <w:sz w:val="22"/>
                <w:lang w:val="en-US"/>
              </w:rPr>
            </w:pPr>
            <w:r w:rsidRPr="00567318">
              <w:rPr>
                <w:rFonts w:cs="Arial"/>
                <w:sz w:val="22"/>
                <w:lang w:val="en-US"/>
              </w:rPr>
              <w:t>Number, optional</w:t>
            </w:r>
          </w:p>
        </w:tc>
        <w:tc>
          <w:tcPr>
            <w:tcW w:w="1134" w:type="dxa"/>
          </w:tcPr>
          <w:p w14:paraId="2ADB758C" w14:textId="2EEB092C" w:rsidR="00567318" w:rsidRPr="00567318" w:rsidRDefault="00567318" w:rsidP="00925EDC">
            <w:pPr>
              <w:rPr>
                <w:rFonts w:cs="Arial"/>
                <w:sz w:val="22"/>
                <w:lang w:val="en-US"/>
              </w:rPr>
            </w:pPr>
            <w:r w:rsidRPr="00567318">
              <w:rPr>
                <w:rFonts w:cs="Arial"/>
                <w:sz w:val="22"/>
                <w:lang w:val="en-US"/>
              </w:rPr>
              <w:t>Yes</w:t>
            </w:r>
          </w:p>
        </w:tc>
        <w:tc>
          <w:tcPr>
            <w:tcW w:w="851" w:type="dxa"/>
          </w:tcPr>
          <w:p w14:paraId="54D42387" w14:textId="7B8B1E8F" w:rsidR="00567318" w:rsidRPr="00567318" w:rsidRDefault="00567318" w:rsidP="00925EDC">
            <w:pPr>
              <w:rPr>
                <w:rFonts w:cs="Arial"/>
                <w:sz w:val="22"/>
                <w:lang w:val="en-US"/>
              </w:rPr>
            </w:pPr>
            <w:r w:rsidRPr="00567318">
              <w:rPr>
                <w:rFonts w:cs="Arial"/>
                <w:sz w:val="22"/>
                <w:lang w:val="en-US"/>
              </w:rPr>
              <w:t>Yes</w:t>
            </w:r>
          </w:p>
        </w:tc>
      </w:tr>
      <w:tr w:rsidR="00567318" w:rsidRPr="00567318" w14:paraId="74333B33" w14:textId="6963D6E5" w:rsidTr="00567318">
        <w:tc>
          <w:tcPr>
            <w:tcW w:w="3256" w:type="dxa"/>
          </w:tcPr>
          <w:p w14:paraId="7A1D0555" w14:textId="0862D0DB" w:rsidR="00567318" w:rsidRPr="00567318" w:rsidRDefault="00567318" w:rsidP="00925EDC">
            <w:pPr>
              <w:rPr>
                <w:rFonts w:cs="Arial"/>
                <w:sz w:val="22"/>
              </w:rPr>
            </w:pPr>
            <w:r w:rsidRPr="00567318">
              <w:rPr>
                <w:rFonts w:cs="Arial"/>
                <w:sz w:val="22"/>
                <w:lang w:val="en-US"/>
              </w:rPr>
              <w:t>Type</w:t>
            </w:r>
          </w:p>
        </w:tc>
        <w:tc>
          <w:tcPr>
            <w:tcW w:w="3118" w:type="dxa"/>
          </w:tcPr>
          <w:p w14:paraId="46628E15" w14:textId="77777777" w:rsidR="00567318" w:rsidRPr="00567318" w:rsidRDefault="00567318" w:rsidP="00925EDC">
            <w:pPr>
              <w:rPr>
                <w:rFonts w:cs="Arial"/>
                <w:sz w:val="22"/>
              </w:rPr>
            </w:pPr>
            <w:bookmarkStart w:id="76" w:name="OLE_LINK277"/>
            <w:bookmarkStart w:id="77" w:name="OLE_LINK282"/>
            <w:bookmarkStart w:id="78" w:name="OLE_LINK283"/>
            <w:r w:rsidRPr="00567318">
              <w:rPr>
                <w:rFonts w:cs="Arial"/>
                <w:sz w:val="22"/>
              </w:rPr>
              <w:t>Settlement</w:t>
            </w:r>
            <w:r w:rsidRPr="00567318">
              <w:rPr>
                <w:rFonts w:cs="Arial"/>
                <w:sz w:val="22"/>
                <w:lang w:val="en-US"/>
              </w:rPr>
              <w:t xml:space="preserve"> Type</w:t>
            </w:r>
            <w:r w:rsidRPr="00567318">
              <w:rPr>
                <w:rFonts w:cs="Arial"/>
                <w:sz w:val="22"/>
              </w:rPr>
              <w:t>,</w:t>
            </w:r>
            <w:r w:rsidRPr="00567318">
              <w:rPr>
                <w:rFonts w:cs="Arial"/>
                <w:sz w:val="22"/>
                <w:lang w:val="en-US"/>
              </w:rPr>
              <w:t xml:space="preserve"> tag</w:t>
            </w:r>
            <w:r w:rsidRPr="00567318">
              <w:rPr>
                <w:rFonts w:cs="Arial"/>
                <w:sz w:val="22"/>
              </w:rPr>
              <w:t xml:space="preserve"> 1054:</w:t>
            </w:r>
          </w:p>
          <w:p w14:paraId="4DF18D60" w14:textId="77777777" w:rsidR="00567318" w:rsidRPr="00567318" w:rsidRDefault="00567318" w:rsidP="00925EDC">
            <w:pPr>
              <w:pStyle w:val="a4"/>
              <w:numPr>
                <w:ilvl w:val="0"/>
                <w:numId w:val="8"/>
              </w:numPr>
              <w:rPr>
                <w:rFonts w:cs="Arial"/>
                <w:sz w:val="22"/>
              </w:rPr>
            </w:pPr>
            <w:r w:rsidRPr="00567318">
              <w:rPr>
                <w:rFonts w:cs="Arial"/>
                <w:sz w:val="22"/>
                <w:lang w:val="en-US"/>
              </w:rPr>
              <w:t>Income</w:t>
            </w:r>
          </w:p>
          <w:p w14:paraId="46C97C3C" w14:textId="77777777" w:rsidR="00567318" w:rsidRPr="00567318" w:rsidRDefault="00567318" w:rsidP="00925EDC">
            <w:pPr>
              <w:pStyle w:val="a4"/>
              <w:numPr>
                <w:ilvl w:val="0"/>
                <w:numId w:val="8"/>
              </w:numPr>
              <w:rPr>
                <w:rFonts w:cs="Arial"/>
                <w:sz w:val="22"/>
              </w:rPr>
            </w:pPr>
            <w:r w:rsidRPr="00567318">
              <w:rPr>
                <w:rFonts w:cs="Arial"/>
                <w:sz w:val="22"/>
                <w:lang w:val="en-US"/>
              </w:rPr>
              <w:t>Income return</w:t>
            </w:r>
          </w:p>
          <w:p w14:paraId="3AAFD3E7" w14:textId="77777777" w:rsidR="00567318" w:rsidRPr="00567318" w:rsidRDefault="00567318" w:rsidP="00925EDC">
            <w:pPr>
              <w:pStyle w:val="a4"/>
              <w:numPr>
                <w:ilvl w:val="0"/>
                <w:numId w:val="8"/>
              </w:numPr>
              <w:rPr>
                <w:rFonts w:cs="Arial"/>
                <w:sz w:val="22"/>
              </w:rPr>
            </w:pPr>
            <w:r w:rsidRPr="00567318">
              <w:rPr>
                <w:rFonts w:cs="Arial"/>
                <w:sz w:val="22"/>
                <w:lang w:val="en-US"/>
              </w:rPr>
              <w:t>Expense</w:t>
            </w:r>
          </w:p>
          <w:bookmarkEnd w:id="76"/>
          <w:bookmarkEnd w:id="77"/>
          <w:bookmarkEnd w:id="78"/>
          <w:p w14:paraId="0661110D" w14:textId="77777777" w:rsidR="00567318" w:rsidRPr="00567318" w:rsidRDefault="00567318" w:rsidP="00925EDC">
            <w:pPr>
              <w:pStyle w:val="a4"/>
              <w:numPr>
                <w:ilvl w:val="0"/>
                <w:numId w:val="8"/>
              </w:numPr>
              <w:rPr>
                <w:rFonts w:cs="Arial"/>
                <w:sz w:val="22"/>
              </w:rPr>
            </w:pPr>
            <w:r w:rsidRPr="00567318">
              <w:rPr>
                <w:rFonts w:cs="Arial"/>
                <w:sz w:val="22"/>
                <w:lang w:val="en-US"/>
              </w:rPr>
              <w:t>Expense return</w:t>
            </w:r>
          </w:p>
        </w:tc>
        <w:tc>
          <w:tcPr>
            <w:tcW w:w="2268" w:type="dxa"/>
          </w:tcPr>
          <w:p w14:paraId="54D7C1D0" w14:textId="67A21298" w:rsidR="00567318" w:rsidRPr="00567318" w:rsidRDefault="00567318" w:rsidP="00925EDC">
            <w:pPr>
              <w:rPr>
                <w:rFonts w:cs="Arial"/>
                <w:sz w:val="22"/>
              </w:rPr>
            </w:pPr>
            <w:r w:rsidRPr="00567318">
              <w:rPr>
                <w:rFonts w:cs="Arial"/>
                <w:sz w:val="22"/>
                <w:lang w:val="en-US"/>
              </w:rPr>
              <w:t>Number</w:t>
            </w:r>
            <w:r w:rsidRPr="00567318">
              <w:rPr>
                <w:rFonts w:cs="Arial"/>
                <w:sz w:val="22"/>
              </w:rPr>
              <w:t>. Mandatory.</w:t>
            </w:r>
          </w:p>
        </w:tc>
        <w:tc>
          <w:tcPr>
            <w:tcW w:w="1134" w:type="dxa"/>
          </w:tcPr>
          <w:p w14:paraId="70E4995B" w14:textId="53052B47" w:rsidR="00567318" w:rsidRPr="00567318" w:rsidRDefault="00567318" w:rsidP="00925EDC">
            <w:pPr>
              <w:rPr>
                <w:rFonts w:cs="Arial"/>
                <w:sz w:val="22"/>
                <w:lang w:val="en-US"/>
              </w:rPr>
            </w:pPr>
            <w:r w:rsidRPr="00567318">
              <w:rPr>
                <w:rFonts w:cs="Arial"/>
                <w:sz w:val="22"/>
                <w:lang w:val="en-US"/>
              </w:rPr>
              <w:t>Yes</w:t>
            </w:r>
          </w:p>
        </w:tc>
        <w:tc>
          <w:tcPr>
            <w:tcW w:w="851" w:type="dxa"/>
          </w:tcPr>
          <w:p w14:paraId="3637FBC3" w14:textId="2BF29AC7" w:rsidR="00567318" w:rsidRPr="00567318" w:rsidRDefault="00567318" w:rsidP="00925EDC">
            <w:pPr>
              <w:rPr>
                <w:rFonts w:cs="Arial"/>
                <w:sz w:val="22"/>
                <w:lang w:val="en-US"/>
              </w:rPr>
            </w:pPr>
            <w:r w:rsidRPr="00567318">
              <w:rPr>
                <w:rFonts w:cs="Arial"/>
                <w:sz w:val="22"/>
                <w:lang w:val="en-US"/>
              </w:rPr>
              <w:t>Yes</w:t>
            </w:r>
          </w:p>
        </w:tc>
      </w:tr>
      <w:tr w:rsidR="00567318" w:rsidRPr="00567318" w14:paraId="398A96B0" w14:textId="1CC24940" w:rsidTr="00567318">
        <w:tc>
          <w:tcPr>
            <w:tcW w:w="3256" w:type="dxa"/>
          </w:tcPr>
          <w:p w14:paraId="6C731048" w14:textId="69D470D8" w:rsidR="00567318" w:rsidRPr="00567318" w:rsidRDefault="00567318" w:rsidP="00925EDC">
            <w:pPr>
              <w:rPr>
                <w:rFonts w:cs="Arial"/>
                <w:sz w:val="22"/>
              </w:rPr>
            </w:pPr>
            <w:r w:rsidRPr="00567318">
              <w:rPr>
                <w:rFonts w:cs="Arial"/>
                <w:sz w:val="22"/>
                <w:lang w:val="en-US"/>
              </w:rPr>
              <w:t>P</w:t>
            </w:r>
            <w:r w:rsidRPr="00567318">
              <w:rPr>
                <w:rFonts w:cs="Arial"/>
                <w:sz w:val="22"/>
              </w:rPr>
              <w:t>ositions</w:t>
            </w:r>
          </w:p>
        </w:tc>
        <w:tc>
          <w:tcPr>
            <w:tcW w:w="3118" w:type="dxa"/>
          </w:tcPr>
          <w:p w14:paraId="154484A2" w14:textId="77777777" w:rsidR="00567318" w:rsidRPr="00567318" w:rsidRDefault="00567318" w:rsidP="00925EDC">
            <w:pPr>
              <w:rPr>
                <w:rFonts w:cs="Arial"/>
                <w:sz w:val="22"/>
                <w:lang w:val="en-US"/>
              </w:rPr>
            </w:pPr>
            <w:bookmarkStart w:id="79" w:name="OLE_LINK284"/>
            <w:bookmarkStart w:id="80" w:name="OLE_LINK289"/>
            <w:bookmarkStart w:id="81" w:name="OLE_LINK290"/>
            <w:bookmarkStart w:id="82" w:name="OLE_LINK344"/>
            <w:bookmarkStart w:id="83" w:name="OLE_LINK345"/>
            <w:r w:rsidRPr="00567318">
              <w:rPr>
                <w:rFonts w:cs="Arial"/>
                <w:sz w:val="22"/>
                <w:lang w:val="en-US"/>
              </w:rPr>
              <w:t>Settlement subject list</w:t>
            </w:r>
            <w:r w:rsidRPr="00567318">
              <w:rPr>
                <w:sz w:val="22"/>
                <w:lang w:val="en-US"/>
              </w:rPr>
              <w:t>, tag 1059</w:t>
            </w:r>
            <w:bookmarkEnd w:id="79"/>
            <w:bookmarkEnd w:id="80"/>
            <w:bookmarkEnd w:id="81"/>
            <w:bookmarkEnd w:id="82"/>
            <w:bookmarkEnd w:id="83"/>
            <w:r w:rsidRPr="00567318">
              <w:rPr>
                <w:sz w:val="22"/>
                <w:lang w:val="en-US"/>
              </w:rPr>
              <w:t xml:space="preserve"> </w:t>
            </w:r>
          </w:p>
        </w:tc>
        <w:tc>
          <w:tcPr>
            <w:tcW w:w="2268" w:type="dxa"/>
          </w:tcPr>
          <w:p w14:paraId="00A0F2AD" w14:textId="3525C7F9" w:rsidR="00567318" w:rsidRPr="00567318" w:rsidRDefault="00567318" w:rsidP="00925EDC">
            <w:pPr>
              <w:rPr>
                <w:rFonts w:cs="Arial"/>
                <w:sz w:val="22"/>
              </w:rPr>
            </w:pPr>
            <w:r w:rsidRPr="00567318">
              <w:rPr>
                <w:rFonts w:cs="Arial"/>
                <w:sz w:val="22"/>
                <w:lang w:val="en-US"/>
              </w:rPr>
              <w:t>Array of structures</w:t>
            </w:r>
            <w:r w:rsidRPr="00567318">
              <w:rPr>
                <w:rFonts w:cs="Arial"/>
                <w:sz w:val="22"/>
              </w:rPr>
              <w:t xml:space="preserve"> </w:t>
            </w:r>
            <w:r w:rsidRPr="00567318">
              <w:rPr>
                <w:rFonts w:cs="Arial"/>
                <w:sz w:val="22"/>
                <w:lang w:val="en-US"/>
              </w:rPr>
              <w:t>Section</w:t>
            </w:r>
            <w:r w:rsidRPr="00567318">
              <w:rPr>
                <w:rFonts w:cs="Arial"/>
                <w:sz w:val="22"/>
              </w:rPr>
              <w:t xml:space="preserve">.2.1.1.2 </w:t>
            </w:r>
          </w:p>
        </w:tc>
        <w:tc>
          <w:tcPr>
            <w:tcW w:w="1134" w:type="dxa"/>
          </w:tcPr>
          <w:p w14:paraId="73792159" w14:textId="4D1EE92B" w:rsidR="00567318" w:rsidRPr="00567318" w:rsidRDefault="00567318" w:rsidP="00925EDC">
            <w:pPr>
              <w:rPr>
                <w:rFonts w:cs="Arial"/>
                <w:sz w:val="22"/>
                <w:lang w:val="en-US"/>
              </w:rPr>
            </w:pPr>
            <w:r w:rsidRPr="00567318">
              <w:rPr>
                <w:rFonts w:cs="Arial"/>
                <w:sz w:val="22"/>
                <w:lang w:val="en-US"/>
              </w:rPr>
              <w:t>Yes</w:t>
            </w:r>
          </w:p>
        </w:tc>
        <w:tc>
          <w:tcPr>
            <w:tcW w:w="851" w:type="dxa"/>
          </w:tcPr>
          <w:p w14:paraId="6480D4D2" w14:textId="4E172043" w:rsidR="00567318" w:rsidRPr="00567318" w:rsidRDefault="00567318" w:rsidP="00925EDC">
            <w:pPr>
              <w:rPr>
                <w:rFonts w:cs="Arial"/>
                <w:sz w:val="22"/>
                <w:lang w:val="en-US"/>
              </w:rPr>
            </w:pPr>
            <w:r w:rsidRPr="00567318">
              <w:rPr>
                <w:rFonts w:cs="Arial"/>
                <w:sz w:val="22"/>
                <w:lang w:val="en-US"/>
              </w:rPr>
              <w:t>Yes</w:t>
            </w:r>
          </w:p>
        </w:tc>
      </w:tr>
      <w:tr w:rsidR="00567318" w:rsidRPr="00567318" w14:paraId="41B6BA9E" w14:textId="3D715B73" w:rsidTr="00567318">
        <w:tc>
          <w:tcPr>
            <w:tcW w:w="3256" w:type="dxa"/>
          </w:tcPr>
          <w:p w14:paraId="14C3AE7D" w14:textId="77777777" w:rsidR="00567318" w:rsidRPr="00567318" w:rsidRDefault="00567318" w:rsidP="00925EDC">
            <w:pPr>
              <w:rPr>
                <w:rFonts w:cs="Arial"/>
                <w:sz w:val="22"/>
              </w:rPr>
            </w:pPr>
            <w:r w:rsidRPr="00567318">
              <w:rPr>
                <w:rFonts w:cs="Arial"/>
                <w:sz w:val="22"/>
                <w:lang w:val="en-US"/>
              </w:rPr>
              <w:t>c</w:t>
            </w:r>
            <w:r w:rsidRPr="00567318">
              <w:rPr>
                <w:rFonts w:cs="Arial"/>
                <w:sz w:val="22"/>
              </w:rPr>
              <w:t>heckClose</w:t>
            </w:r>
          </w:p>
        </w:tc>
        <w:tc>
          <w:tcPr>
            <w:tcW w:w="3118" w:type="dxa"/>
          </w:tcPr>
          <w:p w14:paraId="3209BA77" w14:textId="77777777" w:rsidR="00567318" w:rsidRPr="00567318" w:rsidRDefault="00567318" w:rsidP="00925EDC">
            <w:pPr>
              <w:rPr>
                <w:rFonts w:cs="Arial"/>
                <w:sz w:val="22"/>
                <w:lang w:val="en-US"/>
              </w:rPr>
            </w:pPr>
            <w:r w:rsidRPr="00567318">
              <w:rPr>
                <w:rFonts w:cs="Arial"/>
                <w:sz w:val="22"/>
                <w:lang w:val="en-US"/>
              </w:rPr>
              <w:t>Closing parameters of the receipt</w:t>
            </w:r>
          </w:p>
        </w:tc>
        <w:tc>
          <w:tcPr>
            <w:tcW w:w="2268" w:type="dxa"/>
          </w:tcPr>
          <w:p w14:paraId="3A4344E4" w14:textId="076687AC" w:rsidR="00567318" w:rsidRPr="00567318" w:rsidRDefault="00567318" w:rsidP="00925EDC">
            <w:pPr>
              <w:rPr>
                <w:rFonts w:cs="Arial"/>
                <w:sz w:val="22"/>
              </w:rPr>
            </w:pPr>
            <w:r w:rsidRPr="00567318">
              <w:rPr>
                <w:rFonts w:cs="Arial"/>
                <w:sz w:val="22"/>
              </w:rPr>
              <w:t>Structure Section 2.1.1.3</w:t>
            </w:r>
          </w:p>
        </w:tc>
        <w:tc>
          <w:tcPr>
            <w:tcW w:w="1134" w:type="dxa"/>
          </w:tcPr>
          <w:p w14:paraId="11986FD6" w14:textId="7DBFBA20" w:rsidR="00567318" w:rsidRPr="00567318" w:rsidRDefault="00567318" w:rsidP="00925EDC">
            <w:pPr>
              <w:rPr>
                <w:rFonts w:cs="Arial"/>
                <w:sz w:val="22"/>
              </w:rPr>
            </w:pPr>
            <w:r w:rsidRPr="00567318">
              <w:rPr>
                <w:rFonts w:cs="Arial"/>
                <w:sz w:val="22"/>
              </w:rPr>
              <w:t>Yes</w:t>
            </w:r>
          </w:p>
        </w:tc>
        <w:tc>
          <w:tcPr>
            <w:tcW w:w="851" w:type="dxa"/>
          </w:tcPr>
          <w:p w14:paraId="40CE187A" w14:textId="1B5806A3" w:rsidR="00567318" w:rsidRPr="00567318" w:rsidRDefault="00567318" w:rsidP="00925EDC">
            <w:pPr>
              <w:rPr>
                <w:rFonts w:cs="Arial"/>
                <w:sz w:val="22"/>
              </w:rPr>
            </w:pPr>
            <w:r w:rsidRPr="00567318">
              <w:rPr>
                <w:rFonts w:cs="Arial"/>
                <w:sz w:val="22"/>
              </w:rPr>
              <w:t>Yes</w:t>
            </w:r>
          </w:p>
        </w:tc>
      </w:tr>
      <w:tr w:rsidR="00567318" w:rsidRPr="00567318" w14:paraId="6A03BEE5" w14:textId="3D8DE806" w:rsidTr="00567318">
        <w:tc>
          <w:tcPr>
            <w:tcW w:w="3256" w:type="dxa"/>
          </w:tcPr>
          <w:p w14:paraId="1A22066F" w14:textId="77777777" w:rsidR="00567318" w:rsidRPr="00567318" w:rsidRDefault="00567318" w:rsidP="00925EDC">
            <w:pPr>
              <w:rPr>
                <w:rFonts w:cs="Arial"/>
                <w:sz w:val="22"/>
              </w:rPr>
            </w:pPr>
            <w:bookmarkStart w:id="84" w:name="_Hlk507543943"/>
            <w:r w:rsidRPr="00567318">
              <w:rPr>
                <w:rFonts w:cs="Arial"/>
                <w:sz w:val="22"/>
                <w:lang w:val="en-US"/>
              </w:rPr>
              <w:t>c</w:t>
            </w:r>
            <w:r w:rsidRPr="00567318">
              <w:rPr>
                <w:rFonts w:cs="Arial"/>
                <w:sz w:val="22"/>
              </w:rPr>
              <w:t>ustomerContact</w:t>
            </w:r>
          </w:p>
        </w:tc>
        <w:tc>
          <w:tcPr>
            <w:tcW w:w="3118" w:type="dxa"/>
          </w:tcPr>
          <w:p w14:paraId="265D8B4B" w14:textId="77777777" w:rsidR="00567318" w:rsidRPr="00567318" w:rsidRDefault="00567318" w:rsidP="00925EDC">
            <w:pPr>
              <w:rPr>
                <w:rFonts w:cs="Arial"/>
                <w:sz w:val="22"/>
                <w:lang w:val="en-US"/>
              </w:rPr>
            </w:pPr>
            <w:bookmarkStart w:id="85" w:name="OLE_LINK306"/>
            <w:r w:rsidRPr="00567318">
              <w:rPr>
                <w:sz w:val="22"/>
                <w:lang w:val="en-US"/>
              </w:rPr>
              <w:t>Customer Phone Number or Email, tag 1008</w:t>
            </w:r>
            <w:bookmarkEnd w:id="85"/>
            <w:r w:rsidRPr="00567318">
              <w:rPr>
                <w:sz w:val="22"/>
                <w:lang w:val="en-US"/>
              </w:rPr>
              <w:t xml:space="preserve"> </w:t>
            </w:r>
          </w:p>
        </w:tc>
        <w:tc>
          <w:tcPr>
            <w:tcW w:w="2268" w:type="dxa"/>
          </w:tcPr>
          <w:p w14:paraId="6DB59436" w14:textId="676F4CFF" w:rsidR="00567318" w:rsidRPr="00567318" w:rsidRDefault="00567318" w:rsidP="00925EDC">
            <w:pPr>
              <w:rPr>
                <w:rFonts w:cs="Arial"/>
                <w:sz w:val="22"/>
                <w:lang w:val="en-US"/>
              </w:rPr>
            </w:pPr>
            <w:r w:rsidRPr="00567318">
              <w:rPr>
                <w:rFonts w:cs="Arial"/>
                <w:sz w:val="22"/>
                <w:lang w:val="en-US"/>
              </w:rPr>
              <w:t xml:space="preserve">String from 1 to 64 symbols, format </w:t>
            </w:r>
            <w:proofErr w:type="gramStart"/>
            <w:r w:rsidRPr="00567318">
              <w:rPr>
                <w:sz w:val="22"/>
                <w:lang w:val="en-US"/>
              </w:rPr>
              <w:t>+{</w:t>
            </w:r>
            <w:proofErr w:type="gramEnd"/>
            <w:r w:rsidRPr="00567318">
              <w:rPr>
                <w:sz w:val="22"/>
                <w:lang w:val="en-US"/>
              </w:rPr>
              <w:t xml:space="preserve">N} or {X}@{X}. </w:t>
            </w:r>
            <w:r w:rsidRPr="00567318">
              <w:rPr>
                <w:rFonts w:cs="Arial"/>
                <w:sz w:val="22"/>
                <w:lang w:val="en-US"/>
              </w:rPr>
              <w:t>Mandatory.</w:t>
            </w:r>
          </w:p>
        </w:tc>
        <w:tc>
          <w:tcPr>
            <w:tcW w:w="1134" w:type="dxa"/>
          </w:tcPr>
          <w:p w14:paraId="49E89D25" w14:textId="3711DF1F" w:rsidR="00567318" w:rsidRPr="00567318" w:rsidRDefault="00567318" w:rsidP="00925EDC">
            <w:pPr>
              <w:rPr>
                <w:rFonts w:cs="Arial"/>
                <w:sz w:val="22"/>
                <w:lang w:val="en-US"/>
              </w:rPr>
            </w:pPr>
            <w:r w:rsidRPr="00567318">
              <w:rPr>
                <w:rFonts w:cs="Arial"/>
                <w:sz w:val="22"/>
              </w:rPr>
              <w:t>Yes</w:t>
            </w:r>
          </w:p>
        </w:tc>
        <w:tc>
          <w:tcPr>
            <w:tcW w:w="851" w:type="dxa"/>
          </w:tcPr>
          <w:p w14:paraId="080AF0A5" w14:textId="6833D660" w:rsidR="00567318" w:rsidRPr="00567318" w:rsidRDefault="00567318" w:rsidP="00925EDC">
            <w:pPr>
              <w:rPr>
                <w:rFonts w:cs="Arial"/>
                <w:sz w:val="22"/>
                <w:lang w:val="en-US"/>
              </w:rPr>
            </w:pPr>
            <w:r w:rsidRPr="00567318">
              <w:rPr>
                <w:rFonts w:cs="Arial"/>
                <w:sz w:val="22"/>
              </w:rPr>
              <w:t>Yes</w:t>
            </w:r>
          </w:p>
        </w:tc>
      </w:tr>
      <w:tr w:rsidR="00567318" w:rsidRPr="00567318" w14:paraId="7FB66947" w14:textId="26BEA1D7" w:rsidTr="00567318">
        <w:tc>
          <w:tcPr>
            <w:tcW w:w="3256" w:type="dxa"/>
          </w:tcPr>
          <w:p w14:paraId="2CBF4AF5" w14:textId="46C8995D" w:rsidR="00567318" w:rsidRPr="00567318" w:rsidRDefault="00567318" w:rsidP="00925EDC">
            <w:pPr>
              <w:rPr>
                <w:rFonts w:cs="Arial"/>
                <w:sz w:val="22"/>
              </w:rPr>
            </w:pPr>
            <w:bookmarkStart w:id="86" w:name="OLE_LINK294"/>
            <w:bookmarkStart w:id="87" w:name="OLE_LINK295"/>
            <w:bookmarkEnd w:id="84"/>
            <w:r w:rsidRPr="00567318">
              <w:rPr>
                <w:rFonts w:cs="Arial"/>
                <w:sz w:val="22"/>
                <w:lang w:val="en-US"/>
              </w:rPr>
              <w:t>agentType</w:t>
            </w:r>
            <w:bookmarkEnd w:id="86"/>
            <w:bookmarkEnd w:id="87"/>
          </w:p>
        </w:tc>
        <w:tc>
          <w:tcPr>
            <w:tcW w:w="3118" w:type="dxa"/>
          </w:tcPr>
          <w:p w14:paraId="41AB64D5" w14:textId="77777777" w:rsidR="00567318" w:rsidRPr="00567318" w:rsidRDefault="00567318" w:rsidP="00925EDC">
            <w:pPr>
              <w:rPr>
                <w:sz w:val="22"/>
                <w:lang w:val="en-US"/>
              </w:rPr>
            </w:pPr>
            <w:bookmarkStart w:id="88" w:name="OLE_LINK307"/>
            <w:bookmarkStart w:id="89" w:name="OLE_LINK308"/>
            <w:bookmarkStart w:id="90" w:name="OLE_LINK309"/>
            <w:r w:rsidRPr="00567318">
              <w:rPr>
                <w:sz w:val="22"/>
                <w:lang w:val="en-US"/>
              </w:rPr>
              <w:t>Agent Type, tag 1057</w:t>
            </w:r>
            <w:bookmarkStart w:id="91" w:name="OLE_LINK415"/>
            <w:bookmarkStart w:id="92" w:name="OLE_LINK416"/>
            <w:bookmarkStart w:id="93" w:name="OLE_LINK417"/>
            <w:bookmarkStart w:id="94" w:name="OLE_LINK414"/>
            <w:r w:rsidRPr="00567318">
              <w:rPr>
                <w:sz w:val="22"/>
                <w:lang w:val="en-US"/>
              </w:rPr>
              <w:t xml:space="preserve">. </w:t>
            </w:r>
            <w:r w:rsidRPr="00567318">
              <w:rPr>
                <w:b/>
                <w:sz w:val="22"/>
                <w:lang w:val="en-US"/>
              </w:rPr>
              <w:t>Bytes</w:t>
            </w:r>
            <w:r w:rsidRPr="00567318">
              <w:rPr>
                <w:sz w:val="22"/>
                <w:lang w:val="en-US"/>
              </w:rPr>
              <w:t xml:space="preserve"> field, where bit number indicates that the user providing the service to the buyer (client) is:</w:t>
            </w:r>
          </w:p>
          <w:p w14:paraId="67481253" w14:textId="207B3F7C" w:rsidR="00567318" w:rsidRPr="00567318" w:rsidRDefault="00567318" w:rsidP="00925EDC">
            <w:pPr>
              <w:rPr>
                <w:sz w:val="22"/>
                <w:lang w:val="en-US"/>
              </w:rPr>
            </w:pPr>
            <w:r w:rsidRPr="00567318">
              <w:rPr>
                <w:sz w:val="22"/>
                <w:lang w:val="en-US"/>
              </w:rPr>
              <w:t>0</w:t>
            </w:r>
            <w:r>
              <w:rPr>
                <w:sz w:val="22"/>
                <w:lang w:val="en-US"/>
              </w:rPr>
              <w:t>(1)</w:t>
            </w:r>
            <w:r w:rsidRPr="00567318">
              <w:rPr>
                <w:sz w:val="22"/>
                <w:lang w:val="en-US"/>
              </w:rPr>
              <w:t xml:space="preserve"> – bank payment agent</w:t>
            </w:r>
          </w:p>
          <w:p w14:paraId="52F3D6EA" w14:textId="192508FA" w:rsidR="00567318" w:rsidRPr="00567318" w:rsidRDefault="00567318" w:rsidP="00925EDC">
            <w:pPr>
              <w:rPr>
                <w:sz w:val="22"/>
                <w:lang w:val="en-US"/>
              </w:rPr>
            </w:pPr>
            <w:r w:rsidRPr="00567318">
              <w:rPr>
                <w:sz w:val="22"/>
                <w:lang w:val="en-US"/>
              </w:rPr>
              <w:t>1</w:t>
            </w:r>
            <w:r>
              <w:rPr>
                <w:sz w:val="22"/>
                <w:lang w:val="en-US"/>
              </w:rPr>
              <w:t>(2)</w:t>
            </w:r>
            <w:r w:rsidRPr="00567318">
              <w:rPr>
                <w:sz w:val="22"/>
                <w:lang w:val="en-US"/>
              </w:rPr>
              <w:t xml:space="preserve"> – bank payment subagent</w:t>
            </w:r>
          </w:p>
          <w:p w14:paraId="6F88A3E6" w14:textId="7B82FF89" w:rsidR="00567318" w:rsidRPr="00567318" w:rsidRDefault="00567318" w:rsidP="00925EDC">
            <w:pPr>
              <w:rPr>
                <w:sz w:val="22"/>
                <w:lang w:val="en-US"/>
              </w:rPr>
            </w:pPr>
            <w:r w:rsidRPr="00567318">
              <w:rPr>
                <w:sz w:val="22"/>
                <w:lang w:val="en-US"/>
              </w:rPr>
              <w:t>2</w:t>
            </w:r>
            <w:r>
              <w:rPr>
                <w:sz w:val="22"/>
                <w:lang w:val="en-US"/>
              </w:rPr>
              <w:t>(4)</w:t>
            </w:r>
            <w:r w:rsidRPr="00567318">
              <w:rPr>
                <w:sz w:val="22"/>
                <w:lang w:val="en-US"/>
              </w:rPr>
              <w:t xml:space="preserve"> – payment agent</w:t>
            </w:r>
          </w:p>
          <w:p w14:paraId="6804A70A" w14:textId="62B256C1" w:rsidR="00567318" w:rsidRPr="00567318" w:rsidRDefault="00567318" w:rsidP="00925EDC">
            <w:pPr>
              <w:rPr>
                <w:sz w:val="22"/>
                <w:lang w:val="en-US"/>
              </w:rPr>
            </w:pPr>
            <w:r w:rsidRPr="00567318">
              <w:rPr>
                <w:sz w:val="22"/>
                <w:lang w:val="en-US"/>
              </w:rPr>
              <w:t>3</w:t>
            </w:r>
            <w:r>
              <w:rPr>
                <w:sz w:val="22"/>
                <w:lang w:val="en-US"/>
              </w:rPr>
              <w:t>(8)</w:t>
            </w:r>
            <w:r w:rsidRPr="00567318">
              <w:rPr>
                <w:sz w:val="22"/>
                <w:lang w:val="en-US"/>
              </w:rPr>
              <w:t xml:space="preserve"> – payment subagent</w:t>
            </w:r>
          </w:p>
          <w:p w14:paraId="15890779" w14:textId="68B2E889" w:rsidR="00567318" w:rsidRPr="00567318" w:rsidRDefault="00567318" w:rsidP="00925EDC">
            <w:pPr>
              <w:rPr>
                <w:sz w:val="22"/>
                <w:lang w:val="en-US"/>
              </w:rPr>
            </w:pPr>
            <w:r w:rsidRPr="00567318">
              <w:rPr>
                <w:sz w:val="22"/>
                <w:lang w:val="en-US"/>
              </w:rPr>
              <w:lastRenderedPageBreak/>
              <w:t>4</w:t>
            </w:r>
            <w:r>
              <w:rPr>
                <w:sz w:val="22"/>
                <w:lang w:val="en-US"/>
              </w:rPr>
              <w:t>(</w:t>
            </w:r>
            <w:r w:rsidR="00EB0160">
              <w:rPr>
                <w:sz w:val="22"/>
                <w:lang w:val="en-US"/>
              </w:rPr>
              <w:t>16</w:t>
            </w:r>
            <w:r>
              <w:rPr>
                <w:sz w:val="22"/>
                <w:lang w:val="en-US"/>
              </w:rPr>
              <w:t>)</w:t>
            </w:r>
            <w:r w:rsidRPr="00567318">
              <w:rPr>
                <w:sz w:val="22"/>
                <w:lang w:val="en-US"/>
              </w:rPr>
              <w:t xml:space="preserve"> – agent</w:t>
            </w:r>
          </w:p>
          <w:p w14:paraId="44F06275" w14:textId="512D6BF9" w:rsidR="00567318" w:rsidRPr="00567318" w:rsidRDefault="00567318" w:rsidP="00925EDC">
            <w:pPr>
              <w:rPr>
                <w:sz w:val="22"/>
                <w:lang w:val="en-US"/>
              </w:rPr>
            </w:pPr>
            <w:r w:rsidRPr="00567318">
              <w:rPr>
                <w:sz w:val="22"/>
                <w:lang w:val="en-US"/>
              </w:rPr>
              <w:t>5</w:t>
            </w:r>
            <w:r w:rsidR="00EB0160">
              <w:rPr>
                <w:sz w:val="22"/>
                <w:lang w:val="en-US"/>
              </w:rPr>
              <w:t>(32)</w:t>
            </w:r>
            <w:r w:rsidRPr="00567318">
              <w:rPr>
                <w:sz w:val="22"/>
                <w:lang w:val="en-US"/>
              </w:rPr>
              <w:t xml:space="preserve"> – commission agent</w:t>
            </w:r>
          </w:p>
          <w:p w14:paraId="54FDF081" w14:textId="098B8AE5" w:rsidR="00567318" w:rsidRPr="00567318" w:rsidRDefault="00567318" w:rsidP="00925EDC">
            <w:pPr>
              <w:tabs>
                <w:tab w:val="center" w:pos="2467"/>
              </w:tabs>
              <w:rPr>
                <w:sz w:val="22"/>
                <w:lang w:val="en-US"/>
              </w:rPr>
            </w:pPr>
            <w:r w:rsidRPr="00567318">
              <w:rPr>
                <w:sz w:val="22"/>
                <w:lang w:val="en-US"/>
              </w:rPr>
              <w:t>6</w:t>
            </w:r>
            <w:r w:rsidR="00EB0160">
              <w:rPr>
                <w:sz w:val="22"/>
                <w:lang w:val="en-US"/>
              </w:rPr>
              <w:t>(64)</w:t>
            </w:r>
            <w:r w:rsidRPr="00567318">
              <w:rPr>
                <w:sz w:val="22"/>
                <w:lang w:val="en-US"/>
              </w:rPr>
              <w:t xml:space="preserve"> – other agent</w:t>
            </w:r>
          </w:p>
          <w:bookmarkEnd w:id="91"/>
          <w:bookmarkEnd w:id="92"/>
          <w:bookmarkEnd w:id="93"/>
          <w:p w14:paraId="2D006213" w14:textId="77777777" w:rsidR="00567318" w:rsidRPr="00567318" w:rsidRDefault="00567318" w:rsidP="00925EDC">
            <w:pPr>
              <w:tabs>
                <w:tab w:val="center" w:pos="2467"/>
              </w:tabs>
              <w:rPr>
                <w:i/>
                <w:sz w:val="22"/>
                <w:lang w:val="en-US"/>
              </w:rPr>
            </w:pPr>
            <w:r w:rsidRPr="00567318">
              <w:rPr>
                <w:i/>
                <w:sz w:val="22"/>
                <w:lang w:val="en-US"/>
              </w:rPr>
              <w:t>The Receipt (accountable form) can contain the "agent marker" details (tag 1057) only if the registration report and / or the current re-registration report contains the "agent attribute" detail (tag 1057), which has a value identical to the value of the "agent attribute" detail (tag 1057) of the cash receipt.</w:t>
            </w:r>
            <w:bookmarkEnd w:id="88"/>
            <w:bookmarkEnd w:id="89"/>
            <w:bookmarkEnd w:id="90"/>
            <w:bookmarkEnd w:id="94"/>
          </w:p>
        </w:tc>
        <w:tc>
          <w:tcPr>
            <w:tcW w:w="2268" w:type="dxa"/>
          </w:tcPr>
          <w:p w14:paraId="02BF4B3F" w14:textId="2808E4CB" w:rsidR="00567318" w:rsidRPr="00567318" w:rsidRDefault="00567318" w:rsidP="00925EDC">
            <w:pPr>
              <w:rPr>
                <w:rFonts w:cs="Arial"/>
                <w:sz w:val="22"/>
                <w:lang w:val="en-US"/>
              </w:rPr>
            </w:pPr>
            <w:bookmarkStart w:id="95" w:name="OLE_LINK296"/>
            <w:bookmarkStart w:id="96" w:name="OLE_LINK297"/>
            <w:bookmarkStart w:id="97" w:name="OLE_LINK298"/>
            <w:r w:rsidRPr="00567318">
              <w:rPr>
                <w:rFonts w:cs="Arial"/>
                <w:sz w:val="22"/>
                <w:lang w:val="en-US"/>
              </w:rPr>
              <w:lastRenderedPageBreak/>
              <w:t>Number from 1 to 127, optional field</w:t>
            </w:r>
            <w:bookmarkEnd w:id="95"/>
            <w:bookmarkEnd w:id="96"/>
            <w:bookmarkEnd w:id="97"/>
          </w:p>
        </w:tc>
        <w:tc>
          <w:tcPr>
            <w:tcW w:w="1134" w:type="dxa"/>
          </w:tcPr>
          <w:p w14:paraId="1583CCF9" w14:textId="27FFC7BC" w:rsidR="00567318" w:rsidRPr="00567318" w:rsidRDefault="00567318" w:rsidP="00925EDC">
            <w:pPr>
              <w:rPr>
                <w:rFonts w:cs="Arial"/>
                <w:sz w:val="22"/>
                <w:lang w:val="en-US"/>
              </w:rPr>
            </w:pPr>
            <w:r w:rsidRPr="00567318">
              <w:rPr>
                <w:rFonts w:cs="Arial"/>
                <w:sz w:val="22"/>
                <w:lang w:val="en-US"/>
              </w:rPr>
              <w:t>Yes</w:t>
            </w:r>
          </w:p>
        </w:tc>
        <w:tc>
          <w:tcPr>
            <w:tcW w:w="851" w:type="dxa"/>
          </w:tcPr>
          <w:p w14:paraId="7A537BE9" w14:textId="443AAFE1" w:rsidR="00567318" w:rsidRPr="00567318" w:rsidRDefault="00567318" w:rsidP="00925EDC">
            <w:pPr>
              <w:rPr>
                <w:rFonts w:cs="Arial"/>
                <w:sz w:val="22"/>
                <w:lang w:val="en-US"/>
              </w:rPr>
            </w:pPr>
            <w:r w:rsidRPr="00567318">
              <w:rPr>
                <w:rFonts w:cs="Arial"/>
                <w:sz w:val="22"/>
                <w:lang w:val="en-US"/>
              </w:rPr>
              <w:t>No</w:t>
            </w:r>
          </w:p>
        </w:tc>
      </w:tr>
      <w:tr w:rsidR="00567318" w:rsidRPr="00567318" w14:paraId="62694B35" w14:textId="6FC58C6F" w:rsidTr="00567318">
        <w:tc>
          <w:tcPr>
            <w:tcW w:w="3256" w:type="dxa"/>
          </w:tcPr>
          <w:p w14:paraId="13F1CE3F" w14:textId="77777777" w:rsidR="00567318" w:rsidRPr="00567318" w:rsidRDefault="00567318" w:rsidP="00925EDC">
            <w:pPr>
              <w:rPr>
                <w:rFonts w:cs="Arial"/>
                <w:sz w:val="22"/>
              </w:rPr>
            </w:pPr>
            <w:bookmarkStart w:id="98" w:name="_Hlk515533381"/>
            <w:r w:rsidRPr="00567318">
              <w:rPr>
                <w:sz w:val="22"/>
                <w:lang w:val="en-US"/>
              </w:rPr>
              <w:lastRenderedPageBreak/>
              <w:t>p</w:t>
            </w:r>
            <w:r w:rsidRPr="00567318">
              <w:rPr>
                <w:sz w:val="22"/>
              </w:rPr>
              <w:t>aymentTransferOperatorPhoneNumbers</w:t>
            </w:r>
          </w:p>
        </w:tc>
        <w:tc>
          <w:tcPr>
            <w:tcW w:w="3118" w:type="dxa"/>
          </w:tcPr>
          <w:p w14:paraId="3E81FE42" w14:textId="77777777" w:rsidR="00567318" w:rsidRPr="00567318" w:rsidRDefault="00567318" w:rsidP="00925EDC">
            <w:pPr>
              <w:rPr>
                <w:sz w:val="22"/>
                <w:lang w:val="en-US"/>
              </w:rPr>
            </w:pPr>
            <w:bookmarkStart w:id="99" w:name="OLE_LINK310"/>
            <w:bookmarkStart w:id="100" w:name="OLE_LINK311"/>
            <w:r w:rsidRPr="00567318">
              <w:rPr>
                <w:sz w:val="22"/>
                <w:lang w:val="en-US"/>
              </w:rPr>
              <w:t>Transfer Operator Phone Number, tag 1075</w:t>
            </w:r>
            <w:bookmarkEnd w:id="99"/>
            <w:bookmarkEnd w:id="100"/>
          </w:p>
        </w:tc>
        <w:tc>
          <w:tcPr>
            <w:tcW w:w="2268" w:type="dxa"/>
          </w:tcPr>
          <w:p w14:paraId="1C040CBC" w14:textId="7FB094F3" w:rsidR="00567318" w:rsidRPr="00567318" w:rsidRDefault="00567318" w:rsidP="00925EDC">
            <w:pPr>
              <w:rPr>
                <w:rFonts w:cs="Arial"/>
                <w:sz w:val="22"/>
                <w:lang w:val="en-US"/>
              </w:rPr>
            </w:pPr>
            <w:r w:rsidRPr="00567318">
              <w:rPr>
                <w:rFonts w:cs="Arial"/>
                <w:sz w:val="22"/>
                <w:lang w:val="en-US"/>
              </w:rPr>
              <w:t>Array of strings from 1 to 19 symbols, format +{N}, optional field</w:t>
            </w:r>
          </w:p>
        </w:tc>
        <w:tc>
          <w:tcPr>
            <w:tcW w:w="1134" w:type="dxa"/>
          </w:tcPr>
          <w:p w14:paraId="510CCCAA" w14:textId="11DFE290" w:rsidR="00567318" w:rsidRPr="00567318" w:rsidRDefault="00567318" w:rsidP="00925EDC">
            <w:pPr>
              <w:rPr>
                <w:rFonts w:cs="Arial"/>
                <w:sz w:val="22"/>
                <w:lang w:val="en-US"/>
              </w:rPr>
            </w:pPr>
            <w:r w:rsidRPr="00567318">
              <w:rPr>
                <w:rFonts w:cs="Arial"/>
                <w:sz w:val="22"/>
                <w:lang w:val="en-US"/>
              </w:rPr>
              <w:t>Yes</w:t>
            </w:r>
          </w:p>
        </w:tc>
        <w:tc>
          <w:tcPr>
            <w:tcW w:w="851" w:type="dxa"/>
          </w:tcPr>
          <w:p w14:paraId="08A962A8" w14:textId="588CCDF3" w:rsidR="00567318" w:rsidRPr="00567318" w:rsidRDefault="00567318" w:rsidP="00925EDC">
            <w:pPr>
              <w:rPr>
                <w:rFonts w:cs="Arial"/>
                <w:sz w:val="22"/>
                <w:lang w:val="en-US"/>
              </w:rPr>
            </w:pPr>
            <w:r w:rsidRPr="00567318">
              <w:rPr>
                <w:rFonts w:cs="Arial"/>
                <w:sz w:val="22"/>
                <w:lang w:val="en-US"/>
              </w:rPr>
              <w:t>No</w:t>
            </w:r>
          </w:p>
        </w:tc>
      </w:tr>
      <w:bookmarkEnd w:id="98"/>
      <w:tr w:rsidR="00567318" w:rsidRPr="00567318" w14:paraId="107AF34F" w14:textId="653A82E6" w:rsidTr="00567318">
        <w:tc>
          <w:tcPr>
            <w:tcW w:w="3256" w:type="dxa"/>
          </w:tcPr>
          <w:p w14:paraId="7C7711F5" w14:textId="77777777" w:rsidR="00567318" w:rsidRPr="00567318" w:rsidRDefault="00567318" w:rsidP="00925EDC">
            <w:pPr>
              <w:rPr>
                <w:rFonts w:cs="Arial"/>
                <w:sz w:val="22"/>
              </w:rPr>
            </w:pPr>
            <w:r w:rsidRPr="00567318">
              <w:rPr>
                <w:sz w:val="22"/>
                <w:lang w:val="en-US"/>
              </w:rPr>
              <w:t>p</w:t>
            </w:r>
            <w:r w:rsidRPr="00567318">
              <w:rPr>
                <w:sz w:val="22"/>
              </w:rPr>
              <w:t>aymentAgentOperation</w:t>
            </w:r>
          </w:p>
        </w:tc>
        <w:tc>
          <w:tcPr>
            <w:tcW w:w="3118" w:type="dxa"/>
          </w:tcPr>
          <w:p w14:paraId="7EF8DECF" w14:textId="77777777" w:rsidR="00567318" w:rsidRPr="00567318" w:rsidRDefault="00567318" w:rsidP="00925EDC">
            <w:pPr>
              <w:rPr>
                <w:sz w:val="22"/>
                <w:lang w:val="en-US"/>
              </w:rPr>
            </w:pPr>
            <w:bookmarkStart w:id="101" w:name="OLE_LINK312"/>
            <w:bookmarkStart w:id="102" w:name="OLE_LINK313"/>
            <w:bookmarkStart w:id="103" w:name="OLE_LINK314"/>
            <w:r w:rsidRPr="00567318">
              <w:rPr>
                <w:sz w:val="22"/>
                <w:lang w:val="en-US"/>
              </w:rPr>
              <w:t>Payment Agent Operation</w:t>
            </w:r>
            <w:r w:rsidRPr="00567318">
              <w:rPr>
                <w:sz w:val="22"/>
              </w:rPr>
              <w:t xml:space="preserve">, </w:t>
            </w:r>
            <w:r w:rsidRPr="00567318">
              <w:rPr>
                <w:sz w:val="22"/>
                <w:lang w:val="en-US"/>
              </w:rPr>
              <w:t>tag 1044</w:t>
            </w:r>
            <w:bookmarkEnd w:id="101"/>
            <w:bookmarkEnd w:id="102"/>
            <w:bookmarkEnd w:id="103"/>
          </w:p>
        </w:tc>
        <w:tc>
          <w:tcPr>
            <w:tcW w:w="2268" w:type="dxa"/>
          </w:tcPr>
          <w:p w14:paraId="2C88A050" w14:textId="5969DC73" w:rsidR="00567318" w:rsidRPr="00567318" w:rsidRDefault="00567318" w:rsidP="00925EDC">
            <w:pPr>
              <w:rPr>
                <w:rFonts w:cs="Arial"/>
                <w:sz w:val="22"/>
                <w:lang w:val="en-US"/>
              </w:rPr>
            </w:pPr>
            <w:r w:rsidRPr="00567318">
              <w:rPr>
                <w:rFonts w:cs="Arial"/>
                <w:sz w:val="22"/>
                <w:lang w:val="en-US"/>
              </w:rPr>
              <w:t>String from 1 to 24, optional field</w:t>
            </w:r>
          </w:p>
        </w:tc>
        <w:tc>
          <w:tcPr>
            <w:tcW w:w="1134" w:type="dxa"/>
          </w:tcPr>
          <w:p w14:paraId="742679F0" w14:textId="497730F2" w:rsidR="00567318" w:rsidRPr="00567318" w:rsidRDefault="00567318" w:rsidP="00925EDC">
            <w:pPr>
              <w:rPr>
                <w:rFonts w:cs="Arial"/>
                <w:sz w:val="22"/>
                <w:lang w:val="en-US"/>
              </w:rPr>
            </w:pPr>
            <w:r w:rsidRPr="00567318">
              <w:rPr>
                <w:rFonts w:cs="Arial"/>
                <w:sz w:val="22"/>
                <w:lang w:val="en-US"/>
              </w:rPr>
              <w:t>Yes</w:t>
            </w:r>
          </w:p>
        </w:tc>
        <w:tc>
          <w:tcPr>
            <w:tcW w:w="851" w:type="dxa"/>
          </w:tcPr>
          <w:p w14:paraId="10BC906B" w14:textId="390358ED" w:rsidR="00567318" w:rsidRPr="00567318" w:rsidRDefault="00567318" w:rsidP="00925EDC">
            <w:pPr>
              <w:rPr>
                <w:rFonts w:cs="Arial"/>
                <w:sz w:val="22"/>
                <w:lang w:val="en-US"/>
              </w:rPr>
            </w:pPr>
            <w:r w:rsidRPr="00567318">
              <w:rPr>
                <w:rFonts w:cs="Arial"/>
                <w:sz w:val="22"/>
                <w:lang w:val="en-US"/>
              </w:rPr>
              <w:t>No</w:t>
            </w:r>
          </w:p>
        </w:tc>
      </w:tr>
      <w:tr w:rsidR="00567318" w:rsidRPr="00567318" w14:paraId="48467093" w14:textId="2CFD0AB3" w:rsidTr="00567318">
        <w:tc>
          <w:tcPr>
            <w:tcW w:w="3256" w:type="dxa"/>
          </w:tcPr>
          <w:p w14:paraId="57D4D3CC" w14:textId="77777777" w:rsidR="00567318" w:rsidRPr="00567318" w:rsidRDefault="00567318" w:rsidP="00925EDC">
            <w:pPr>
              <w:rPr>
                <w:sz w:val="22"/>
              </w:rPr>
            </w:pPr>
            <w:r w:rsidRPr="00567318">
              <w:rPr>
                <w:sz w:val="22"/>
                <w:lang w:val="en-US"/>
              </w:rPr>
              <w:t>p</w:t>
            </w:r>
            <w:r w:rsidRPr="00567318">
              <w:rPr>
                <w:sz w:val="22"/>
              </w:rPr>
              <w:t>aymentAgentPhoneNumbers</w:t>
            </w:r>
          </w:p>
        </w:tc>
        <w:tc>
          <w:tcPr>
            <w:tcW w:w="3118" w:type="dxa"/>
          </w:tcPr>
          <w:p w14:paraId="1ACE187F" w14:textId="77777777" w:rsidR="00567318" w:rsidRPr="00567318" w:rsidRDefault="00567318" w:rsidP="00925EDC">
            <w:pPr>
              <w:rPr>
                <w:sz w:val="22"/>
                <w:lang w:val="en-US"/>
              </w:rPr>
            </w:pPr>
            <w:bookmarkStart w:id="104" w:name="OLE_LINK315"/>
            <w:bookmarkStart w:id="105" w:name="OLE_LINK316"/>
            <w:bookmarkStart w:id="106" w:name="OLE_LINK317"/>
            <w:r w:rsidRPr="00567318">
              <w:rPr>
                <w:sz w:val="22"/>
                <w:lang w:val="en-US"/>
              </w:rPr>
              <w:t>Payment Agent Phone Number, tag 1073</w:t>
            </w:r>
            <w:bookmarkEnd w:id="104"/>
            <w:bookmarkEnd w:id="105"/>
            <w:bookmarkEnd w:id="106"/>
          </w:p>
        </w:tc>
        <w:tc>
          <w:tcPr>
            <w:tcW w:w="2268" w:type="dxa"/>
          </w:tcPr>
          <w:p w14:paraId="6F8E7C60" w14:textId="700C8A47" w:rsidR="00567318" w:rsidRPr="00567318" w:rsidRDefault="00567318" w:rsidP="00925EDC">
            <w:pPr>
              <w:rPr>
                <w:rFonts w:cs="Arial"/>
                <w:sz w:val="22"/>
                <w:lang w:val="en-US"/>
              </w:rPr>
            </w:pPr>
            <w:r w:rsidRPr="00567318">
              <w:rPr>
                <w:rFonts w:cs="Arial"/>
                <w:sz w:val="22"/>
                <w:lang w:val="en-US"/>
              </w:rPr>
              <w:t>Array of strings from 1 to 19 symbols, format +{N}, optional field</w:t>
            </w:r>
          </w:p>
        </w:tc>
        <w:tc>
          <w:tcPr>
            <w:tcW w:w="1134" w:type="dxa"/>
          </w:tcPr>
          <w:p w14:paraId="1FEE9787" w14:textId="3486B838" w:rsidR="00567318" w:rsidRPr="00567318" w:rsidRDefault="00567318" w:rsidP="00925EDC">
            <w:pPr>
              <w:rPr>
                <w:rFonts w:cs="Arial"/>
                <w:sz w:val="22"/>
                <w:lang w:val="en-US"/>
              </w:rPr>
            </w:pPr>
            <w:r w:rsidRPr="00567318">
              <w:rPr>
                <w:rFonts w:cs="Arial"/>
                <w:sz w:val="22"/>
                <w:lang w:val="en-US"/>
              </w:rPr>
              <w:t>Yes</w:t>
            </w:r>
          </w:p>
        </w:tc>
        <w:tc>
          <w:tcPr>
            <w:tcW w:w="851" w:type="dxa"/>
          </w:tcPr>
          <w:p w14:paraId="029046DA" w14:textId="0A00EE34" w:rsidR="00567318" w:rsidRPr="00567318" w:rsidRDefault="00567318" w:rsidP="00925EDC">
            <w:pPr>
              <w:rPr>
                <w:rFonts w:cs="Arial"/>
                <w:sz w:val="22"/>
                <w:lang w:val="en-US"/>
              </w:rPr>
            </w:pPr>
            <w:r w:rsidRPr="00567318">
              <w:rPr>
                <w:rFonts w:cs="Arial"/>
                <w:sz w:val="22"/>
                <w:lang w:val="en-US"/>
              </w:rPr>
              <w:t>No</w:t>
            </w:r>
          </w:p>
        </w:tc>
      </w:tr>
      <w:tr w:rsidR="00567318" w:rsidRPr="00567318" w14:paraId="4CE32DAF" w14:textId="73FADA28" w:rsidTr="00567318">
        <w:tc>
          <w:tcPr>
            <w:tcW w:w="3256" w:type="dxa"/>
          </w:tcPr>
          <w:p w14:paraId="5159A16D" w14:textId="77777777" w:rsidR="00567318" w:rsidRPr="00567318" w:rsidRDefault="00567318" w:rsidP="00925EDC">
            <w:pPr>
              <w:rPr>
                <w:sz w:val="22"/>
              </w:rPr>
            </w:pPr>
            <w:r w:rsidRPr="00567318">
              <w:rPr>
                <w:sz w:val="22"/>
                <w:lang w:val="en-US"/>
              </w:rPr>
              <w:t>p</w:t>
            </w:r>
            <w:r w:rsidRPr="00567318">
              <w:rPr>
                <w:sz w:val="22"/>
              </w:rPr>
              <w:t>aymentOperatorPhoneNumbers</w:t>
            </w:r>
          </w:p>
        </w:tc>
        <w:tc>
          <w:tcPr>
            <w:tcW w:w="3118" w:type="dxa"/>
          </w:tcPr>
          <w:p w14:paraId="7692AD42" w14:textId="77777777" w:rsidR="00567318" w:rsidRPr="00567318" w:rsidRDefault="00567318" w:rsidP="00925EDC">
            <w:pPr>
              <w:rPr>
                <w:sz w:val="22"/>
                <w:lang w:val="en-US"/>
              </w:rPr>
            </w:pPr>
            <w:bookmarkStart w:id="107" w:name="OLE_LINK318"/>
            <w:bookmarkStart w:id="108" w:name="OLE_LINK319"/>
            <w:bookmarkStart w:id="109" w:name="OLE_LINK320"/>
            <w:r w:rsidRPr="00567318">
              <w:rPr>
                <w:sz w:val="22"/>
                <w:lang w:val="en-US"/>
              </w:rPr>
              <w:t>Payment Operator Phone Number, tag 1074</w:t>
            </w:r>
            <w:bookmarkEnd w:id="107"/>
            <w:bookmarkEnd w:id="108"/>
            <w:bookmarkEnd w:id="109"/>
          </w:p>
        </w:tc>
        <w:tc>
          <w:tcPr>
            <w:tcW w:w="2268" w:type="dxa"/>
          </w:tcPr>
          <w:p w14:paraId="740DB4EF" w14:textId="249651E7" w:rsidR="00567318" w:rsidRPr="00567318" w:rsidRDefault="00567318" w:rsidP="00925EDC">
            <w:pPr>
              <w:rPr>
                <w:rFonts w:cs="Arial"/>
                <w:sz w:val="22"/>
                <w:lang w:val="en-US"/>
              </w:rPr>
            </w:pPr>
            <w:r w:rsidRPr="00567318">
              <w:rPr>
                <w:rFonts w:cs="Arial"/>
                <w:sz w:val="22"/>
                <w:lang w:val="en-US"/>
              </w:rPr>
              <w:t>Array of strings from 1 to 19 symbols, format +{N}, optional field</w:t>
            </w:r>
          </w:p>
        </w:tc>
        <w:tc>
          <w:tcPr>
            <w:tcW w:w="1134" w:type="dxa"/>
          </w:tcPr>
          <w:p w14:paraId="3C31E55C" w14:textId="206045AB" w:rsidR="00567318" w:rsidRPr="00567318" w:rsidRDefault="00567318" w:rsidP="00925EDC">
            <w:pPr>
              <w:rPr>
                <w:rFonts w:cs="Arial"/>
                <w:sz w:val="22"/>
                <w:lang w:val="en-US"/>
              </w:rPr>
            </w:pPr>
            <w:r w:rsidRPr="00567318">
              <w:rPr>
                <w:rFonts w:cs="Arial"/>
                <w:sz w:val="22"/>
                <w:lang w:val="en-US"/>
              </w:rPr>
              <w:t>Yes</w:t>
            </w:r>
          </w:p>
        </w:tc>
        <w:tc>
          <w:tcPr>
            <w:tcW w:w="851" w:type="dxa"/>
          </w:tcPr>
          <w:p w14:paraId="79901CE0" w14:textId="19B16050" w:rsidR="00567318" w:rsidRPr="00567318" w:rsidRDefault="00567318" w:rsidP="00925EDC">
            <w:pPr>
              <w:rPr>
                <w:rFonts w:cs="Arial"/>
                <w:sz w:val="22"/>
                <w:lang w:val="en-US"/>
              </w:rPr>
            </w:pPr>
            <w:r w:rsidRPr="00567318">
              <w:rPr>
                <w:rFonts w:cs="Arial"/>
                <w:sz w:val="22"/>
                <w:lang w:val="en-US"/>
              </w:rPr>
              <w:t>No</w:t>
            </w:r>
          </w:p>
        </w:tc>
      </w:tr>
      <w:tr w:rsidR="00567318" w:rsidRPr="00567318" w14:paraId="16424888" w14:textId="28B0C752" w:rsidTr="00567318">
        <w:tc>
          <w:tcPr>
            <w:tcW w:w="3256" w:type="dxa"/>
          </w:tcPr>
          <w:p w14:paraId="425C6BF7" w14:textId="77777777" w:rsidR="00567318" w:rsidRPr="00567318" w:rsidRDefault="00567318" w:rsidP="00925EDC">
            <w:pPr>
              <w:rPr>
                <w:sz w:val="22"/>
              </w:rPr>
            </w:pPr>
            <w:r w:rsidRPr="00567318">
              <w:rPr>
                <w:sz w:val="22"/>
                <w:lang w:val="en-US"/>
              </w:rPr>
              <w:t>p</w:t>
            </w:r>
            <w:r w:rsidRPr="00567318">
              <w:rPr>
                <w:sz w:val="22"/>
              </w:rPr>
              <w:t>aymentOperatorName</w:t>
            </w:r>
          </w:p>
        </w:tc>
        <w:tc>
          <w:tcPr>
            <w:tcW w:w="3118" w:type="dxa"/>
          </w:tcPr>
          <w:p w14:paraId="6EA6B0F4" w14:textId="77777777" w:rsidR="00567318" w:rsidRPr="00567318" w:rsidRDefault="00567318" w:rsidP="00925EDC">
            <w:pPr>
              <w:rPr>
                <w:sz w:val="22"/>
              </w:rPr>
            </w:pPr>
            <w:bookmarkStart w:id="110" w:name="OLE_LINK321"/>
            <w:bookmarkStart w:id="111" w:name="OLE_LINK322"/>
            <w:r w:rsidRPr="00567318">
              <w:rPr>
                <w:sz w:val="22"/>
                <w:lang w:val="en-US"/>
              </w:rPr>
              <w:t>P</w:t>
            </w:r>
            <w:r w:rsidRPr="00567318">
              <w:rPr>
                <w:sz w:val="22"/>
              </w:rPr>
              <w:t>ayment</w:t>
            </w:r>
            <w:r w:rsidRPr="00567318">
              <w:rPr>
                <w:sz w:val="22"/>
                <w:lang w:val="en-US"/>
              </w:rPr>
              <w:t xml:space="preserve"> </w:t>
            </w:r>
            <w:r w:rsidRPr="00567318">
              <w:rPr>
                <w:sz w:val="22"/>
              </w:rPr>
              <w:t>Operator</w:t>
            </w:r>
            <w:r w:rsidRPr="00567318">
              <w:rPr>
                <w:sz w:val="22"/>
                <w:lang w:val="en-US"/>
              </w:rPr>
              <w:t xml:space="preserve"> </w:t>
            </w:r>
            <w:r w:rsidRPr="00567318">
              <w:rPr>
                <w:sz w:val="22"/>
              </w:rPr>
              <w:t xml:space="preserve">Name, </w:t>
            </w:r>
            <w:r w:rsidRPr="00567318">
              <w:rPr>
                <w:sz w:val="22"/>
                <w:lang w:val="en-US"/>
              </w:rPr>
              <w:t xml:space="preserve">tag </w:t>
            </w:r>
            <w:r w:rsidRPr="00567318">
              <w:rPr>
                <w:sz w:val="22"/>
              </w:rPr>
              <w:t>1026</w:t>
            </w:r>
            <w:bookmarkEnd w:id="110"/>
            <w:bookmarkEnd w:id="111"/>
          </w:p>
        </w:tc>
        <w:tc>
          <w:tcPr>
            <w:tcW w:w="2268" w:type="dxa"/>
          </w:tcPr>
          <w:p w14:paraId="0BDF72C3" w14:textId="27E7EF0A" w:rsidR="00567318" w:rsidRPr="00567318" w:rsidRDefault="00567318" w:rsidP="00925EDC">
            <w:pPr>
              <w:rPr>
                <w:rFonts w:cs="Arial"/>
                <w:sz w:val="22"/>
                <w:lang w:val="en-US"/>
              </w:rPr>
            </w:pPr>
            <w:r w:rsidRPr="00567318">
              <w:rPr>
                <w:rFonts w:cs="Arial"/>
                <w:sz w:val="22"/>
                <w:lang w:val="en-US"/>
              </w:rPr>
              <w:t>String from 1 to 64 symbols, optional field</w:t>
            </w:r>
          </w:p>
        </w:tc>
        <w:tc>
          <w:tcPr>
            <w:tcW w:w="1134" w:type="dxa"/>
          </w:tcPr>
          <w:p w14:paraId="5BEEE31D" w14:textId="73AD0631" w:rsidR="00567318" w:rsidRPr="00567318" w:rsidRDefault="00567318" w:rsidP="00925EDC">
            <w:pPr>
              <w:rPr>
                <w:rFonts w:cs="Arial"/>
                <w:sz w:val="22"/>
                <w:lang w:val="en-US"/>
              </w:rPr>
            </w:pPr>
            <w:r w:rsidRPr="00567318">
              <w:rPr>
                <w:rFonts w:cs="Arial"/>
                <w:sz w:val="22"/>
                <w:lang w:val="en-US"/>
              </w:rPr>
              <w:t>Yes</w:t>
            </w:r>
          </w:p>
        </w:tc>
        <w:tc>
          <w:tcPr>
            <w:tcW w:w="851" w:type="dxa"/>
          </w:tcPr>
          <w:p w14:paraId="20DB57B4" w14:textId="5FD3537B" w:rsidR="00567318" w:rsidRPr="00567318" w:rsidRDefault="00567318" w:rsidP="00925EDC">
            <w:pPr>
              <w:rPr>
                <w:rFonts w:cs="Arial"/>
                <w:sz w:val="22"/>
                <w:lang w:val="en-US"/>
              </w:rPr>
            </w:pPr>
            <w:r w:rsidRPr="00567318">
              <w:rPr>
                <w:rFonts w:cs="Arial"/>
                <w:sz w:val="22"/>
                <w:lang w:val="en-US"/>
              </w:rPr>
              <w:t>No</w:t>
            </w:r>
          </w:p>
        </w:tc>
      </w:tr>
      <w:tr w:rsidR="00567318" w:rsidRPr="00567318" w14:paraId="443C91EF" w14:textId="19C04FBD" w:rsidTr="00567318">
        <w:tc>
          <w:tcPr>
            <w:tcW w:w="3256" w:type="dxa"/>
          </w:tcPr>
          <w:p w14:paraId="07E54AE6" w14:textId="77777777" w:rsidR="00567318" w:rsidRPr="00567318" w:rsidRDefault="00567318" w:rsidP="00925EDC">
            <w:pPr>
              <w:rPr>
                <w:sz w:val="22"/>
              </w:rPr>
            </w:pPr>
            <w:r w:rsidRPr="00567318">
              <w:rPr>
                <w:sz w:val="22"/>
                <w:lang w:val="en-US"/>
              </w:rPr>
              <w:t>p</w:t>
            </w:r>
            <w:r w:rsidRPr="00567318">
              <w:rPr>
                <w:sz w:val="22"/>
              </w:rPr>
              <w:t>aymentOperatorAddress</w:t>
            </w:r>
          </w:p>
        </w:tc>
        <w:tc>
          <w:tcPr>
            <w:tcW w:w="3118" w:type="dxa"/>
          </w:tcPr>
          <w:p w14:paraId="02770398" w14:textId="77777777" w:rsidR="00567318" w:rsidRPr="00567318" w:rsidRDefault="00567318" w:rsidP="00925EDC">
            <w:pPr>
              <w:rPr>
                <w:sz w:val="22"/>
              </w:rPr>
            </w:pPr>
            <w:bookmarkStart w:id="112" w:name="OLE_LINK323"/>
            <w:bookmarkStart w:id="113" w:name="OLE_LINK324"/>
            <w:bookmarkStart w:id="114" w:name="OLE_LINK325"/>
            <w:r w:rsidRPr="00567318">
              <w:rPr>
                <w:sz w:val="22"/>
                <w:lang w:val="en-US"/>
              </w:rPr>
              <w:t>P</w:t>
            </w:r>
            <w:r w:rsidRPr="00567318">
              <w:rPr>
                <w:sz w:val="22"/>
              </w:rPr>
              <w:t>ayment</w:t>
            </w:r>
            <w:r w:rsidRPr="00567318">
              <w:rPr>
                <w:sz w:val="22"/>
                <w:lang w:val="en-US"/>
              </w:rPr>
              <w:t xml:space="preserve"> </w:t>
            </w:r>
            <w:r w:rsidRPr="00567318">
              <w:rPr>
                <w:sz w:val="22"/>
              </w:rPr>
              <w:t>Operator</w:t>
            </w:r>
            <w:r w:rsidRPr="00567318">
              <w:rPr>
                <w:sz w:val="22"/>
                <w:lang w:val="en-US"/>
              </w:rPr>
              <w:t xml:space="preserve"> </w:t>
            </w:r>
            <w:r w:rsidRPr="00567318">
              <w:rPr>
                <w:sz w:val="22"/>
              </w:rPr>
              <w:t xml:space="preserve">Address, </w:t>
            </w:r>
            <w:r w:rsidRPr="00567318">
              <w:rPr>
                <w:sz w:val="22"/>
                <w:lang w:val="en-US"/>
              </w:rPr>
              <w:t>tag 1</w:t>
            </w:r>
            <w:r w:rsidRPr="00567318">
              <w:rPr>
                <w:sz w:val="22"/>
              </w:rPr>
              <w:t>005</w:t>
            </w:r>
            <w:bookmarkEnd w:id="112"/>
            <w:bookmarkEnd w:id="113"/>
            <w:bookmarkEnd w:id="114"/>
          </w:p>
        </w:tc>
        <w:tc>
          <w:tcPr>
            <w:tcW w:w="2268" w:type="dxa"/>
          </w:tcPr>
          <w:p w14:paraId="2AD18DE0" w14:textId="721BCF7F" w:rsidR="00567318" w:rsidRPr="00567318" w:rsidRDefault="00567318" w:rsidP="00925EDC">
            <w:pPr>
              <w:rPr>
                <w:rFonts w:cs="Arial"/>
                <w:sz w:val="22"/>
                <w:lang w:val="en-US"/>
              </w:rPr>
            </w:pPr>
            <w:r w:rsidRPr="00567318">
              <w:rPr>
                <w:rFonts w:cs="Arial"/>
                <w:sz w:val="22"/>
                <w:lang w:val="en-US"/>
              </w:rPr>
              <w:t>String from 1 to 243 symbols, optional field</w:t>
            </w:r>
          </w:p>
        </w:tc>
        <w:tc>
          <w:tcPr>
            <w:tcW w:w="1134" w:type="dxa"/>
          </w:tcPr>
          <w:p w14:paraId="6A2F340A" w14:textId="601CA960" w:rsidR="00567318" w:rsidRPr="00567318" w:rsidRDefault="00567318" w:rsidP="00925EDC">
            <w:pPr>
              <w:rPr>
                <w:rFonts w:cs="Arial"/>
                <w:sz w:val="22"/>
                <w:lang w:val="en-US"/>
              </w:rPr>
            </w:pPr>
            <w:r w:rsidRPr="00567318">
              <w:rPr>
                <w:rFonts w:cs="Arial"/>
                <w:sz w:val="22"/>
                <w:lang w:val="en-US"/>
              </w:rPr>
              <w:t>Yes</w:t>
            </w:r>
          </w:p>
        </w:tc>
        <w:tc>
          <w:tcPr>
            <w:tcW w:w="851" w:type="dxa"/>
          </w:tcPr>
          <w:p w14:paraId="01BFB3BF" w14:textId="4B0A7AB3" w:rsidR="00567318" w:rsidRPr="00567318" w:rsidRDefault="00567318" w:rsidP="00925EDC">
            <w:pPr>
              <w:rPr>
                <w:rFonts w:cs="Arial"/>
                <w:sz w:val="22"/>
                <w:lang w:val="en-US"/>
              </w:rPr>
            </w:pPr>
            <w:r w:rsidRPr="00567318">
              <w:rPr>
                <w:rFonts w:cs="Arial"/>
                <w:sz w:val="22"/>
                <w:lang w:val="en-US"/>
              </w:rPr>
              <w:t>No</w:t>
            </w:r>
          </w:p>
        </w:tc>
      </w:tr>
      <w:tr w:rsidR="00567318" w:rsidRPr="00567318" w14:paraId="297F68D1" w14:textId="325F4EB3" w:rsidTr="00567318">
        <w:tc>
          <w:tcPr>
            <w:tcW w:w="3256" w:type="dxa"/>
          </w:tcPr>
          <w:p w14:paraId="62B75A36" w14:textId="77777777" w:rsidR="00567318" w:rsidRPr="00567318" w:rsidRDefault="00567318" w:rsidP="00925EDC">
            <w:pPr>
              <w:rPr>
                <w:sz w:val="22"/>
              </w:rPr>
            </w:pPr>
            <w:r w:rsidRPr="00567318">
              <w:rPr>
                <w:sz w:val="22"/>
                <w:lang w:val="en-US"/>
              </w:rPr>
              <w:t>p</w:t>
            </w:r>
            <w:r w:rsidRPr="00567318">
              <w:rPr>
                <w:sz w:val="22"/>
              </w:rPr>
              <w:t>aymentOperatorINN</w:t>
            </w:r>
          </w:p>
        </w:tc>
        <w:tc>
          <w:tcPr>
            <w:tcW w:w="3118" w:type="dxa"/>
          </w:tcPr>
          <w:p w14:paraId="2F0CA209" w14:textId="77777777" w:rsidR="00567318" w:rsidRPr="00567318" w:rsidRDefault="00567318" w:rsidP="00925EDC">
            <w:pPr>
              <w:rPr>
                <w:sz w:val="22"/>
              </w:rPr>
            </w:pPr>
            <w:bookmarkStart w:id="115" w:name="OLE_LINK326"/>
            <w:bookmarkStart w:id="116" w:name="OLE_LINK327"/>
            <w:bookmarkStart w:id="117" w:name="OLE_LINK328"/>
            <w:r w:rsidRPr="00567318">
              <w:rPr>
                <w:sz w:val="22"/>
                <w:lang w:val="en-US"/>
              </w:rPr>
              <w:t>P</w:t>
            </w:r>
            <w:r w:rsidRPr="00567318">
              <w:rPr>
                <w:sz w:val="22"/>
              </w:rPr>
              <w:t>ayment</w:t>
            </w:r>
            <w:r w:rsidRPr="00567318">
              <w:rPr>
                <w:sz w:val="22"/>
                <w:lang w:val="en-US"/>
              </w:rPr>
              <w:t xml:space="preserve"> </w:t>
            </w:r>
            <w:r w:rsidRPr="00567318">
              <w:rPr>
                <w:sz w:val="22"/>
              </w:rPr>
              <w:t>Operator</w:t>
            </w:r>
            <w:r w:rsidRPr="00567318">
              <w:rPr>
                <w:sz w:val="22"/>
                <w:lang w:val="en-US"/>
              </w:rPr>
              <w:t xml:space="preserve"> INN</w:t>
            </w:r>
            <w:r w:rsidRPr="00567318">
              <w:rPr>
                <w:sz w:val="22"/>
              </w:rPr>
              <w:t xml:space="preserve">, </w:t>
            </w:r>
            <w:r w:rsidRPr="00567318">
              <w:rPr>
                <w:sz w:val="22"/>
                <w:lang w:val="en-US"/>
              </w:rPr>
              <w:t xml:space="preserve">tag </w:t>
            </w:r>
            <w:r w:rsidRPr="00567318">
              <w:rPr>
                <w:sz w:val="22"/>
              </w:rPr>
              <w:t>1016</w:t>
            </w:r>
            <w:bookmarkEnd w:id="115"/>
            <w:bookmarkEnd w:id="116"/>
            <w:bookmarkEnd w:id="117"/>
          </w:p>
        </w:tc>
        <w:tc>
          <w:tcPr>
            <w:tcW w:w="2268" w:type="dxa"/>
          </w:tcPr>
          <w:p w14:paraId="12B0F3A3" w14:textId="46E5F251" w:rsidR="00567318" w:rsidRPr="00567318" w:rsidRDefault="00567318" w:rsidP="00925EDC">
            <w:pPr>
              <w:rPr>
                <w:rFonts w:cs="Arial"/>
                <w:sz w:val="22"/>
                <w:lang w:val="en-US"/>
              </w:rPr>
            </w:pPr>
            <w:bookmarkStart w:id="118" w:name="OLE_LINK193"/>
            <w:bookmarkStart w:id="119" w:name="OLE_LINK194"/>
            <w:bookmarkStart w:id="120" w:name="OLE_LINK93"/>
            <w:bookmarkStart w:id="121" w:name="OLE_LINK94"/>
            <w:bookmarkStart w:id="122" w:name="OLE_LINK91"/>
            <w:bookmarkStart w:id="123" w:name="OLE_LINK92"/>
            <w:r w:rsidRPr="00567318">
              <w:rPr>
                <w:rFonts w:cs="Arial"/>
                <w:sz w:val="22"/>
                <w:lang w:val="en-US"/>
              </w:rPr>
              <w:t>String from 10 to 12 symbols, format NNNNNNNNNN, optional field</w:t>
            </w:r>
            <w:bookmarkEnd w:id="118"/>
            <w:bookmarkEnd w:id="119"/>
            <w:bookmarkEnd w:id="120"/>
            <w:bookmarkEnd w:id="121"/>
            <w:bookmarkEnd w:id="122"/>
            <w:bookmarkEnd w:id="123"/>
          </w:p>
        </w:tc>
        <w:tc>
          <w:tcPr>
            <w:tcW w:w="1134" w:type="dxa"/>
          </w:tcPr>
          <w:p w14:paraId="19CD6548" w14:textId="43D683DC" w:rsidR="00567318" w:rsidRPr="00567318" w:rsidRDefault="00567318" w:rsidP="00925EDC">
            <w:pPr>
              <w:rPr>
                <w:rFonts w:cs="Arial"/>
                <w:sz w:val="22"/>
                <w:lang w:val="en-US"/>
              </w:rPr>
            </w:pPr>
            <w:r w:rsidRPr="00567318">
              <w:rPr>
                <w:rFonts w:cs="Arial"/>
                <w:sz w:val="22"/>
                <w:lang w:val="en-US"/>
              </w:rPr>
              <w:t>Yes</w:t>
            </w:r>
          </w:p>
        </w:tc>
        <w:tc>
          <w:tcPr>
            <w:tcW w:w="851" w:type="dxa"/>
          </w:tcPr>
          <w:p w14:paraId="0D5AF83B" w14:textId="0C765947" w:rsidR="00567318" w:rsidRPr="00567318" w:rsidRDefault="00567318" w:rsidP="00925EDC">
            <w:pPr>
              <w:rPr>
                <w:rFonts w:cs="Arial"/>
                <w:sz w:val="22"/>
                <w:lang w:val="en-US"/>
              </w:rPr>
            </w:pPr>
            <w:r w:rsidRPr="00567318">
              <w:rPr>
                <w:rFonts w:cs="Arial"/>
                <w:sz w:val="22"/>
                <w:lang w:val="en-US"/>
              </w:rPr>
              <w:t>No</w:t>
            </w:r>
          </w:p>
        </w:tc>
      </w:tr>
      <w:tr w:rsidR="00567318" w:rsidRPr="00567318" w14:paraId="0E1CCBBD" w14:textId="75F1B9AF" w:rsidTr="00567318">
        <w:tc>
          <w:tcPr>
            <w:tcW w:w="3256" w:type="dxa"/>
          </w:tcPr>
          <w:p w14:paraId="17E4E109" w14:textId="77777777" w:rsidR="00567318" w:rsidRPr="00567318" w:rsidRDefault="00567318" w:rsidP="00925EDC">
            <w:pPr>
              <w:rPr>
                <w:sz w:val="22"/>
              </w:rPr>
            </w:pPr>
            <w:bookmarkStart w:id="124" w:name="_Hlk507536332"/>
            <w:r w:rsidRPr="00567318">
              <w:rPr>
                <w:sz w:val="22"/>
                <w:lang w:val="en-US"/>
              </w:rPr>
              <w:t>s</w:t>
            </w:r>
            <w:r w:rsidRPr="00567318">
              <w:rPr>
                <w:sz w:val="22"/>
              </w:rPr>
              <w:t>upplierPhoneNumbers</w:t>
            </w:r>
          </w:p>
        </w:tc>
        <w:tc>
          <w:tcPr>
            <w:tcW w:w="3118" w:type="dxa"/>
          </w:tcPr>
          <w:p w14:paraId="4299D835" w14:textId="77777777" w:rsidR="00567318" w:rsidRPr="00567318" w:rsidRDefault="00567318" w:rsidP="00925EDC">
            <w:pPr>
              <w:rPr>
                <w:sz w:val="22"/>
              </w:rPr>
            </w:pPr>
            <w:bookmarkStart w:id="125" w:name="OLE_LINK329"/>
            <w:bookmarkStart w:id="126" w:name="OLE_LINK330"/>
            <w:bookmarkStart w:id="127" w:name="OLE_LINK331"/>
            <w:r w:rsidRPr="00567318">
              <w:rPr>
                <w:sz w:val="22"/>
                <w:lang w:val="en-US"/>
              </w:rPr>
              <w:t>S</w:t>
            </w:r>
            <w:r w:rsidRPr="00567318">
              <w:rPr>
                <w:sz w:val="22"/>
              </w:rPr>
              <w:t>upplier</w:t>
            </w:r>
            <w:r w:rsidRPr="00567318">
              <w:rPr>
                <w:sz w:val="22"/>
                <w:lang w:val="en-US"/>
              </w:rPr>
              <w:t xml:space="preserve"> </w:t>
            </w:r>
            <w:r w:rsidRPr="00567318">
              <w:rPr>
                <w:sz w:val="22"/>
              </w:rPr>
              <w:t>Phone</w:t>
            </w:r>
            <w:r w:rsidRPr="00567318">
              <w:rPr>
                <w:sz w:val="22"/>
                <w:lang w:val="en-US"/>
              </w:rPr>
              <w:t xml:space="preserve"> </w:t>
            </w:r>
            <w:r w:rsidRPr="00567318">
              <w:rPr>
                <w:sz w:val="22"/>
              </w:rPr>
              <w:t xml:space="preserve">Number, </w:t>
            </w:r>
            <w:r w:rsidRPr="00567318">
              <w:rPr>
                <w:sz w:val="22"/>
                <w:lang w:val="en-US"/>
              </w:rPr>
              <w:t xml:space="preserve">tag </w:t>
            </w:r>
            <w:r w:rsidRPr="00567318">
              <w:rPr>
                <w:sz w:val="22"/>
              </w:rPr>
              <w:t>1171</w:t>
            </w:r>
            <w:bookmarkEnd w:id="125"/>
            <w:bookmarkEnd w:id="126"/>
            <w:bookmarkEnd w:id="127"/>
          </w:p>
        </w:tc>
        <w:tc>
          <w:tcPr>
            <w:tcW w:w="2268" w:type="dxa"/>
          </w:tcPr>
          <w:p w14:paraId="23083D1A" w14:textId="246113B7" w:rsidR="00567318" w:rsidRPr="00567318" w:rsidRDefault="00567318" w:rsidP="00925EDC">
            <w:pPr>
              <w:rPr>
                <w:rFonts w:cs="Arial"/>
                <w:sz w:val="22"/>
                <w:lang w:val="en-US"/>
              </w:rPr>
            </w:pPr>
            <w:r w:rsidRPr="00567318">
              <w:rPr>
                <w:rFonts w:cs="Arial"/>
                <w:sz w:val="22"/>
                <w:lang w:val="en-US"/>
              </w:rPr>
              <w:t>Array of strings from 1 to 19 characters long, format +{N}, optional field</w:t>
            </w:r>
          </w:p>
        </w:tc>
        <w:tc>
          <w:tcPr>
            <w:tcW w:w="1134" w:type="dxa"/>
          </w:tcPr>
          <w:p w14:paraId="30220DC0" w14:textId="4EA55AF0" w:rsidR="00567318" w:rsidRPr="00567318" w:rsidRDefault="00567318" w:rsidP="00925EDC">
            <w:pPr>
              <w:rPr>
                <w:rFonts w:cs="Arial"/>
                <w:sz w:val="22"/>
                <w:lang w:val="en-US"/>
              </w:rPr>
            </w:pPr>
            <w:r w:rsidRPr="00567318">
              <w:rPr>
                <w:rFonts w:cs="Arial"/>
                <w:sz w:val="22"/>
              </w:rPr>
              <w:t>Yes</w:t>
            </w:r>
          </w:p>
        </w:tc>
        <w:tc>
          <w:tcPr>
            <w:tcW w:w="851" w:type="dxa"/>
          </w:tcPr>
          <w:p w14:paraId="556D6F00" w14:textId="786A6CC1" w:rsidR="00567318" w:rsidRPr="00567318" w:rsidRDefault="00567318" w:rsidP="00925EDC">
            <w:pPr>
              <w:rPr>
                <w:rFonts w:cs="Arial"/>
                <w:sz w:val="22"/>
                <w:lang w:val="en-US"/>
              </w:rPr>
            </w:pPr>
            <w:r w:rsidRPr="00567318">
              <w:rPr>
                <w:rFonts w:cs="Arial"/>
                <w:sz w:val="22"/>
                <w:lang w:val="en-US"/>
              </w:rPr>
              <w:t>No</w:t>
            </w:r>
          </w:p>
        </w:tc>
      </w:tr>
      <w:bookmarkEnd w:id="124"/>
      <w:tr w:rsidR="00567318" w:rsidRPr="00567318" w14:paraId="6FA2E0B5" w14:textId="624839BA" w:rsidTr="00567318">
        <w:tc>
          <w:tcPr>
            <w:tcW w:w="3256" w:type="dxa"/>
          </w:tcPr>
          <w:p w14:paraId="01C0DB78" w14:textId="77777777" w:rsidR="00567318" w:rsidRPr="00567318" w:rsidRDefault="00567318" w:rsidP="00925EDC">
            <w:pPr>
              <w:rPr>
                <w:sz w:val="22"/>
                <w:lang w:val="en-US"/>
              </w:rPr>
            </w:pPr>
            <w:r w:rsidRPr="00567318">
              <w:rPr>
                <w:sz w:val="22"/>
                <w:lang w:val="en-US"/>
              </w:rPr>
              <w:t>additionalUserAttribute</w:t>
            </w:r>
          </w:p>
        </w:tc>
        <w:tc>
          <w:tcPr>
            <w:tcW w:w="3118" w:type="dxa"/>
          </w:tcPr>
          <w:p w14:paraId="5EB03AD9" w14:textId="77777777" w:rsidR="00567318" w:rsidRPr="00567318" w:rsidRDefault="00567318" w:rsidP="00925EDC">
            <w:pPr>
              <w:rPr>
                <w:sz w:val="22"/>
              </w:rPr>
            </w:pPr>
            <w:bookmarkStart w:id="128" w:name="OLE_LINK299"/>
            <w:bookmarkStart w:id="129" w:name="OLE_LINK300"/>
            <w:bookmarkStart w:id="130" w:name="OLE_LINK301"/>
            <w:bookmarkStart w:id="131" w:name="OLE_LINK332"/>
            <w:bookmarkStart w:id="132" w:name="OLE_LINK333"/>
            <w:r w:rsidRPr="00567318">
              <w:rPr>
                <w:sz w:val="22"/>
                <w:lang w:val="en-US"/>
              </w:rPr>
              <w:t>Additional User Attribute</w:t>
            </w:r>
            <w:r w:rsidRPr="00567318">
              <w:rPr>
                <w:sz w:val="22"/>
              </w:rPr>
              <w:t xml:space="preserve">, </w:t>
            </w:r>
            <w:r w:rsidRPr="00567318">
              <w:rPr>
                <w:sz w:val="22"/>
                <w:lang w:val="en-US"/>
              </w:rPr>
              <w:t xml:space="preserve">tag </w:t>
            </w:r>
            <w:r w:rsidRPr="00567318">
              <w:rPr>
                <w:sz w:val="22"/>
              </w:rPr>
              <w:t>1084</w:t>
            </w:r>
            <w:bookmarkEnd w:id="128"/>
            <w:bookmarkEnd w:id="129"/>
            <w:bookmarkEnd w:id="130"/>
            <w:bookmarkEnd w:id="131"/>
            <w:bookmarkEnd w:id="132"/>
          </w:p>
        </w:tc>
        <w:tc>
          <w:tcPr>
            <w:tcW w:w="2268" w:type="dxa"/>
          </w:tcPr>
          <w:p w14:paraId="29CE6FC7" w14:textId="571365DD" w:rsidR="00567318" w:rsidRPr="00567318" w:rsidRDefault="00567318" w:rsidP="00925EDC">
            <w:pPr>
              <w:rPr>
                <w:rFonts w:cs="Arial"/>
                <w:sz w:val="22"/>
                <w:lang w:val="en-US"/>
              </w:rPr>
            </w:pPr>
            <w:bookmarkStart w:id="133" w:name="OLE_LINK212"/>
            <w:bookmarkStart w:id="134" w:name="OLE_LINK213"/>
            <w:bookmarkStart w:id="135" w:name="OLE_LINK214"/>
            <w:r w:rsidRPr="00567318">
              <w:rPr>
                <w:rFonts w:cs="Arial"/>
                <w:sz w:val="22"/>
                <w:lang w:val="en-US"/>
              </w:rPr>
              <w:t xml:space="preserve">Structure Section  </w:t>
            </w:r>
            <w:r w:rsidRPr="00567318">
              <w:rPr>
                <w:rFonts w:cs="Arial"/>
                <w:sz w:val="22"/>
              </w:rPr>
              <w:t>2.1.1.</w:t>
            </w:r>
            <w:r w:rsidRPr="00567318">
              <w:rPr>
                <w:rFonts w:cs="Arial"/>
                <w:sz w:val="22"/>
                <w:lang w:val="en-US"/>
              </w:rPr>
              <w:t xml:space="preserve">5, </w:t>
            </w:r>
            <w:r w:rsidRPr="00567318">
              <w:rPr>
                <w:rFonts w:cs="Arial"/>
                <w:sz w:val="22"/>
              </w:rPr>
              <w:t>optional field</w:t>
            </w:r>
            <w:bookmarkEnd w:id="133"/>
            <w:bookmarkEnd w:id="134"/>
            <w:bookmarkEnd w:id="135"/>
          </w:p>
        </w:tc>
        <w:tc>
          <w:tcPr>
            <w:tcW w:w="1134" w:type="dxa"/>
          </w:tcPr>
          <w:p w14:paraId="446B95FB" w14:textId="38482620" w:rsidR="00567318" w:rsidRPr="00567318" w:rsidRDefault="00567318" w:rsidP="00925EDC">
            <w:pPr>
              <w:rPr>
                <w:rFonts w:cs="Arial"/>
                <w:sz w:val="22"/>
                <w:lang w:val="en-US"/>
              </w:rPr>
            </w:pPr>
            <w:r w:rsidRPr="00567318">
              <w:rPr>
                <w:rFonts w:cs="Arial"/>
                <w:sz w:val="22"/>
              </w:rPr>
              <w:t>Yes</w:t>
            </w:r>
          </w:p>
        </w:tc>
        <w:tc>
          <w:tcPr>
            <w:tcW w:w="851" w:type="dxa"/>
          </w:tcPr>
          <w:p w14:paraId="07DB6F89" w14:textId="61A11473" w:rsidR="00567318" w:rsidRPr="00567318" w:rsidRDefault="00567318" w:rsidP="00925EDC">
            <w:pPr>
              <w:rPr>
                <w:rFonts w:cs="Arial"/>
                <w:sz w:val="22"/>
                <w:lang w:val="en-US"/>
              </w:rPr>
            </w:pPr>
            <w:r w:rsidRPr="00567318">
              <w:rPr>
                <w:rFonts w:cs="Arial"/>
                <w:sz w:val="22"/>
              </w:rPr>
              <w:t>Yes</w:t>
            </w:r>
          </w:p>
        </w:tc>
      </w:tr>
      <w:tr w:rsidR="00567318" w:rsidRPr="00567318" w14:paraId="7B37B7CA" w14:textId="0852A1E1" w:rsidTr="00567318">
        <w:tc>
          <w:tcPr>
            <w:tcW w:w="3256" w:type="dxa"/>
          </w:tcPr>
          <w:p w14:paraId="56938187" w14:textId="77777777" w:rsidR="00567318" w:rsidRPr="00567318" w:rsidRDefault="00567318" w:rsidP="00925EDC">
            <w:pPr>
              <w:rPr>
                <w:rFonts w:cs="Arial"/>
                <w:sz w:val="22"/>
                <w:lang w:val="en-US"/>
              </w:rPr>
            </w:pPr>
            <w:r w:rsidRPr="00567318">
              <w:rPr>
                <w:rFonts w:cs="Arial"/>
                <w:sz w:val="22"/>
                <w:lang w:val="en-US"/>
              </w:rPr>
              <w:t>additionalAttribute</w:t>
            </w:r>
          </w:p>
        </w:tc>
        <w:tc>
          <w:tcPr>
            <w:tcW w:w="3118" w:type="dxa"/>
          </w:tcPr>
          <w:p w14:paraId="73DD08F5" w14:textId="77777777" w:rsidR="00567318" w:rsidRPr="00567318" w:rsidRDefault="00567318" w:rsidP="00925EDC">
            <w:pPr>
              <w:overflowPunct w:val="0"/>
              <w:autoSpaceDE w:val="0"/>
              <w:autoSpaceDN w:val="0"/>
              <w:adjustRightInd w:val="0"/>
              <w:textAlignment w:val="baseline"/>
              <w:rPr>
                <w:sz w:val="22"/>
                <w:lang w:val="en-US"/>
              </w:rPr>
            </w:pPr>
            <w:r w:rsidRPr="00567318">
              <w:rPr>
                <w:rFonts w:cs="Arial"/>
                <w:sz w:val="22"/>
                <w:lang w:val="en-US"/>
              </w:rPr>
              <w:t>Additional Attribute</w:t>
            </w:r>
            <w:r w:rsidRPr="00567318">
              <w:rPr>
                <w:sz w:val="22"/>
                <w:lang w:val="en-US"/>
              </w:rPr>
              <w:t xml:space="preserve"> (</w:t>
            </w:r>
            <w:r w:rsidRPr="00567318">
              <w:rPr>
                <w:i/>
                <w:sz w:val="22"/>
                <w:lang w:val="en-US"/>
              </w:rPr>
              <w:t>accountable form</w:t>
            </w:r>
            <w:r w:rsidRPr="00567318">
              <w:rPr>
                <w:sz w:val="22"/>
                <w:lang w:val="en-US"/>
              </w:rPr>
              <w:t>), tag 1192</w:t>
            </w:r>
          </w:p>
        </w:tc>
        <w:tc>
          <w:tcPr>
            <w:tcW w:w="2268" w:type="dxa"/>
          </w:tcPr>
          <w:p w14:paraId="01AD94F2" w14:textId="588280BE" w:rsidR="00567318" w:rsidRPr="00567318" w:rsidRDefault="00567318" w:rsidP="00925EDC">
            <w:pPr>
              <w:overflowPunct w:val="0"/>
              <w:autoSpaceDE w:val="0"/>
              <w:autoSpaceDN w:val="0"/>
              <w:adjustRightInd w:val="0"/>
              <w:textAlignment w:val="baseline"/>
              <w:rPr>
                <w:rFonts w:cs="Arial"/>
                <w:sz w:val="22"/>
                <w:lang w:val="en-US"/>
              </w:rPr>
            </w:pPr>
            <w:r w:rsidRPr="00567318">
              <w:rPr>
                <w:rFonts w:cs="Arial"/>
                <w:sz w:val="22"/>
                <w:lang w:val="en-US"/>
              </w:rPr>
              <w:t>String from 1 to 16 symbols, optional field</w:t>
            </w:r>
          </w:p>
        </w:tc>
        <w:tc>
          <w:tcPr>
            <w:tcW w:w="1134" w:type="dxa"/>
          </w:tcPr>
          <w:p w14:paraId="4AFEAA6B" w14:textId="5E8551E0" w:rsidR="00567318" w:rsidRPr="00567318" w:rsidRDefault="00567318" w:rsidP="00925EDC">
            <w:pPr>
              <w:overflowPunct w:val="0"/>
              <w:autoSpaceDE w:val="0"/>
              <w:autoSpaceDN w:val="0"/>
              <w:adjustRightInd w:val="0"/>
              <w:textAlignment w:val="baseline"/>
              <w:rPr>
                <w:rFonts w:cs="Arial"/>
                <w:sz w:val="22"/>
                <w:lang w:val="en-US"/>
              </w:rPr>
            </w:pPr>
            <w:r w:rsidRPr="00567318">
              <w:rPr>
                <w:rFonts w:cs="Arial"/>
                <w:sz w:val="22"/>
              </w:rPr>
              <w:t>Yes</w:t>
            </w:r>
          </w:p>
        </w:tc>
        <w:tc>
          <w:tcPr>
            <w:tcW w:w="851" w:type="dxa"/>
          </w:tcPr>
          <w:p w14:paraId="6518F6AC" w14:textId="6E555293" w:rsidR="00567318" w:rsidRPr="00567318" w:rsidRDefault="00567318" w:rsidP="00925EDC">
            <w:pPr>
              <w:overflowPunct w:val="0"/>
              <w:autoSpaceDE w:val="0"/>
              <w:autoSpaceDN w:val="0"/>
              <w:adjustRightInd w:val="0"/>
              <w:textAlignment w:val="baseline"/>
              <w:rPr>
                <w:rFonts w:cs="Arial"/>
                <w:sz w:val="22"/>
                <w:lang w:val="en-US"/>
              </w:rPr>
            </w:pPr>
            <w:r w:rsidRPr="00567318">
              <w:rPr>
                <w:rFonts w:cs="Arial"/>
                <w:sz w:val="22"/>
              </w:rPr>
              <w:t>Yes</w:t>
            </w:r>
          </w:p>
        </w:tc>
      </w:tr>
      <w:tr w:rsidR="00567318" w:rsidRPr="00567318" w14:paraId="12488BF4" w14:textId="09BC1EB2" w:rsidTr="00567318">
        <w:tc>
          <w:tcPr>
            <w:tcW w:w="3256" w:type="dxa"/>
          </w:tcPr>
          <w:p w14:paraId="2392C336" w14:textId="4713924D" w:rsidR="00567318" w:rsidRPr="00567318" w:rsidRDefault="00567318" w:rsidP="00925EDC">
            <w:pPr>
              <w:rPr>
                <w:sz w:val="22"/>
                <w:lang w:val="en-US"/>
              </w:rPr>
            </w:pPr>
            <w:bookmarkStart w:id="136" w:name="OLE_LINK96"/>
            <w:bookmarkStart w:id="137" w:name="OLE_LINK97"/>
            <w:r w:rsidRPr="00567318">
              <w:rPr>
                <w:sz w:val="22"/>
                <w:lang w:val="en-US"/>
              </w:rPr>
              <w:t>automatNumber</w:t>
            </w:r>
            <w:bookmarkEnd w:id="136"/>
            <w:bookmarkEnd w:id="137"/>
          </w:p>
        </w:tc>
        <w:tc>
          <w:tcPr>
            <w:tcW w:w="3118" w:type="dxa"/>
          </w:tcPr>
          <w:p w14:paraId="5057BEB7" w14:textId="77777777" w:rsidR="00567318" w:rsidRPr="00567318" w:rsidRDefault="00567318" w:rsidP="00925EDC">
            <w:pPr>
              <w:rPr>
                <w:sz w:val="22"/>
              </w:rPr>
            </w:pPr>
            <w:bookmarkStart w:id="138" w:name="OLE_LINK180"/>
            <w:bookmarkStart w:id="139" w:name="OLE_LINK181"/>
            <w:r w:rsidRPr="00567318">
              <w:rPr>
                <w:sz w:val="22"/>
                <w:lang w:val="en-US"/>
              </w:rPr>
              <w:t>Automat</w:t>
            </w:r>
            <w:r w:rsidRPr="00567318">
              <w:rPr>
                <w:sz w:val="22"/>
              </w:rPr>
              <w:t xml:space="preserve"> </w:t>
            </w:r>
            <w:r w:rsidRPr="00567318">
              <w:rPr>
                <w:sz w:val="22"/>
                <w:lang w:val="en-US"/>
              </w:rPr>
              <w:t>Number</w:t>
            </w:r>
            <w:r w:rsidRPr="00567318">
              <w:rPr>
                <w:sz w:val="22"/>
              </w:rPr>
              <w:t xml:space="preserve">, </w:t>
            </w:r>
            <w:r w:rsidRPr="00567318">
              <w:rPr>
                <w:sz w:val="22"/>
                <w:lang w:val="en-US"/>
              </w:rPr>
              <w:t xml:space="preserve">tag </w:t>
            </w:r>
            <w:r w:rsidRPr="00567318">
              <w:rPr>
                <w:sz w:val="22"/>
              </w:rPr>
              <w:t>1036</w:t>
            </w:r>
            <w:bookmarkEnd w:id="138"/>
            <w:bookmarkEnd w:id="139"/>
          </w:p>
        </w:tc>
        <w:tc>
          <w:tcPr>
            <w:tcW w:w="2268" w:type="dxa"/>
          </w:tcPr>
          <w:p w14:paraId="513C52FD" w14:textId="76584BA8" w:rsidR="00567318" w:rsidRPr="00567318" w:rsidRDefault="00567318" w:rsidP="00925EDC">
            <w:pPr>
              <w:rPr>
                <w:rFonts w:cs="Arial"/>
                <w:sz w:val="22"/>
                <w:lang w:val="en-US"/>
              </w:rPr>
            </w:pPr>
            <w:r w:rsidRPr="00567318">
              <w:rPr>
                <w:rFonts w:cs="Arial"/>
                <w:sz w:val="22"/>
                <w:lang w:val="en-US"/>
              </w:rPr>
              <w:t xml:space="preserve">A string with a length of 1 to 20 characters, mandatory, if the group has a sign of transferring machine data, otherwise it should not be transmitted. </w:t>
            </w:r>
            <w:r w:rsidRPr="00567318">
              <w:rPr>
                <w:rFonts w:cs="Arial"/>
                <w:b/>
                <w:sz w:val="22"/>
                <w:lang w:val="en-US"/>
              </w:rPr>
              <w:t>Only for vending and transport.</w:t>
            </w:r>
          </w:p>
        </w:tc>
        <w:tc>
          <w:tcPr>
            <w:tcW w:w="1134" w:type="dxa"/>
          </w:tcPr>
          <w:p w14:paraId="7C650C3B" w14:textId="6F906D39" w:rsidR="00567318" w:rsidRPr="00567318" w:rsidRDefault="00567318" w:rsidP="00925EDC">
            <w:pPr>
              <w:rPr>
                <w:rFonts w:cs="Arial"/>
                <w:sz w:val="22"/>
                <w:lang w:val="en-US"/>
              </w:rPr>
            </w:pPr>
            <w:r w:rsidRPr="00567318">
              <w:rPr>
                <w:rFonts w:cs="Arial"/>
                <w:sz w:val="22"/>
              </w:rPr>
              <w:t>Yes</w:t>
            </w:r>
          </w:p>
        </w:tc>
        <w:tc>
          <w:tcPr>
            <w:tcW w:w="851" w:type="dxa"/>
          </w:tcPr>
          <w:p w14:paraId="10F24FF5" w14:textId="71A67025" w:rsidR="00567318" w:rsidRPr="00567318" w:rsidRDefault="00567318" w:rsidP="00925EDC">
            <w:pPr>
              <w:rPr>
                <w:rFonts w:cs="Arial"/>
                <w:sz w:val="22"/>
                <w:lang w:val="en-US"/>
              </w:rPr>
            </w:pPr>
            <w:r w:rsidRPr="00567318">
              <w:rPr>
                <w:rFonts w:cs="Arial"/>
                <w:sz w:val="22"/>
              </w:rPr>
              <w:t>Yes</w:t>
            </w:r>
          </w:p>
        </w:tc>
      </w:tr>
      <w:tr w:rsidR="00567318" w:rsidRPr="00567318" w14:paraId="37841798" w14:textId="3AF233CF" w:rsidTr="00567318">
        <w:tc>
          <w:tcPr>
            <w:tcW w:w="3256" w:type="dxa"/>
          </w:tcPr>
          <w:p w14:paraId="042DD388" w14:textId="657C6648" w:rsidR="00567318" w:rsidRPr="00567318" w:rsidRDefault="00567318" w:rsidP="00925EDC">
            <w:pPr>
              <w:rPr>
                <w:sz w:val="22"/>
              </w:rPr>
            </w:pPr>
            <w:bookmarkStart w:id="140" w:name="OLE_LINK182"/>
            <w:bookmarkStart w:id="141" w:name="OLE_LINK185"/>
            <w:r w:rsidRPr="00567318">
              <w:rPr>
                <w:sz w:val="22"/>
                <w:lang w:val="en-US"/>
              </w:rPr>
              <w:t>settlementAddress</w:t>
            </w:r>
            <w:bookmarkEnd w:id="140"/>
            <w:bookmarkEnd w:id="141"/>
          </w:p>
        </w:tc>
        <w:tc>
          <w:tcPr>
            <w:tcW w:w="3118" w:type="dxa"/>
          </w:tcPr>
          <w:p w14:paraId="6D18AB3F" w14:textId="77777777" w:rsidR="00567318" w:rsidRPr="00567318" w:rsidRDefault="00567318" w:rsidP="00925EDC">
            <w:pPr>
              <w:rPr>
                <w:sz w:val="22"/>
              </w:rPr>
            </w:pPr>
            <w:bookmarkStart w:id="142" w:name="OLE_LINK187"/>
            <w:bookmarkStart w:id="143" w:name="OLE_LINK188"/>
            <w:r w:rsidRPr="00567318">
              <w:rPr>
                <w:sz w:val="22"/>
                <w:lang w:val="en-US"/>
              </w:rPr>
              <w:t>Settlement</w:t>
            </w:r>
            <w:r w:rsidRPr="00567318">
              <w:rPr>
                <w:sz w:val="22"/>
              </w:rPr>
              <w:t xml:space="preserve"> </w:t>
            </w:r>
            <w:r w:rsidRPr="00567318">
              <w:rPr>
                <w:sz w:val="22"/>
                <w:lang w:val="en-US"/>
              </w:rPr>
              <w:t>Address</w:t>
            </w:r>
            <w:r w:rsidRPr="00567318">
              <w:rPr>
                <w:sz w:val="22"/>
              </w:rPr>
              <w:t xml:space="preserve">, </w:t>
            </w:r>
            <w:r w:rsidRPr="00567318">
              <w:rPr>
                <w:sz w:val="22"/>
                <w:lang w:val="en-US"/>
              </w:rPr>
              <w:t xml:space="preserve">tag </w:t>
            </w:r>
            <w:r w:rsidRPr="00567318">
              <w:rPr>
                <w:sz w:val="22"/>
              </w:rPr>
              <w:t>1009</w:t>
            </w:r>
            <w:bookmarkEnd w:id="142"/>
            <w:bookmarkEnd w:id="143"/>
          </w:p>
        </w:tc>
        <w:tc>
          <w:tcPr>
            <w:tcW w:w="2268" w:type="dxa"/>
          </w:tcPr>
          <w:p w14:paraId="666E7B7B" w14:textId="155E2084" w:rsidR="00567318" w:rsidRPr="00567318" w:rsidRDefault="00567318" w:rsidP="00925EDC">
            <w:pPr>
              <w:rPr>
                <w:rFonts w:cs="Arial"/>
                <w:sz w:val="22"/>
                <w:lang w:val="en-US"/>
              </w:rPr>
            </w:pPr>
            <w:r w:rsidRPr="00567318">
              <w:rPr>
                <w:rFonts w:cs="Arial"/>
                <w:sz w:val="22"/>
                <w:lang w:val="en-US"/>
              </w:rPr>
              <w:t xml:space="preserve">A string with a length of 1 to 243 characters, mandatory, if the group has a sign of machine data </w:t>
            </w:r>
            <w:r w:rsidRPr="00567318">
              <w:rPr>
                <w:rFonts w:cs="Arial"/>
                <w:sz w:val="22"/>
                <w:lang w:val="en-US"/>
              </w:rPr>
              <w:lastRenderedPageBreak/>
              <w:t xml:space="preserve">transmission, otherwise it should not be transmitted. </w:t>
            </w:r>
            <w:r w:rsidR="008F4931" w:rsidRPr="008F4931">
              <w:rPr>
                <w:rFonts w:cs="Arial"/>
                <w:b/>
                <w:sz w:val="22"/>
                <w:lang w:val="en-US"/>
              </w:rPr>
              <w:t>For vending, transport and couriers.</w:t>
            </w:r>
          </w:p>
        </w:tc>
        <w:tc>
          <w:tcPr>
            <w:tcW w:w="1134" w:type="dxa"/>
          </w:tcPr>
          <w:p w14:paraId="67E914B4" w14:textId="770D57E5" w:rsidR="00567318" w:rsidRPr="00567318" w:rsidRDefault="00567318" w:rsidP="00925EDC">
            <w:pPr>
              <w:rPr>
                <w:rFonts w:cs="Arial"/>
                <w:sz w:val="22"/>
                <w:lang w:val="en-US"/>
              </w:rPr>
            </w:pPr>
            <w:r w:rsidRPr="00567318">
              <w:rPr>
                <w:rFonts w:cs="Arial"/>
                <w:sz w:val="22"/>
              </w:rPr>
              <w:lastRenderedPageBreak/>
              <w:t>Yes</w:t>
            </w:r>
          </w:p>
        </w:tc>
        <w:tc>
          <w:tcPr>
            <w:tcW w:w="851" w:type="dxa"/>
          </w:tcPr>
          <w:p w14:paraId="78BA62D0" w14:textId="5D7D5F23" w:rsidR="00567318" w:rsidRPr="00567318" w:rsidRDefault="00567318" w:rsidP="00925EDC">
            <w:pPr>
              <w:rPr>
                <w:rFonts w:cs="Arial"/>
                <w:sz w:val="22"/>
                <w:lang w:val="en-US"/>
              </w:rPr>
            </w:pPr>
            <w:r w:rsidRPr="00567318">
              <w:rPr>
                <w:rFonts w:cs="Arial"/>
                <w:sz w:val="22"/>
              </w:rPr>
              <w:t>Yes</w:t>
            </w:r>
          </w:p>
        </w:tc>
      </w:tr>
      <w:tr w:rsidR="00567318" w:rsidRPr="00567318" w14:paraId="64505F07" w14:textId="216DC4DE" w:rsidTr="00567318">
        <w:tc>
          <w:tcPr>
            <w:tcW w:w="3256" w:type="dxa"/>
          </w:tcPr>
          <w:p w14:paraId="6189EA00" w14:textId="0273126A" w:rsidR="00567318" w:rsidRPr="00567318" w:rsidRDefault="00567318" w:rsidP="00CD058D">
            <w:pPr>
              <w:rPr>
                <w:sz w:val="22"/>
                <w:lang w:val="en-US"/>
              </w:rPr>
            </w:pPr>
            <w:bookmarkStart w:id="144" w:name="OLE_LINK218"/>
            <w:bookmarkStart w:id="145" w:name="OLE_LINK219"/>
            <w:bookmarkStart w:id="146" w:name="OLE_LINK220"/>
            <w:r w:rsidRPr="00567318">
              <w:rPr>
                <w:sz w:val="22"/>
                <w:lang w:val="en-US"/>
              </w:rPr>
              <w:lastRenderedPageBreak/>
              <w:t>settlementPlace</w:t>
            </w:r>
            <w:bookmarkEnd w:id="144"/>
            <w:bookmarkEnd w:id="145"/>
            <w:bookmarkEnd w:id="146"/>
          </w:p>
        </w:tc>
        <w:tc>
          <w:tcPr>
            <w:tcW w:w="3118" w:type="dxa"/>
          </w:tcPr>
          <w:p w14:paraId="02E2DC4B" w14:textId="77777777" w:rsidR="00567318" w:rsidRPr="00567318" w:rsidRDefault="00567318" w:rsidP="00CD058D">
            <w:pPr>
              <w:rPr>
                <w:sz w:val="22"/>
              </w:rPr>
            </w:pPr>
            <w:bookmarkStart w:id="147" w:name="OLE_LINK221"/>
            <w:bookmarkStart w:id="148" w:name="OLE_LINK224"/>
            <w:r w:rsidRPr="00567318">
              <w:rPr>
                <w:sz w:val="22"/>
                <w:lang w:val="en-US"/>
              </w:rPr>
              <w:t>Settlement</w:t>
            </w:r>
            <w:r w:rsidRPr="00567318">
              <w:rPr>
                <w:sz w:val="22"/>
              </w:rPr>
              <w:t xml:space="preserve"> </w:t>
            </w:r>
            <w:r w:rsidRPr="00567318">
              <w:rPr>
                <w:sz w:val="22"/>
                <w:lang w:val="en-US"/>
              </w:rPr>
              <w:t>Place</w:t>
            </w:r>
            <w:r w:rsidRPr="00567318">
              <w:rPr>
                <w:sz w:val="22"/>
              </w:rPr>
              <w:t>,</w:t>
            </w:r>
            <w:r w:rsidRPr="00567318">
              <w:rPr>
                <w:sz w:val="22"/>
                <w:lang w:val="en-US"/>
              </w:rPr>
              <w:t xml:space="preserve"> tag</w:t>
            </w:r>
            <w:r w:rsidRPr="00567318">
              <w:rPr>
                <w:sz w:val="22"/>
              </w:rPr>
              <w:t xml:space="preserve"> 1187</w:t>
            </w:r>
            <w:bookmarkEnd w:id="147"/>
            <w:bookmarkEnd w:id="148"/>
          </w:p>
        </w:tc>
        <w:tc>
          <w:tcPr>
            <w:tcW w:w="2268" w:type="dxa"/>
          </w:tcPr>
          <w:p w14:paraId="5429D800" w14:textId="5450AB17" w:rsidR="00567318" w:rsidRPr="00567318" w:rsidRDefault="00567318" w:rsidP="00CD058D">
            <w:pPr>
              <w:rPr>
                <w:rFonts w:cs="Arial"/>
                <w:sz w:val="22"/>
                <w:lang w:val="en-US"/>
              </w:rPr>
            </w:pPr>
            <w:r w:rsidRPr="00567318">
              <w:rPr>
                <w:rFonts w:cs="Arial"/>
                <w:sz w:val="22"/>
                <w:lang w:val="en-US"/>
              </w:rPr>
              <w:t xml:space="preserve">A string with a length of 1 to 243 characters, mandatory, if the group has a sign of machine data transmission, otherwise it should not be transmitted. </w:t>
            </w:r>
            <w:r w:rsidR="008F4931" w:rsidRPr="008F4931">
              <w:rPr>
                <w:rFonts w:cs="Arial"/>
                <w:b/>
                <w:sz w:val="22"/>
                <w:lang w:val="en-US"/>
              </w:rPr>
              <w:t>For vending, transport and couriers.</w:t>
            </w:r>
          </w:p>
        </w:tc>
        <w:tc>
          <w:tcPr>
            <w:tcW w:w="1134" w:type="dxa"/>
          </w:tcPr>
          <w:p w14:paraId="7A08488E" w14:textId="563579C0" w:rsidR="00567318" w:rsidRPr="00567318" w:rsidRDefault="00567318" w:rsidP="00CD058D">
            <w:pPr>
              <w:rPr>
                <w:rFonts w:cs="Arial"/>
                <w:sz w:val="22"/>
                <w:lang w:val="en-US"/>
              </w:rPr>
            </w:pPr>
            <w:r w:rsidRPr="00567318">
              <w:rPr>
                <w:rFonts w:cs="Arial"/>
                <w:sz w:val="22"/>
              </w:rPr>
              <w:t>Yes</w:t>
            </w:r>
          </w:p>
        </w:tc>
        <w:tc>
          <w:tcPr>
            <w:tcW w:w="851" w:type="dxa"/>
          </w:tcPr>
          <w:p w14:paraId="0B264381" w14:textId="7C2456B9" w:rsidR="00567318" w:rsidRPr="00567318" w:rsidRDefault="00567318" w:rsidP="00CD058D">
            <w:pPr>
              <w:rPr>
                <w:rFonts w:cs="Arial"/>
                <w:sz w:val="22"/>
                <w:lang w:val="en-US"/>
              </w:rPr>
            </w:pPr>
            <w:r w:rsidRPr="00567318">
              <w:rPr>
                <w:rFonts w:cs="Arial"/>
                <w:sz w:val="22"/>
              </w:rPr>
              <w:t>Yes</w:t>
            </w:r>
          </w:p>
        </w:tc>
      </w:tr>
      <w:tr w:rsidR="00567318" w:rsidRPr="00567318" w14:paraId="284CDF7F" w14:textId="55F870F2" w:rsidTr="00567318">
        <w:tc>
          <w:tcPr>
            <w:tcW w:w="3256" w:type="dxa"/>
          </w:tcPr>
          <w:p w14:paraId="7A5A7704" w14:textId="591124FA" w:rsidR="00567318" w:rsidRPr="00567318" w:rsidRDefault="00567318" w:rsidP="00CD058D">
            <w:pPr>
              <w:rPr>
                <w:sz w:val="22"/>
              </w:rPr>
            </w:pPr>
            <w:bookmarkStart w:id="149" w:name="_Hlk521064112"/>
            <w:r w:rsidRPr="00567318">
              <w:rPr>
                <w:sz w:val="22"/>
                <w:lang w:val="en-US"/>
              </w:rPr>
              <w:t>Customer</w:t>
            </w:r>
          </w:p>
        </w:tc>
        <w:tc>
          <w:tcPr>
            <w:tcW w:w="3118" w:type="dxa"/>
          </w:tcPr>
          <w:p w14:paraId="7B94CEBC" w14:textId="77777777" w:rsidR="00567318" w:rsidRPr="00567318" w:rsidRDefault="00567318" w:rsidP="00CD058D">
            <w:pPr>
              <w:rPr>
                <w:sz w:val="22"/>
              </w:rPr>
            </w:pPr>
            <w:r w:rsidRPr="00567318">
              <w:rPr>
                <w:sz w:val="22"/>
                <w:lang w:val="en-US"/>
              </w:rPr>
              <w:t>Customer</w:t>
            </w:r>
            <w:r w:rsidRPr="00567318">
              <w:rPr>
                <w:sz w:val="22"/>
              </w:rPr>
              <w:t xml:space="preserve"> (</w:t>
            </w:r>
            <w:r w:rsidRPr="00567318">
              <w:rPr>
                <w:sz w:val="22"/>
                <w:lang w:val="en-US"/>
              </w:rPr>
              <w:t>client</w:t>
            </w:r>
            <w:r w:rsidRPr="00567318">
              <w:rPr>
                <w:sz w:val="22"/>
              </w:rPr>
              <w:t xml:space="preserve">), </w:t>
            </w:r>
            <w:r w:rsidRPr="00567318">
              <w:rPr>
                <w:sz w:val="22"/>
                <w:lang w:val="en-US"/>
              </w:rPr>
              <w:t xml:space="preserve">tag </w:t>
            </w:r>
            <w:r w:rsidRPr="00567318">
              <w:rPr>
                <w:sz w:val="22"/>
              </w:rPr>
              <w:t>1227</w:t>
            </w:r>
          </w:p>
        </w:tc>
        <w:tc>
          <w:tcPr>
            <w:tcW w:w="2268" w:type="dxa"/>
          </w:tcPr>
          <w:p w14:paraId="16CBECEC" w14:textId="6D08363E" w:rsidR="00567318" w:rsidRPr="00567318" w:rsidRDefault="00567318" w:rsidP="00CD058D">
            <w:pPr>
              <w:rPr>
                <w:rFonts w:cs="Arial"/>
                <w:sz w:val="22"/>
                <w:lang w:val="en-US"/>
              </w:rPr>
            </w:pPr>
            <w:r w:rsidRPr="00567318">
              <w:rPr>
                <w:rFonts w:cs="Arial"/>
                <w:sz w:val="22"/>
                <w:lang w:val="en-US"/>
              </w:rPr>
              <w:t>String from 1 to 243 characters, optional field</w:t>
            </w:r>
          </w:p>
        </w:tc>
        <w:tc>
          <w:tcPr>
            <w:tcW w:w="1134" w:type="dxa"/>
          </w:tcPr>
          <w:p w14:paraId="337262E3" w14:textId="69AD468F" w:rsidR="00567318" w:rsidRPr="00567318" w:rsidRDefault="00567318" w:rsidP="00CD058D">
            <w:pPr>
              <w:rPr>
                <w:rFonts w:cs="Arial"/>
                <w:sz w:val="22"/>
                <w:lang w:val="en-US"/>
              </w:rPr>
            </w:pPr>
            <w:r w:rsidRPr="00567318">
              <w:rPr>
                <w:rFonts w:cs="Arial"/>
                <w:sz w:val="22"/>
                <w:lang w:val="en-US"/>
              </w:rPr>
              <w:t>Yes</w:t>
            </w:r>
          </w:p>
        </w:tc>
        <w:tc>
          <w:tcPr>
            <w:tcW w:w="851" w:type="dxa"/>
          </w:tcPr>
          <w:p w14:paraId="3711DFE3" w14:textId="79803308" w:rsidR="00567318" w:rsidRPr="00567318" w:rsidRDefault="00567318" w:rsidP="00CD058D">
            <w:pPr>
              <w:rPr>
                <w:rFonts w:cs="Arial"/>
                <w:sz w:val="22"/>
                <w:lang w:val="en-US"/>
              </w:rPr>
            </w:pPr>
            <w:r w:rsidRPr="00567318">
              <w:rPr>
                <w:rFonts w:cs="Arial"/>
                <w:sz w:val="22"/>
                <w:lang w:val="en-US"/>
              </w:rPr>
              <w:t>No</w:t>
            </w:r>
          </w:p>
        </w:tc>
      </w:tr>
      <w:tr w:rsidR="00567318" w:rsidRPr="00567318" w14:paraId="10A5D7D2" w14:textId="43C6D77D" w:rsidTr="00567318">
        <w:tc>
          <w:tcPr>
            <w:tcW w:w="3256" w:type="dxa"/>
          </w:tcPr>
          <w:p w14:paraId="2826C2BC" w14:textId="77777777" w:rsidR="00567318" w:rsidRPr="00567318" w:rsidRDefault="00567318" w:rsidP="00CD058D">
            <w:pPr>
              <w:rPr>
                <w:sz w:val="22"/>
              </w:rPr>
            </w:pPr>
            <w:bookmarkStart w:id="150" w:name="_Hlk521062820"/>
            <w:bookmarkEnd w:id="149"/>
            <w:r w:rsidRPr="00567318">
              <w:rPr>
                <w:sz w:val="22"/>
                <w:lang w:val="en-US"/>
              </w:rPr>
              <w:t>customerINN</w:t>
            </w:r>
          </w:p>
        </w:tc>
        <w:tc>
          <w:tcPr>
            <w:tcW w:w="3118" w:type="dxa"/>
          </w:tcPr>
          <w:p w14:paraId="72097797" w14:textId="77777777" w:rsidR="00567318" w:rsidRPr="00567318" w:rsidRDefault="00567318" w:rsidP="00CD058D">
            <w:pPr>
              <w:rPr>
                <w:sz w:val="22"/>
                <w:lang w:val="en-US"/>
              </w:rPr>
            </w:pPr>
            <w:r w:rsidRPr="00567318">
              <w:rPr>
                <w:sz w:val="22"/>
                <w:lang w:val="en-US"/>
              </w:rPr>
              <w:t>Customer (client ) INN</w:t>
            </w:r>
            <w:r w:rsidRPr="00567318">
              <w:rPr>
                <w:sz w:val="22"/>
              </w:rPr>
              <w:t xml:space="preserve">, </w:t>
            </w:r>
            <w:r w:rsidRPr="00567318">
              <w:rPr>
                <w:sz w:val="22"/>
                <w:lang w:val="en-US"/>
              </w:rPr>
              <w:t xml:space="preserve">tag </w:t>
            </w:r>
            <w:r w:rsidRPr="00567318">
              <w:rPr>
                <w:sz w:val="22"/>
              </w:rPr>
              <w:t>12</w:t>
            </w:r>
            <w:r w:rsidRPr="00567318">
              <w:rPr>
                <w:sz w:val="22"/>
                <w:lang w:val="en-US"/>
              </w:rPr>
              <w:t>28</w:t>
            </w:r>
          </w:p>
        </w:tc>
        <w:tc>
          <w:tcPr>
            <w:tcW w:w="2268" w:type="dxa"/>
          </w:tcPr>
          <w:p w14:paraId="703DDF21" w14:textId="35858537" w:rsidR="00567318" w:rsidRPr="00567318" w:rsidRDefault="00567318" w:rsidP="00CD058D">
            <w:pPr>
              <w:rPr>
                <w:rFonts w:cs="Arial"/>
                <w:sz w:val="22"/>
                <w:lang w:val="en-US"/>
              </w:rPr>
            </w:pPr>
            <w:r w:rsidRPr="00567318">
              <w:rPr>
                <w:rFonts w:cs="Arial"/>
                <w:sz w:val="22"/>
                <w:lang w:val="en-US"/>
              </w:rPr>
              <w:t>A string with a length of 10 to 12 characters, the format is NNNNNNNNN, optional field</w:t>
            </w:r>
          </w:p>
        </w:tc>
        <w:tc>
          <w:tcPr>
            <w:tcW w:w="1134" w:type="dxa"/>
          </w:tcPr>
          <w:p w14:paraId="661F2FCA" w14:textId="7A7FA73D" w:rsidR="00567318" w:rsidRPr="00567318" w:rsidRDefault="00567318" w:rsidP="00CD058D">
            <w:pPr>
              <w:rPr>
                <w:rFonts w:cs="Arial"/>
                <w:sz w:val="22"/>
                <w:lang w:val="en-US"/>
              </w:rPr>
            </w:pPr>
            <w:r w:rsidRPr="00567318">
              <w:rPr>
                <w:rFonts w:cs="Arial"/>
                <w:sz w:val="22"/>
                <w:lang w:val="en-US"/>
              </w:rPr>
              <w:t>Yes</w:t>
            </w:r>
          </w:p>
        </w:tc>
        <w:tc>
          <w:tcPr>
            <w:tcW w:w="851" w:type="dxa"/>
          </w:tcPr>
          <w:p w14:paraId="3E45AFF3" w14:textId="201558C9" w:rsidR="00567318" w:rsidRPr="00567318" w:rsidRDefault="00567318" w:rsidP="00CD058D">
            <w:pPr>
              <w:rPr>
                <w:rFonts w:cs="Arial"/>
                <w:sz w:val="22"/>
                <w:lang w:val="en-US"/>
              </w:rPr>
            </w:pPr>
            <w:r w:rsidRPr="00567318">
              <w:rPr>
                <w:rFonts w:cs="Arial"/>
                <w:sz w:val="22"/>
                <w:lang w:val="en-US"/>
              </w:rPr>
              <w:t>No</w:t>
            </w:r>
          </w:p>
        </w:tc>
      </w:tr>
      <w:tr w:rsidR="00567318" w:rsidRPr="00567318" w14:paraId="311ABA56" w14:textId="127BD971" w:rsidTr="00567318">
        <w:tc>
          <w:tcPr>
            <w:tcW w:w="3256" w:type="dxa"/>
          </w:tcPr>
          <w:p w14:paraId="45555D3E" w14:textId="71B75D83" w:rsidR="00567318" w:rsidRPr="00567318" w:rsidRDefault="00567318" w:rsidP="00CD058D">
            <w:pPr>
              <w:rPr>
                <w:sz w:val="22"/>
              </w:rPr>
            </w:pPr>
            <w:r w:rsidRPr="00567318">
              <w:rPr>
                <w:sz w:val="22"/>
                <w:lang w:val="en-US"/>
              </w:rPr>
              <w:t>Cashier</w:t>
            </w:r>
          </w:p>
        </w:tc>
        <w:tc>
          <w:tcPr>
            <w:tcW w:w="3118" w:type="dxa"/>
          </w:tcPr>
          <w:p w14:paraId="76E6F813" w14:textId="77777777" w:rsidR="00567318" w:rsidRPr="00567318" w:rsidRDefault="00567318" w:rsidP="00CD058D">
            <w:pPr>
              <w:rPr>
                <w:sz w:val="22"/>
              </w:rPr>
            </w:pPr>
            <w:bookmarkStart w:id="151" w:name="OLE_LINK419"/>
            <w:r w:rsidRPr="00567318">
              <w:rPr>
                <w:sz w:val="22"/>
                <w:lang w:val="en-US"/>
              </w:rPr>
              <w:t>Cashier</w:t>
            </w:r>
            <w:r w:rsidRPr="00567318">
              <w:rPr>
                <w:sz w:val="22"/>
              </w:rPr>
              <w:t xml:space="preserve">, </w:t>
            </w:r>
            <w:r w:rsidRPr="00567318">
              <w:rPr>
                <w:sz w:val="22"/>
                <w:lang w:val="en-US"/>
              </w:rPr>
              <w:t xml:space="preserve">tag </w:t>
            </w:r>
            <w:r w:rsidRPr="00567318">
              <w:rPr>
                <w:sz w:val="22"/>
              </w:rPr>
              <w:t>1021</w:t>
            </w:r>
            <w:bookmarkEnd w:id="151"/>
          </w:p>
        </w:tc>
        <w:tc>
          <w:tcPr>
            <w:tcW w:w="2268" w:type="dxa"/>
          </w:tcPr>
          <w:p w14:paraId="15C7E7F7" w14:textId="68782A2D" w:rsidR="00567318" w:rsidRPr="00567318" w:rsidRDefault="00567318" w:rsidP="00CD058D">
            <w:pPr>
              <w:rPr>
                <w:rFonts w:cs="Arial"/>
                <w:sz w:val="22"/>
                <w:lang w:val="en-US"/>
              </w:rPr>
            </w:pPr>
            <w:r w:rsidRPr="00567318">
              <w:rPr>
                <w:rFonts w:cs="Arial"/>
                <w:sz w:val="22"/>
                <w:lang w:val="en-US"/>
              </w:rPr>
              <w:t>String from 1 to 64 characters, optional field</w:t>
            </w:r>
            <w:r w:rsidR="008F4931">
              <w:rPr>
                <w:rFonts w:cs="Arial"/>
                <w:sz w:val="22"/>
                <w:lang w:val="en-US"/>
              </w:rPr>
              <w:br/>
            </w:r>
            <w:r w:rsidR="008F4931" w:rsidRPr="008F4931">
              <w:rPr>
                <w:rFonts w:cs="Arial"/>
                <w:b/>
                <w:sz w:val="22"/>
                <w:lang w:val="en-US"/>
              </w:rPr>
              <w:t>Mandatory for couriers</w:t>
            </w:r>
          </w:p>
        </w:tc>
        <w:tc>
          <w:tcPr>
            <w:tcW w:w="1134" w:type="dxa"/>
          </w:tcPr>
          <w:p w14:paraId="286B4525" w14:textId="55766DBA" w:rsidR="00567318" w:rsidRPr="00567318" w:rsidRDefault="00567318" w:rsidP="00CD058D">
            <w:pPr>
              <w:rPr>
                <w:rFonts w:cs="Arial"/>
                <w:sz w:val="22"/>
                <w:lang w:val="en-US"/>
              </w:rPr>
            </w:pPr>
            <w:r w:rsidRPr="00567318">
              <w:rPr>
                <w:rFonts w:cs="Arial"/>
                <w:sz w:val="22"/>
              </w:rPr>
              <w:t>Yes</w:t>
            </w:r>
          </w:p>
        </w:tc>
        <w:tc>
          <w:tcPr>
            <w:tcW w:w="851" w:type="dxa"/>
          </w:tcPr>
          <w:p w14:paraId="34518790" w14:textId="71014B62" w:rsidR="00567318" w:rsidRPr="00567318" w:rsidRDefault="00567318" w:rsidP="00CD058D">
            <w:pPr>
              <w:rPr>
                <w:rFonts w:cs="Arial"/>
                <w:sz w:val="22"/>
                <w:lang w:val="en-US"/>
              </w:rPr>
            </w:pPr>
            <w:r w:rsidRPr="00567318">
              <w:rPr>
                <w:rFonts w:cs="Arial"/>
                <w:sz w:val="22"/>
              </w:rPr>
              <w:t>Yes</w:t>
            </w:r>
          </w:p>
        </w:tc>
      </w:tr>
      <w:tr w:rsidR="00567318" w:rsidRPr="00567318" w14:paraId="1DC4F3C9" w14:textId="36CA6C0A" w:rsidTr="00567318">
        <w:tc>
          <w:tcPr>
            <w:tcW w:w="3256" w:type="dxa"/>
          </w:tcPr>
          <w:p w14:paraId="696B3348" w14:textId="77777777" w:rsidR="00567318" w:rsidRPr="00567318" w:rsidRDefault="00567318" w:rsidP="00CD058D">
            <w:pPr>
              <w:rPr>
                <w:sz w:val="22"/>
              </w:rPr>
            </w:pPr>
            <w:r w:rsidRPr="00567318">
              <w:rPr>
                <w:sz w:val="22"/>
                <w:lang w:val="en-US"/>
              </w:rPr>
              <w:t>cashierINN</w:t>
            </w:r>
          </w:p>
        </w:tc>
        <w:tc>
          <w:tcPr>
            <w:tcW w:w="3118" w:type="dxa"/>
          </w:tcPr>
          <w:p w14:paraId="509B3A48" w14:textId="77777777" w:rsidR="00567318" w:rsidRPr="00567318" w:rsidRDefault="00567318" w:rsidP="00CD058D">
            <w:pPr>
              <w:rPr>
                <w:sz w:val="22"/>
                <w:lang w:val="en-US"/>
              </w:rPr>
            </w:pPr>
            <w:bookmarkStart w:id="152" w:name="OLE_LINK439"/>
            <w:r w:rsidRPr="00567318">
              <w:rPr>
                <w:sz w:val="22"/>
                <w:lang w:val="en-US"/>
              </w:rPr>
              <w:t>Cashier INN</w:t>
            </w:r>
            <w:r w:rsidRPr="00567318">
              <w:rPr>
                <w:sz w:val="22"/>
              </w:rPr>
              <w:t xml:space="preserve">, </w:t>
            </w:r>
            <w:r w:rsidRPr="00567318">
              <w:rPr>
                <w:sz w:val="22"/>
                <w:lang w:val="en-US"/>
              </w:rPr>
              <w:t xml:space="preserve">tag </w:t>
            </w:r>
            <w:r w:rsidRPr="00567318">
              <w:rPr>
                <w:sz w:val="22"/>
              </w:rPr>
              <w:t>1203</w:t>
            </w:r>
            <w:bookmarkEnd w:id="152"/>
          </w:p>
        </w:tc>
        <w:tc>
          <w:tcPr>
            <w:tcW w:w="2268" w:type="dxa"/>
          </w:tcPr>
          <w:p w14:paraId="6E17AFEC" w14:textId="39261D61" w:rsidR="00567318" w:rsidRPr="00567318" w:rsidRDefault="00567318" w:rsidP="00CD058D">
            <w:pPr>
              <w:rPr>
                <w:rFonts w:cs="Arial"/>
                <w:sz w:val="22"/>
                <w:lang w:val="en-US"/>
              </w:rPr>
            </w:pPr>
            <w:r w:rsidRPr="00567318">
              <w:rPr>
                <w:rFonts w:cs="Arial"/>
                <w:sz w:val="22"/>
                <w:lang w:val="en-US"/>
              </w:rPr>
              <w:t>12 character string format NNNNNNNNNNNN, optional field</w:t>
            </w:r>
          </w:p>
        </w:tc>
        <w:tc>
          <w:tcPr>
            <w:tcW w:w="1134" w:type="dxa"/>
          </w:tcPr>
          <w:p w14:paraId="115F42D4" w14:textId="2AE9417B" w:rsidR="00567318" w:rsidRPr="00567318" w:rsidRDefault="00567318" w:rsidP="00CD058D">
            <w:pPr>
              <w:rPr>
                <w:rFonts w:cs="Arial"/>
                <w:sz w:val="22"/>
                <w:lang w:val="en-US"/>
              </w:rPr>
            </w:pPr>
            <w:r w:rsidRPr="00567318">
              <w:rPr>
                <w:rFonts w:cs="Arial"/>
                <w:sz w:val="22"/>
              </w:rPr>
              <w:t>Yes</w:t>
            </w:r>
          </w:p>
        </w:tc>
        <w:tc>
          <w:tcPr>
            <w:tcW w:w="851" w:type="dxa"/>
          </w:tcPr>
          <w:p w14:paraId="0E9F957A" w14:textId="2FD711C7" w:rsidR="00567318" w:rsidRPr="00567318" w:rsidRDefault="00567318" w:rsidP="00CD058D">
            <w:pPr>
              <w:rPr>
                <w:rFonts w:cs="Arial"/>
                <w:sz w:val="22"/>
                <w:lang w:val="en-US"/>
              </w:rPr>
            </w:pPr>
            <w:r w:rsidRPr="00567318">
              <w:rPr>
                <w:rFonts w:cs="Arial"/>
                <w:sz w:val="22"/>
              </w:rPr>
              <w:t>Yes</w:t>
            </w:r>
          </w:p>
        </w:tc>
      </w:tr>
      <w:tr w:rsidR="00567318" w:rsidRPr="00567318" w14:paraId="4039DAEF" w14:textId="1B3614A2" w:rsidTr="00567318">
        <w:tc>
          <w:tcPr>
            <w:tcW w:w="3256" w:type="dxa"/>
          </w:tcPr>
          <w:p w14:paraId="27C93406" w14:textId="77777777" w:rsidR="00567318" w:rsidRPr="00567318" w:rsidRDefault="00567318" w:rsidP="00CD058D">
            <w:pPr>
              <w:rPr>
                <w:sz w:val="22"/>
                <w:lang w:val="en-US"/>
              </w:rPr>
            </w:pPr>
            <w:r w:rsidRPr="00567318">
              <w:rPr>
                <w:sz w:val="22"/>
                <w:lang w:val="en-US"/>
              </w:rPr>
              <w:t>senderEmail</w:t>
            </w:r>
          </w:p>
        </w:tc>
        <w:tc>
          <w:tcPr>
            <w:tcW w:w="3118" w:type="dxa"/>
          </w:tcPr>
          <w:p w14:paraId="6CDD8106" w14:textId="77777777" w:rsidR="00567318" w:rsidRPr="00567318" w:rsidRDefault="00567318" w:rsidP="00CD058D">
            <w:pPr>
              <w:rPr>
                <w:sz w:val="22"/>
              </w:rPr>
            </w:pPr>
            <w:bookmarkStart w:id="153" w:name="OLE_LINK440"/>
            <w:r w:rsidRPr="00567318">
              <w:rPr>
                <w:sz w:val="22"/>
                <w:lang w:val="en-US"/>
              </w:rPr>
              <w:t>Sender Email</w:t>
            </w:r>
            <w:r w:rsidRPr="00567318">
              <w:rPr>
                <w:sz w:val="22"/>
              </w:rPr>
              <w:t xml:space="preserve">, </w:t>
            </w:r>
            <w:r w:rsidRPr="00567318">
              <w:rPr>
                <w:sz w:val="22"/>
                <w:lang w:val="en-US"/>
              </w:rPr>
              <w:t>tag</w:t>
            </w:r>
            <w:r w:rsidRPr="00567318">
              <w:rPr>
                <w:sz w:val="22"/>
              </w:rPr>
              <w:t xml:space="preserve"> 1117</w:t>
            </w:r>
            <w:bookmarkEnd w:id="153"/>
          </w:p>
        </w:tc>
        <w:tc>
          <w:tcPr>
            <w:tcW w:w="2268" w:type="dxa"/>
          </w:tcPr>
          <w:p w14:paraId="08ABC1E3" w14:textId="2A6688CD" w:rsidR="00567318" w:rsidRPr="00567318" w:rsidRDefault="00567318" w:rsidP="00CD058D">
            <w:pPr>
              <w:rPr>
                <w:rFonts w:cs="Arial"/>
                <w:sz w:val="22"/>
                <w:lang w:val="en-US"/>
              </w:rPr>
            </w:pPr>
            <w:r w:rsidRPr="00567318">
              <w:rPr>
                <w:rFonts w:cs="Arial"/>
                <w:sz w:val="22"/>
                <w:lang w:val="en-US"/>
              </w:rPr>
              <w:t>String from 1 to 64 characters, optional field</w:t>
            </w:r>
          </w:p>
        </w:tc>
        <w:tc>
          <w:tcPr>
            <w:tcW w:w="1134" w:type="dxa"/>
          </w:tcPr>
          <w:p w14:paraId="49D87ABB" w14:textId="11C133F1" w:rsidR="00567318" w:rsidRPr="00567318" w:rsidRDefault="00567318" w:rsidP="00CD058D">
            <w:pPr>
              <w:rPr>
                <w:rFonts w:cs="Arial"/>
                <w:sz w:val="22"/>
                <w:lang w:val="en-US"/>
              </w:rPr>
            </w:pPr>
            <w:r w:rsidRPr="00567318">
              <w:rPr>
                <w:rFonts w:cs="Arial"/>
                <w:sz w:val="22"/>
              </w:rPr>
              <w:t>Yes</w:t>
            </w:r>
          </w:p>
        </w:tc>
        <w:tc>
          <w:tcPr>
            <w:tcW w:w="851" w:type="dxa"/>
          </w:tcPr>
          <w:p w14:paraId="04C23DE2" w14:textId="55CB9BCA" w:rsidR="00567318" w:rsidRPr="00567318" w:rsidRDefault="00567318" w:rsidP="00CD058D">
            <w:pPr>
              <w:rPr>
                <w:rFonts w:cs="Arial"/>
                <w:sz w:val="22"/>
                <w:lang w:val="en-US"/>
              </w:rPr>
            </w:pPr>
            <w:r w:rsidRPr="00567318">
              <w:rPr>
                <w:rFonts w:cs="Arial"/>
                <w:sz w:val="22"/>
              </w:rPr>
              <w:t>Yes</w:t>
            </w:r>
          </w:p>
        </w:tc>
      </w:tr>
      <w:tr w:rsidR="00567318" w:rsidRPr="00567318" w14:paraId="1455974F" w14:textId="2ACCAEF7" w:rsidTr="00567318">
        <w:tc>
          <w:tcPr>
            <w:tcW w:w="3256" w:type="dxa"/>
          </w:tcPr>
          <w:p w14:paraId="0690E8E1" w14:textId="77777777" w:rsidR="00567318" w:rsidRPr="00567318" w:rsidRDefault="00567318" w:rsidP="00CD058D">
            <w:pPr>
              <w:rPr>
                <w:sz w:val="22"/>
                <w:lang w:val="en-US"/>
              </w:rPr>
            </w:pPr>
            <w:r w:rsidRPr="00567318">
              <w:rPr>
                <w:sz w:val="22"/>
                <w:lang w:val="en-US"/>
              </w:rPr>
              <w:t>totalSum</w:t>
            </w:r>
          </w:p>
        </w:tc>
        <w:tc>
          <w:tcPr>
            <w:tcW w:w="3118" w:type="dxa"/>
          </w:tcPr>
          <w:p w14:paraId="0042C25B" w14:textId="77777777" w:rsidR="00567318" w:rsidRPr="00567318" w:rsidRDefault="00567318" w:rsidP="00CD058D">
            <w:pPr>
              <w:rPr>
                <w:sz w:val="22"/>
                <w:lang w:val="en-US"/>
              </w:rPr>
            </w:pPr>
            <w:r w:rsidRPr="00567318">
              <w:rPr>
                <w:sz w:val="22"/>
                <w:lang w:val="en-US"/>
              </w:rPr>
              <w:t>Total Sum (</w:t>
            </w:r>
            <w:r w:rsidRPr="00567318">
              <w:rPr>
                <w:i/>
                <w:sz w:val="22"/>
                <w:lang w:val="en-US"/>
              </w:rPr>
              <w:t>accountable form</w:t>
            </w:r>
            <w:r w:rsidRPr="00567318">
              <w:rPr>
                <w:sz w:val="22"/>
                <w:lang w:val="en-US"/>
              </w:rPr>
              <w:t>), tag 1020.</w:t>
            </w:r>
          </w:p>
          <w:p w14:paraId="1C26BC88" w14:textId="32DE28AD" w:rsidR="00567318" w:rsidRPr="00567318" w:rsidRDefault="00567318" w:rsidP="00CD058D">
            <w:pPr>
              <w:rPr>
                <w:sz w:val="22"/>
                <w:lang w:val="en-US"/>
              </w:rPr>
            </w:pPr>
          </w:p>
          <w:p w14:paraId="4FF8C471" w14:textId="73AE2449" w:rsidR="00567318" w:rsidRPr="00567318" w:rsidRDefault="00567318" w:rsidP="00CD058D">
            <w:pPr>
              <w:rPr>
                <w:sz w:val="22"/>
                <w:lang w:val="en-US"/>
              </w:rPr>
            </w:pPr>
            <w:r w:rsidRPr="00567318">
              <w:rPr>
                <w:sz w:val="22"/>
                <w:lang w:val="en-US"/>
              </w:rPr>
              <w:t>Tax Authority allows rounding in this field.  The Tax Authority requirements are: «</w:t>
            </w:r>
            <w:r w:rsidRPr="00567318">
              <w:rPr>
                <w:i/>
                <w:iCs/>
                <w:sz w:val="22"/>
                <w:lang w:val="en-US"/>
              </w:rPr>
              <w:t>Tag 1020 is calculated as sum of all sums for each positions in a receipt (tags 1043). If tag 1020 is calculated by external calculation device, the value of tag 1020 without kopeks mast be the equal to sum of all positions in the receipt without kopeks»</w:t>
            </w:r>
            <w:r w:rsidRPr="00567318">
              <w:rPr>
                <w:sz w:val="22"/>
                <w:lang w:val="en-US"/>
              </w:rPr>
              <w:t>.</w:t>
            </w:r>
          </w:p>
          <w:p w14:paraId="123A6B89" w14:textId="77777777" w:rsidR="00567318" w:rsidRPr="00567318" w:rsidRDefault="00567318" w:rsidP="00CD058D">
            <w:pPr>
              <w:rPr>
                <w:i/>
                <w:sz w:val="22"/>
                <w:lang w:val="en-US"/>
              </w:rPr>
            </w:pPr>
          </w:p>
          <w:p w14:paraId="2A407704" w14:textId="79EF1DF1" w:rsidR="00567318" w:rsidRPr="00567318" w:rsidRDefault="00567318" w:rsidP="00CD058D">
            <w:pPr>
              <w:rPr>
                <w:iCs/>
                <w:sz w:val="22"/>
                <w:lang w:val="en-US"/>
              </w:rPr>
            </w:pPr>
            <w:r w:rsidRPr="00567318">
              <w:rPr>
                <w:iCs/>
                <w:sz w:val="22"/>
                <w:lang w:val="en-US"/>
              </w:rPr>
              <w:t>OrangeData company recommends clients to use exact value in this field and do not apply rounding to avoid confusions.</w:t>
            </w:r>
          </w:p>
          <w:p w14:paraId="151B6BFA" w14:textId="11EF73F7" w:rsidR="00567318" w:rsidRPr="00567318" w:rsidRDefault="00567318" w:rsidP="00CD058D">
            <w:pPr>
              <w:rPr>
                <w:i/>
                <w:sz w:val="22"/>
                <w:lang w:val="en-US"/>
              </w:rPr>
            </w:pPr>
          </w:p>
        </w:tc>
        <w:tc>
          <w:tcPr>
            <w:tcW w:w="2268" w:type="dxa"/>
          </w:tcPr>
          <w:p w14:paraId="580A0B05" w14:textId="63EC7E7A" w:rsidR="00567318" w:rsidRPr="00567318" w:rsidRDefault="00567318" w:rsidP="00CD058D">
            <w:pPr>
              <w:rPr>
                <w:rFonts w:cs="Arial"/>
                <w:sz w:val="22"/>
                <w:lang w:val="en-US"/>
              </w:rPr>
            </w:pPr>
            <w:r w:rsidRPr="00567318">
              <w:rPr>
                <w:rFonts w:cs="Arial"/>
                <w:sz w:val="22"/>
                <w:lang w:val="en-US"/>
              </w:rPr>
              <w:lastRenderedPageBreak/>
              <w:t>Decimal number up to 2 characters after the dot, optional field</w:t>
            </w:r>
          </w:p>
        </w:tc>
        <w:tc>
          <w:tcPr>
            <w:tcW w:w="1134" w:type="dxa"/>
          </w:tcPr>
          <w:p w14:paraId="5B9D7C51" w14:textId="55AA6349" w:rsidR="00567318" w:rsidRPr="00567318" w:rsidRDefault="00567318" w:rsidP="00CD058D">
            <w:pPr>
              <w:rPr>
                <w:rFonts w:cs="Arial"/>
                <w:sz w:val="22"/>
                <w:lang w:val="en-US"/>
              </w:rPr>
            </w:pPr>
            <w:r w:rsidRPr="00567318">
              <w:rPr>
                <w:rFonts w:cs="Arial"/>
                <w:sz w:val="22"/>
              </w:rPr>
              <w:t>Yes</w:t>
            </w:r>
          </w:p>
        </w:tc>
        <w:tc>
          <w:tcPr>
            <w:tcW w:w="851" w:type="dxa"/>
          </w:tcPr>
          <w:p w14:paraId="0961057D" w14:textId="3562DE56" w:rsidR="00567318" w:rsidRPr="00567318" w:rsidRDefault="00567318" w:rsidP="00CD058D">
            <w:pPr>
              <w:rPr>
                <w:rFonts w:cs="Arial"/>
                <w:sz w:val="22"/>
                <w:lang w:val="en-US"/>
              </w:rPr>
            </w:pPr>
            <w:r w:rsidRPr="00567318">
              <w:rPr>
                <w:rFonts w:cs="Arial"/>
                <w:sz w:val="22"/>
              </w:rPr>
              <w:t>Yes</w:t>
            </w:r>
          </w:p>
        </w:tc>
      </w:tr>
      <w:tr w:rsidR="00567318" w:rsidRPr="00567318" w14:paraId="5C52635C" w14:textId="6A1C3206" w:rsidTr="00567318">
        <w:tc>
          <w:tcPr>
            <w:tcW w:w="3256" w:type="dxa"/>
          </w:tcPr>
          <w:p w14:paraId="329A7908" w14:textId="77777777" w:rsidR="00567318" w:rsidRPr="00567318" w:rsidRDefault="00567318" w:rsidP="00CD058D">
            <w:pPr>
              <w:rPr>
                <w:sz w:val="22"/>
                <w:lang w:val="en-US"/>
              </w:rPr>
            </w:pPr>
            <w:r w:rsidRPr="00567318">
              <w:rPr>
                <w:sz w:val="22"/>
                <w:lang w:val="en-US"/>
              </w:rPr>
              <w:lastRenderedPageBreak/>
              <w:t>vat1Sum</w:t>
            </w:r>
          </w:p>
        </w:tc>
        <w:tc>
          <w:tcPr>
            <w:tcW w:w="3118" w:type="dxa"/>
          </w:tcPr>
          <w:p w14:paraId="6B21FEBF" w14:textId="77777777" w:rsidR="00567318" w:rsidRPr="00567318" w:rsidRDefault="00567318" w:rsidP="00CD058D">
            <w:pPr>
              <w:rPr>
                <w:sz w:val="22"/>
                <w:lang w:val="en-US"/>
              </w:rPr>
            </w:pPr>
            <w:r w:rsidRPr="00567318">
              <w:rPr>
                <w:sz w:val="22"/>
                <w:lang w:val="en-US"/>
              </w:rPr>
              <w:t>The amount of the VAT receipt at a rate of 20%, tag 1102</w:t>
            </w:r>
          </w:p>
        </w:tc>
        <w:tc>
          <w:tcPr>
            <w:tcW w:w="2268" w:type="dxa"/>
          </w:tcPr>
          <w:p w14:paraId="1236D33C" w14:textId="28229087" w:rsidR="00567318" w:rsidRPr="00567318" w:rsidRDefault="00567318" w:rsidP="00CD058D">
            <w:pPr>
              <w:rPr>
                <w:rFonts w:cs="Arial"/>
                <w:sz w:val="22"/>
                <w:lang w:val="en-US"/>
              </w:rPr>
            </w:pPr>
            <w:r w:rsidRPr="00567318">
              <w:rPr>
                <w:rFonts w:cs="Arial"/>
                <w:sz w:val="22"/>
                <w:lang w:val="en-US"/>
              </w:rPr>
              <w:t>Decimal number up to 2 characters after the dot, optional field</w:t>
            </w:r>
          </w:p>
        </w:tc>
        <w:tc>
          <w:tcPr>
            <w:tcW w:w="1134" w:type="dxa"/>
          </w:tcPr>
          <w:p w14:paraId="63F8F8B0" w14:textId="06938244" w:rsidR="00567318" w:rsidRPr="00567318" w:rsidRDefault="00567318" w:rsidP="00CD058D">
            <w:pPr>
              <w:rPr>
                <w:rFonts w:cs="Arial"/>
                <w:sz w:val="22"/>
                <w:lang w:val="en-US"/>
              </w:rPr>
            </w:pPr>
            <w:r w:rsidRPr="00567318">
              <w:rPr>
                <w:rFonts w:cs="Arial"/>
                <w:sz w:val="22"/>
              </w:rPr>
              <w:t>Yes</w:t>
            </w:r>
          </w:p>
        </w:tc>
        <w:tc>
          <w:tcPr>
            <w:tcW w:w="851" w:type="dxa"/>
          </w:tcPr>
          <w:p w14:paraId="56B7F110" w14:textId="4C325A03" w:rsidR="00567318" w:rsidRPr="00567318" w:rsidRDefault="00567318" w:rsidP="00CD058D">
            <w:pPr>
              <w:rPr>
                <w:rFonts w:cs="Arial"/>
                <w:sz w:val="22"/>
                <w:lang w:val="en-US"/>
              </w:rPr>
            </w:pPr>
            <w:r w:rsidRPr="00567318">
              <w:rPr>
                <w:rFonts w:cs="Arial"/>
                <w:sz w:val="22"/>
              </w:rPr>
              <w:t>Yes</w:t>
            </w:r>
          </w:p>
        </w:tc>
      </w:tr>
      <w:tr w:rsidR="00567318" w:rsidRPr="00567318" w14:paraId="31CF0C75" w14:textId="69A7C754" w:rsidTr="00567318">
        <w:tc>
          <w:tcPr>
            <w:tcW w:w="3256" w:type="dxa"/>
          </w:tcPr>
          <w:p w14:paraId="5FBAB3F6" w14:textId="77777777" w:rsidR="00567318" w:rsidRPr="00567318" w:rsidRDefault="00567318" w:rsidP="00CD058D">
            <w:pPr>
              <w:rPr>
                <w:sz w:val="22"/>
                <w:lang w:val="en-US"/>
              </w:rPr>
            </w:pPr>
            <w:r w:rsidRPr="00567318">
              <w:rPr>
                <w:sz w:val="22"/>
                <w:lang w:val="en-US"/>
              </w:rPr>
              <w:t>vat2Sum</w:t>
            </w:r>
          </w:p>
        </w:tc>
        <w:tc>
          <w:tcPr>
            <w:tcW w:w="3118" w:type="dxa"/>
          </w:tcPr>
          <w:p w14:paraId="1896C1A8" w14:textId="77777777" w:rsidR="00567318" w:rsidRPr="00567318" w:rsidRDefault="00567318" w:rsidP="00CD058D">
            <w:pPr>
              <w:rPr>
                <w:sz w:val="22"/>
                <w:lang w:val="en-US"/>
              </w:rPr>
            </w:pPr>
            <w:r w:rsidRPr="00567318">
              <w:rPr>
                <w:sz w:val="22"/>
                <w:lang w:val="en-US"/>
              </w:rPr>
              <w:t>The amount of the VAT receipt at a rate of 10%, tag 1103</w:t>
            </w:r>
          </w:p>
        </w:tc>
        <w:tc>
          <w:tcPr>
            <w:tcW w:w="2268" w:type="dxa"/>
          </w:tcPr>
          <w:p w14:paraId="6A9002F9" w14:textId="55286B96" w:rsidR="00567318" w:rsidRPr="00567318" w:rsidRDefault="00567318" w:rsidP="00CD058D">
            <w:pPr>
              <w:rPr>
                <w:rFonts w:cs="Arial"/>
                <w:sz w:val="22"/>
                <w:lang w:val="en-US"/>
              </w:rPr>
            </w:pPr>
            <w:r w:rsidRPr="00567318">
              <w:rPr>
                <w:rFonts w:cs="Arial"/>
                <w:sz w:val="22"/>
                <w:lang w:val="en-US"/>
              </w:rPr>
              <w:t>Decimal number up to 2 characters after the dot, optional field</w:t>
            </w:r>
          </w:p>
        </w:tc>
        <w:tc>
          <w:tcPr>
            <w:tcW w:w="1134" w:type="dxa"/>
          </w:tcPr>
          <w:p w14:paraId="21A6A321" w14:textId="74F1210B" w:rsidR="00567318" w:rsidRPr="00567318" w:rsidRDefault="00567318" w:rsidP="00CD058D">
            <w:pPr>
              <w:rPr>
                <w:rFonts w:cs="Arial"/>
                <w:sz w:val="22"/>
                <w:lang w:val="en-US"/>
              </w:rPr>
            </w:pPr>
            <w:r w:rsidRPr="00567318">
              <w:rPr>
                <w:rFonts w:cs="Arial"/>
                <w:sz w:val="22"/>
              </w:rPr>
              <w:t>Yes</w:t>
            </w:r>
          </w:p>
        </w:tc>
        <w:tc>
          <w:tcPr>
            <w:tcW w:w="851" w:type="dxa"/>
          </w:tcPr>
          <w:p w14:paraId="6496DD85" w14:textId="0FFCAE7A" w:rsidR="00567318" w:rsidRPr="00567318" w:rsidRDefault="00567318" w:rsidP="00CD058D">
            <w:pPr>
              <w:rPr>
                <w:rFonts w:cs="Arial"/>
                <w:sz w:val="22"/>
                <w:lang w:val="en-US"/>
              </w:rPr>
            </w:pPr>
            <w:r w:rsidRPr="00567318">
              <w:rPr>
                <w:rFonts w:cs="Arial"/>
                <w:sz w:val="22"/>
              </w:rPr>
              <w:t>Yes</w:t>
            </w:r>
          </w:p>
        </w:tc>
      </w:tr>
      <w:tr w:rsidR="00567318" w:rsidRPr="00567318" w14:paraId="385D1266" w14:textId="0ABD28C3" w:rsidTr="00567318">
        <w:tc>
          <w:tcPr>
            <w:tcW w:w="3256" w:type="dxa"/>
          </w:tcPr>
          <w:p w14:paraId="6F1DC3F6" w14:textId="77777777" w:rsidR="00567318" w:rsidRPr="00567318" w:rsidRDefault="00567318" w:rsidP="00CD058D">
            <w:pPr>
              <w:rPr>
                <w:sz w:val="22"/>
                <w:lang w:val="en-US"/>
              </w:rPr>
            </w:pPr>
            <w:r w:rsidRPr="00567318">
              <w:rPr>
                <w:sz w:val="22"/>
                <w:lang w:val="en-US"/>
              </w:rPr>
              <w:t>vat3Sum</w:t>
            </w:r>
          </w:p>
        </w:tc>
        <w:tc>
          <w:tcPr>
            <w:tcW w:w="3118" w:type="dxa"/>
          </w:tcPr>
          <w:p w14:paraId="63F39DF0" w14:textId="77777777" w:rsidR="00567318" w:rsidRPr="00567318" w:rsidRDefault="00567318" w:rsidP="00CD058D">
            <w:pPr>
              <w:rPr>
                <w:sz w:val="22"/>
                <w:lang w:val="en-US"/>
              </w:rPr>
            </w:pPr>
            <w:r w:rsidRPr="00567318">
              <w:rPr>
                <w:sz w:val="22"/>
                <w:lang w:val="en-US"/>
              </w:rPr>
              <w:t>Settlement amount with VAT at a rate of 0%, tag 1104</w:t>
            </w:r>
          </w:p>
        </w:tc>
        <w:tc>
          <w:tcPr>
            <w:tcW w:w="2268" w:type="dxa"/>
          </w:tcPr>
          <w:p w14:paraId="13FEFDD8" w14:textId="42410617" w:rsidR="00567318" w:rsidRPr="00567318" w:rsidRDefault="00567318" w:rsidP="00CD058D">
            <w:pPr>
              <w:rPr>
                <w:rFonts w:cs="Arial"/>
                <w:sz w:val="22"/>
                <w:lang w:val="en-US"/>
              </w:rPr>
            </w:pPr>
            <w:r w:rsidRPr="00567318">
              <w:rPr>
                <w:rFonts w:cs="Arial"/>
                <w:sz w:val="22"/>
                <w:lang w:val="en-US"/>
              </w:rPr>
              <w:t>Decimal number up to 2 characters after the dot, optional field</w:t>
            </w:r>
          </w:p>
        </w:tc>
        <w:tc>
          <w:tcPr>
            <w:tcW w:w="1134" w:type="dxa"/>
          </w:tcPr>
          <w:p w14:paraId="2109D22F" w14:textId="55DDE8D1" w:rsidR="00567318" w:rsidRPr="00567318" w:rsidRDefault="00567318" w:rsidP="00CD058D">
            <w:pPr>
              <w:rPr>
                <w:rFonts w:cs="Arial"/>
                <w:sz w:val="22"/>
                <w:lang w:val="en-US"/>
              </w:rPr>
            </w:pPr>
            <w:r w:rsidRPr="00567318">
              <w:rPr>
                <w:rFonts w:cs="Arial"/>
                <w:sz w:val="22"/>
              </w:rPr>
              <w:t>Yes</w:t>
            </w:r>
          </w:p>
        </w:tc>
        <w:tc>
          <w:tcPr>
            <w:tcW w:w="851" w:type="dxa"/>
          </w:tcPr>
          <w:p w14:paraId="15D17478" w14:textId="7E54C511" w:rsidR="00567318" w:rsidRPr="00567318" w:rsidRDefault="00567318" w:rsidP="00CD058D">
            <w:pPr>
              <w:rPr>
                <w:rFonts w:cs="Arial"/>
                <w:sz w:val="22"/>
                <w:lang w:val="en-US"/>
              </w:rPr>
            </w:pPr>
            <w:r w:rsidRPr="00567318">
              <w:rPr>
                <w:rFonts w:cs="Arial"/>
                <w:sz w:val="22"/>
              </w:rPr>
              <w:t>Yes</w:t>
            </w:r>
          </w:p>
        </w:tc>
      </w:tr>
      <w:tr w:rsidR="00567318" w:rsidRPr="00567318" w14:paraId="2F1BDEC4" w14:textId="1F6DD8D7" w:rsidTr="00567318">
        <w:tc>
          <w:tcPr>
            <w:tcW w:w="3256" w:type="dxa"/>
          </w:tcPr>
          <w:p w14:paraId="65979F1B" w14:textId="77777777" w:rsidR="00567318" w:rsidRPr="00567318" w:rsidRDefault="00567318" w:rsidP="00CD058D">
            <w:pPr>
              <w:rPr>
                <w:sz w:val="22"/>
                <w:lang w:val="en-US"/>
              </w:rPr>
            </w:pPr>
            <w:r w:rsidRPr="00567318">
              <w:rPr>
                <w:sz w:val="22"/>
                <w:lang w:val="en-US"/>
              </w:rPr>
              <w:t>vat4Sum</w:t>
            </w:r>
          </w:p>
        </w:tc>
        <w:tc>
          <w:tcPr>
            <w:tcW w:w="3118" w:type="dxa"/>
          </w:tcPr>
          <w:p w14:paraId="04BFB6AA" w14:textId="77777777" w:rsidR="00567318" w:rsidRPr="00567318" w:rsidRDefault="00567318" w:rsidP="00CD058D">
            <w:pPr>
              <w:rPr>
                <w:sz w:val="22"/>
                <w:lang w:val="en-US"/>
              </w:rPr>
            </w:pPr>
            <w:r w:rsidRPr="00567318">
              <w:rPr>
                <w:sz w:val="22"/>
                <w:lang w:val="en-US"/>
              </w:rPr>
              <w:t>Settlement amount per receipt without VAT, tag 1105</w:t>
            </w:r>
          </w:p>
        </w:tc>
        <w:tc>
          <w:tcPr>
            <w:tcW w:w="2268" w:type="dxa"/>
          </w:tcPr>
          <w:p w14:paraId="49CF41CB" w14:textId="59429EAD" w:rsidR="00567318" w:rsidRPr="00567318" w:rsidRDefault="00567318" w:rsidP="00CD058D">
            <w:pPr>
              <w:rPr>
                <w:rFonts w:cs="Arial"/>
                <w:sz w:val="22"/>
                <w:lang w:val="en-US"/>
              </w:rPr>
            </w:pPr>
            <w:r w:rsidRPr="00567318">
              <w:rPr>
                <w:rFonts w:cs="Arial"/>
                <w:sz w:val="22"/>
                <w:lang w:val="en-US"/>
              </w:rPr>
              <w:t>Decimal number up to 2 characters after the dot, optional field</w:t>
            </w:r>
          </w:p>
        </w:tc>
        <w:tc>
          <w:tcPr>
            <w:tcW w:w="1134" w:type="dxa"/>
          </w:tcPr>
          <w:p w14:paraId="42EAC539" w14:textId="3B1CC1B9" w:rsidR="00567318" w:rsidRPr="00567318" w:rsidRDefault="00567318" w:rsidP="00CD058D">
            <w:pPr>
              <w:rPr>
                <w:rFonts w:cs="Arial"/>
                <w:sz w:val="22"/>
                <w:lang w:val="en-US"/>
              </w:rPr>
            </w:pPr>
            <w:r w:rsidRPr="00567318">
              <w:rPr>
                <w:rFonts w:cs="Arial"/>
                <w:sz w:val="22"/>
              </w:rPr>
              <w:t>Yes</w:t>
            </w:r>
          </w:p>
        </w:tc>
        <w:tc>
          <w:tcPr>
            <w:tcW w:w="851" w:type="dxa"/>
          </w:tcPr>
          <w:p w14:paraId="54248140" w14:textId="7DB17931" w:rsidR="00567318" w:rsidRPr="00567318" w:rsidRDefault="00567318" w:rsidP="00CD058D">
            <w:pPr>
              <w:rPr>
                <w:rFonts w:cs="Arial"/>
                <w:sz w:val="22"/>
                <w:lang w:val="en-US"/>
              </w:rPr>
            </w:pPr>
            <w:r w:rsidRPr="00567318">
              <w:rPr>
                <w:rFonts w:cs="Arial"/>
                <w:sz w:val="22"/>
              </w:rPr>
              <w:t>Yes</w:t>
            </w:r>
          </w:p>
        </w:tc>
      </w:tr>
      <w:tr w:rsidR="00567318" w:rsidRPr="00567318" w14:paraId="29F7BD6B" w14:textId="177F6997" w:rsidTr="00567318">
        <w:tc>
          <w:tcPr>
            <w:tcW w:w="3256" w:type="dxa"/>
          </w:tcPr>
          <w:p w14:paraId="5B3DCCC2" w14:textId="77777777" w:rsidR="00567318" w:rsidRPr="00567318" w:rsidRDefault="00567318" w:rsidP="00CD058D">
            <w:pPr>
              <w:rPr>
                <w:sz w:val="22"/>
                <w:lang w:val="en-US"/>
              </w:rPr>
            </w:pPr>
            <w:r w:rsidRPr="00567318">
              <w:rPr>
                <w:sz w:val="22"/>
                <w:lang w:val="en-US"/>
              </w:rPr>
              <w:t>vat5Sum</w:t>
            </w:r>
          </w:p>
        </w:tc>
        <w:tc>
          <w:tcPr>
            <w:tcW w:w="3118" w:type="dxa"/>
          </w:tcPr>
          <w:p w14:paraId="6CE51A39" w14:textId="77777777" w:rsidR="00567318" w:rsidRPr="00567318" w:rsidRDefault="00567318" w:rsidP="00CD058D">
            <w:pPr>
              <w:rPr>
                <w:sz w:val="22"/>
                <w:lang w:val="en-US"/>
              </w:rPr>
            </w:pPr>
            <w:r w:rsidRPr="00567318">
              <w:rPr>
                <w:sz w:val="22"/>
                <w:lang w:val="en-US"/>
              </w:rPr>
              <w:t>VAT amount of the receipt at the settlement rate of 20/120, tag 1106</w:t>
            </w:r>
          </w:p>
        </w:tc>
        <w:tc>
          <w:tcPr>
            <w:tcW w:w="2268" w:type="dxa"/>
          </w:tcPr>
          <w:p w14:paraId="2C2BDE31" w14:textId="5F41D15C" w:rsidR="00567318" w:rsidRPr="00567318" w:rsidRDefault="00567318" w:rsidP="00CD058D">
            <w:pPr>
              <w:rPr>
                <w:rFonts w:cs="Arial"/>
                <w:sz w:val="22"/>
                <w:lang w:val="en-US"/>
              </w:rPr>
            </w:pPr>
            <w:r w:rsidRPr="00567318">
              <w:rPr>
                <w:rFonts w:cs="Arial"/>
                <w:sz w:val="22"/>
                <w:lang w:val="en-US"/>
              </w:rPr>
              <w:t>Decimal number up to 2 characters after the dot, optional field</w:t>
            </w:r>
          </w:p>
        </w:tc>
        <w:tc>
          <w:tcPr>
            <w:tcW w:w="1134" w:type="dxa"/>
          </w:tcPr>
          <w:p w14:paraId="79DD9280" w14:textId="4E535327" w:rsidR="00567318" w:rsidRPr="00567318" w:rsidRDefault="00567318" w:rsidP="00CD058D">
            <w:pPr>
              <w:rPr>
                <w:rFonts w:cs="Arial"/>
                <w:sz w:val="22"/>
                <w:lang w:val="en-US"/>
              </w:rPr>
            </w:pPr>
            <w:r w:rsidRPr="00567318">
              <w:rPr>
                <w:rFonts w:cs="Arial"/>
                <w:sz w:val="22"/>
              </w:rPr>
              <w:t>Yes</w:t>
            </w:r>
          </w:p>
        </w:tc>
        <w:tc>
          <w:tcPr>
            <w:tcW w:w="851" w:type="dxa"/>
          </w:tcPr>
          <w:p w14:paraId="0E028A91" w14:textId="72F49F47" w:rsidR="00567318" w:rsidRPr="00567318" w:rsidRDefault="00567318" w:rsidP="00CD058D">
            <w:pPr>
              <w:rPr>
                <w:rFonts w:cs="Arial"/>
                <w:sz w:val="22"/>
                <w:lang w:val="en-US"/>
              </w:rPr>
            </w:pPr>
            <w:r w:rsidRPr="00567318">
              <w:rPr>
                <w:rFonts w:cs="Arial"/>
                <w:sz w:val="22"/>
              </w:rPr>
              <w:t>Yes</w:t>
            </w:r>
          </w:p>
        </w:tc>
      </w:tr>
      <w:tr w:rsidR="00567318" w:rsidRPr="00567318" w14:paraId="3207E471" w14:textId="128AA5CF" w:rsidTr="00567318">
        <w:tc>
          <w:tcPr>
            <w:tcW w:w="3256" w:type="dxa"/>
          </w:tcPr>
          <w:p w14:paraId="202A6D84" w14:textId="77777777" w:rsidR="00567318" w:rsidRPr="00567318" w:rsidRDefault="00567318" w:rsidP="00CD058D">
            <w:pPr>
              <w:rPr>
                <w:sz w:val="22"/>
              </w:rPr>
            </w:pPr>
            <w:r w:rsidRPr="00567318">
              <w:rPr>
                <w:sz w:val="22"/>
                <w:lang w:val="en-US"/>
              </w:rPr>
              <w:t>vat6Sum</w:t>
            </w:r>
          </w:p>
        </w:tc>
        <w:tc>
          <w:tcPr>
            <w:tcW w:w="3118" w:type="dxa"/>
          </w:tcPr>
          <w:p w14:paraId="16B82AE9" w14:textId="77777777" w:rsidR="00567318" w:rsidRPr="00567318" w:rsidRDefault="00567318" w:rsidP="00CD058D">
            <w:pPr>
              <w:rPr>
                <w:sz w:val="22"/>
                <w:lang w:val="en-US"/>
              </w:rPr>
            </w:pPr>
            <w:r w:rsidRPr="00567318">
              <w:rPr>
                <w:sz w:val="22"/>
                <w:lang w:val="en-US"/>
              </w:rPr>
              <w:t>VAT amount of the receipt at the settlement rate of 10/110, tag 1107</w:t>
            </w:r>
          </w:p>
        </w:tc>
        <w:tc>
          <w:tcPr>
            <w:tcW w:w="2268" w:type="dxa"/>
          </w:tcPr>
          <w:p w14:paraId="3252EAD6" w14:textId="398B6507" w:rsidR="00567318" w:rsidRPr="00567318" w:rsidRDefault="00567318" w:rsidP="00CD058D">
            <w:pPr>
              <w:rPr>
                <w:rFonts w:cs="Arial"/>
                <w:sz w:val="22"/>
                <w:lang w:val="en-US"/>
              </w:rPr>
            </w:pPr>
            <w:r w:rsidRPr="00567318">
              <w:rPr>
                <w:rFonts w:cs="Arial"/>
                <w:sz w:val="22"/>
                <w:lang w:val="en-US"/>
              </w:rPr>
              <w:t>Decimal number up to 2 characters after the dot, optional field</w:t>
            </w:r>
          </w:p>
        </w:tc>
        <w:tc>
          <w:tcPr>
            <w:tcW w:w="1134" w:type="dxa"/>
          </w:tcPr>
          <w:p w14:paraId="6BC4E1DC" w14:textId="1012D37A" w:rsidR="00567318" w:rsidRPr="00567318" w:rsidRDefault="00567318" w:rsidP="00CD058D">
            <w:pPr>
              <w:rPr>
                <w:rFonts w:cs="Arial"/>
                <w:sz w:val="22"/>
                <w:lang w:val="en-US"/>
              </w:rPr>
            </w:pPr>
            <w:r w:rsidRPr="00567318">
              <w:rPr>
                <w:rFonts w:cs="Arial"/>
                <w:sz w:val="22"/>
              </w:rPr>
              <w:t>Yes</w:t>
            </w:r>
          </w:p>
        </w:tc>
        <w:tc>
          <w:tcPr>
            <w:tcW w:w="851" w:type="dxa"/>
          </w:tcPr>
          <w:p w14:paraId="6C07B476" w14:textId="71C83272" w:rsidR="00567318" w:rsidRPr="00567318" w:rsidRDefault="00567318" w:rsidP="00CD058D">
            <w:pPr>
              <w:rPr>
                <w:rFonts w:cs="Arial"/>
                <w:sz w:val="22"/>
                <w:lang w:val="en-US"/>
              </w:rPr>
            </w:pPr>
            <w:r w:rsidRPr="00567318">
              <w:rPr>
                <w:rFonts w:cs="Arial"/>
                <w:sz w:val="22"/>
              </w:rPr>
              <w:t>Yes</w:t>
            </w:r>
          </w:p>
        </w:tc>
      </w:tr>
      <w:tr w:rsidR="00567318" w:rsidRPr="00567318" w14:paraId="05EBBA54" w14:textId="77777777" w:rsidTr="00567318">
        <w:tc>
          <w:tcPr>
            <w:tcW w:w="3256" w:type="dxa"/>
          </w:tcPr>
          <w:p w14:paraId="44036E1A" w14:textId="1C962B98" w:rsidR="00567318" w:rsidRPr="00567318" w:rsidRDefault="00567318" w:rsidP="00CD058D">
            <w:pPr>
              <w:rPr>
                <w:sz w:val="22"/>
                <w:lang w:val="en-US"/>
              </w:rPr>
            </w:pPr>
            <w:ins w:id="154" w:author="notfound.inc@outlook.com" w:date="2021-07-26T14:50:00Z">
              <w:r w:rsidRPr="00567318">
                <w:rPr>
                  <w:sz w:val="22"/>
                  <w:lang w:val="en-US"/>
                </w:rPr>
                <w:t>customerInfo</w:t>
              </w:r>
            </w:ins>
          </w:p>
        </w:tc>
        <w:tc>
          <w:tcPr>
            <w:tcW w:w="3118" w:type="dxa"/>
          </w:tcPr>
          <w:p w14:paraId="52A3A3AD" w14:textId="22490073" w:rsidR="00567318" w:rsidRPr="00567318" w:rsidRDefault="00567318" w:rsidP="00CD058D">
            <w:pPr>
              <w:rPr>
                <w:sz w:val="22"/>
                <w:lang w:val="en-US"/>
              </w:rPr>
            </w:pPr>
            <w:r w:rsidRPr="00567318">
              <w:rPr>
                <w:sz w:val="22"/>
                <w:lang w:val="en-US"/>
              </w:rPr>
              <w:t>Customer details, 1256</w:t>
            </w:r>
          </w:p>
        </w:tc>
        <w:tc>
          <w:tcPr>
            <w:tcW w:w="2268" w:type="dxa"/>
          </w:tcPr>
          <w:p w14:paraId="6ACB0195" w14:textId="416D855C" w:rsidR="00567318" w:rsidRPr="00567318" w:rsidRDefault="00567318" w:rsidP="00CD058D">
            <w:pPr>
              <w:rPr>
                <w:rFonts w:cs="Arial"/>
                <w:sz w:val="22"/>
                <w:lang w:val="en-US"/>
              </w:rPr>
            </w:pPr>
            <w:r w:rsidRPr="00567318">
              <w:rPr>
                <w:rFonts w:cs="Arial"/>
                <w:sz w:val="22"/>
                <w:lang w:val="en-US"/>
              </w:rPr>
              <w:t>Structure p.2.1.1.8, optional field</w:t>
            </w:r>
          </w:p>
        </w:tc>
        <w:tc>
          <w:tcPr>
            <w:tcW w:w="1134" w:type="dxa"/>
          </w:tcPr>
          <w:p w14:paraId="090893E3" w14:textId="68054C13" w:rsidR="00567318" w:rsidRPr="00567318" w:rsidRDefault="00567318" w:rsidP="00CD058D">
            <w:pPr>
              <w:rPr>
                <w:rFonts w:cs="Arial"/>
                <w:sz w:val="22"/>
                <w:lang w:val="en-US"/>
              </w:rPr>
            </w:pPr>
            <w:r w:rsidRPr="00567318">
              <w:rPr>
                <w:rFonts w:cs="Arial"/>
                <w:sz w:val="22"/>
                <w:lang w:val="en-US"/>
              </w:rPr>
              <w:t>No</w:t>
            </w:r>
          </w:p>
        </w:tc>
        <w:tc>
          <w:tcPr>
            <w:tcW w:w="851" w:type="dxa"/>
          </w:tcPr>
          <w:p w14:paraId="291E2E87" w14:textId="5D6900CC" w:rsidR="00567318" w:rsidRPr="00567318" w:rsidRDefault="00567318" w:rsidP="00CD058D">
            <w:pPr>
              <w:rPr>
                <w:rFonts w:cs="Arial"/>
                <w:sz w:val="22"/>
              </w:rPr>
            </w:pPr>
            <w:r w:rsidRPr="00567318">
              <w:rPr>
                <w:rFonts w:cs="Arial"/>
                <w:sz w:val="22"/>
              </w:rPr>
              <w:t>Yes</w:t>
            </w:r>
          </w:p>
        </w:tc>
      </w:tr>
      <w:tr w:rsidR="00567318" w:rsidRPr="00567318" w14:paraId="6C5D0C8C" w14:textId="77777777" w:rsidTr="00567318">
        <w:tc>
          <w:tcPr>
            <w:tcW w:w="3256" w:type="dxa"/>
          </w:tcPr>
          <w:p w14:paraId="1331962F" w14:textId="527000D7" w:rsidR="00567318" w:rsidRPr="00567318" w:rsidRDefault="00567318" w:rsidP="00CD058D">
            <w:pPr>
              <w:rPr>
                <w:sz w:val="22"/>
                <w:lang w:val="en-US"/>
              </w:rPr>
            </w:pPr>
            <w:ins w:id="155" w:author="notfound.inc@outlook.com" w:date="2021-07-26T14:50:00Z">
              <w:r w:rsidRPr="00567318">
                <w:rPr>
                  <w:sz w:val="22"/>
                  <w:lang w:val="en-US"/>
                </w:rPr>
                <w:t>operationalAttribute</w:t>
              </w:r>
            </w:ins>
          </w:p>
        </w:tc>
        <w:tc>
          <w:tcPr>
            <w:tcW w:w="3118" w:type="dxa"/>
          </w:tcPr>
          <w:p w14:paraId="705B47F0" w14:textId="793C5C85" w:rsidR="00567318" w:rsidRPr="00567318" w:rsidRDefault="00567318" w:rsidP="00CD058D">
            <w:pPr>
              <w:rPr>
                <w:sz w:val="22"/>
                <w:lang w:val="en-US"/>
              </w:rPr>
            </w:pPr>
            <w:r w:rsidRPr="00567318">
              <w:rPr>
                <w:sz w:val="22"/>
                <w:lang w:val="en-US"/>
              </w:rPr>
              <w:t>Operational requisite of the check, 1270</w:t>
            </w:r>
          </w:p>
        </w:tc>
        <w:tc>
          <w:tcPr>
            <w:tcW w:w="2268" w:type="dxa"/>
          </w:tcPr>
          <w:p w14:paraId="78E3AB3C" w14:textId="69FC8C9A" w:rsidR="00567318" w:rsidRPr="00567318" w:rsidRDefault="00567318" w:rsidP="00CD058D">
            <w:pPr>
              <w:rPr>
                <w:rFonts w:cs="Arial"/>
                <w:sz w:val="22"/>
                <w:lang w:val="en-US"/>
              </w:rPr>
            </w:pPr>
            <w:r w:rsidRPr="00567318">
              <w:rPr>
                <w:rFonts w:cs="Arial"/>
                <w:sz w:val="22"/>
                <w:lang w:val="en-US"/>
              </w:rPr>
              <w:t>Structure 2.1.1.9, optional field</w:t>
            </w:r>
          </w:p>
        </w:tc>
        <w:tc>
          <w:tcPr>
            <w:tcW w:w="1134" w:type="dxa"/>
          </w:tcPr>
          <w:p w14:paraId="512D101C" w14:textId="12C364B1" w:rsidR="00567318" w:rsidRPr="00567318" w:rsidRDefault="00567318" w:rsidP="00CD058D">
            <w:pPr>
              <w:rPr>
                <w:rFonts w:cs="Arial"/>
                <w:sz w:val="22"/>
                <w:lang w:val="en-US"/>
              </w:rPr>
            </w:pPr>
            <w:r w:rsidRPr="00567318">
              <w:rPr>
                <w:rFonts w:cs="Arial"/>
                <w:sz w:val="22"/>
                <w:lang w:val="en-US"/>
              </w:rPr>
              <w:t>No</w:t>
            </w:r>
          </w:p>
        </w:tc>
        <w:tc>
          <w:tcPr>
            <w:tcW w:w="851" w:type="dxa"/>
          </w:tcPr>
          <w:p w14:paraId="48CFF0FE" w14:textId="49442FB3" w:rsidR="00567318" w:rsidRPr="00567318" w:rsidRDefault="00567318" w:rsidP="00CD058D">
            <w:pPr>
              <w:rPr>
                <w:rFonts w:cs="Arial"/>
                <w:sz w:val="22"/>
                <w:lang w:val="en-US"/>
              </w:rPr>
            </w:pPr>
            <w:r w:rsidRPr="00567318">
              <w:rPr>
                <w:rFonts w:cs="Arial"/>
                <w:sz w:val="22"/>
              </w:rPr>
              <w:t>Yes</w:t>
            </w:r>
          </w:p>
        </w:tc>
      </w:tr>
      <w:tr w:rsidR="00567318" w:rsidRPr="00567318" w14:paraId="783FB5D4" w14:textId="77777777" w:rsidTr="00567318">
        <w:tc>
          <w:tcPr>
            <w:tcW w:w="3256" w:type="dxa"/>
          </w:tcPr>
          <w:p w14:paraId="1428207E" w14:textId="2ED98E07" w:rsidR="00567318" w:rsidRPr="00567318" w:rsidRDefault="00567318" w:rsidP="00CD058D">
            <w:pPr>
              <w:rPr>
                <w:sz w:val="22"/>
                <w:lang w:val="en-US"/>
              </w:rPr>
            </w:pPr>
            <w:ins w:id="156" w:author="notfound.inc@outlook.com" w:date="2021-07-26T14:50:00Z">
              <w:r w:rsidRPr="00567318">
                <w:rPr>
                  <w:sz w:val="22"/>
                  <w:lang w:val="en-US"/>
                </w:rPr>
                <w:t>industryAttribute</w:t>
              </w:r>
            </w:ins>
          </w:p>
        </w:tc>
        <w:tc>
          <w:tcPr>
            <w:tcW w:w="3118" w:type="dxa"/>
          </w:tcPr>
          <w:p w14:paraId="627344AF" w14:textId="37827734" w:rsidR="00567318" w:rsidRPr="00567318" w:rsidRDefault="00567318" w:rsidP="00CD058D">
            <w:pPr>
              <w:rPr>
                <w:sz w:val="22"/>
                <w:lang w:val="en-US"/>
              </w:rPr>
            </w:pPr>
            <w:r w:rsidRPr="00567318">
              <w:rPr>
                <w:sz w:val="22"/>
                <w:lang w:val="en-US"/>
              </w:rPr>
              <w:t>Industry check requisite, 1261</w:t>
            </w:r>
          </w:p>
        </w:tc>
        <w:tc>
          <w:tcPr>
            <w:tcW w:w="2268" w:type="dxa"/>
          </w:tcPr>
          <w:p w14:paraId="7B1ECF47" w14:textId="616B5512" w:rsidR="00567318" w:rsidRPr="00567318" w:rsidRDefault="00567318" w:rsidP="00CD058D">
            <w:pPr>
              <w:rPr>
                <w:rFonts w:cs="Arial"/>
                <w:sz w:val="22"/>
                <w:lang w:val="en-US"/>
              </w:rPr>
            </w:pPr>
            <w:r w:rsidRPr="00567318">
              <w:rPr>
                <w:rFonts w:cs="Arial"/>
                <w:sz w:val="22"/>
                <w:lang w:val="en-US"/>
              </w:rPr>
              <w:t>Structure 2.1.1.10, optional field</w:t>
            </w:r>
          </w:p>
        </w:tc>
        <w:tc>
          <w:tcPr>
            <w:tcW w:w="1134" w:type="dxa"/>
          </w:tcPr>
          <w:p w14:paraId="6802D199" w14:textId="6C0D6507" w:rsidR="00567318" w:rsidRPr="00567318" w:rsidRDefault="00567318" w:rsidP="00CD058D">
            <w:pPr>
              <w:rPr>
                <w:rFonts w:cs="Arial"/>
                <w:sz w:val="22"/>
                <w:lang w:val="en-US"/>
              </w:rPr>
            </w:pPr>
            <w:r w:rsidRPr="00567318">
              <w:rPr>
                <w:rFonts w:cs="Arial"/>
                <w:sz w:val="22"/>
                <w:lang w:val="en-US"/>
              </w:rPr>
              <w:t>No</w:t>
            </w:r>
          </w:p>
        </w:tc>
        <w:tc>
          <w:tcPr>
            <w:tcW w:w="851" w:type="dxa"/>
          </w:tcPr>
          <w:p w14:paraId="4F2FCFB2" w14:textId="484D70FD" w:rsidR="00567318" w:rsidRPr="00567318" w:rsidRDefault="00567318" w:rsidP="00CD058D">
            <w:pPr>
              <w:rPr>
                <w:rFonts w:cs="Arial"/>
                <w:sz w:val="22"/>
                <w:lang w:val="en-US"/>
              </w:rPr>
            </w:pPr>
            <w:r w:rsidRPr="00567318">
              <w:rPr>
                <w:rFonts w:cs="Arial"/>
                <w:sz w:val="22"/>
              </w:rPr>
              <w:t>Yes</w:t>
            </w:r>
          </w:p>
        </w:tc>
      </w:tr>
      <w:bookmarkEnd w:id="74"/>
      <w:bookmarkEnd w:id="150"/>
    </w:tbl>
    <w:p w14:paraId="73D38E93" w14:textId="468BE8BF" w:rsidR="004F178F" w:rsidRPr="00567318" w:rsidRDefault="004F178F" w:rsidP="004F178F">
      <w:pPr>
        <w:rPr>
          <w:sz w:val="22"/>
          <w:lang w:val="en-US"/>
        </w:rPr>
      </w:pPr>
    </w:p>
    <w:p w14:paraId="225D2DF0" w14:textId="77777777" w:rsidR="008F4931" w:rsidRPr="008F4931" w:rsidRDefault="002B65B5" w:rsidP="008F4931">
      <w:pPr>
        <w:rPr>
          <w:sz w:val="22"/>
          <w:lang w:val="en-US"/>
        </w:rPr>
      </w:pPr>
      <w:r w:rsidRPr="00567318">
        <w:rPr>
          <w:sz w:val="22"/>
          <w:lang w:val="en-US"/>
        </w:rPr>
        <w:t xml:space="preserve">Note: </w:t>
      </w:r>
      <w:r w:rsidR="004A763C" w:rsidRPr="00567318">
        <w:rPr>
          <w:sz w:val="22"/>
          <w:lang w:val="en-US"/>
        </w:rPr>
        <w:t xml:space="preserve">Due to historical reasons, the numeration </w:t>
      </w:r>
      <w:r w:rsidRPr="00567318">
        <w:rPr>
          <w:sz w:val="22"/>
          <w:lang w:val="en-US"/>
        </w:rPr>
        <w:t xml:space="preserve">of </w:t>
      </w:r>
      <w:proofErr w:type="gramStart"/>
      <w:r w:rsidRPr="00567318">
        <w:rPr>
          <w:sz w:val="22"/>
          <w:lang w:val="en-US"/>
        </w:rPr>
        <w:t>fields</w:t>
      </w:r>
      <w:proofErr w:type="gramEnd"/>
      <w:r w:rsidRPr="00567318">
        <w:rPr>
          <w:sz w:val="22"/>
          <w:lang w:val="en-US"/>
        </w:rPr>
        <w:t xml:space="preserve"> </w:t>
      </w:r>
      <w:r w:rsidR="004A763C" w:rsidRPr="00567318">
        <w:rPr>
          <w:b/>
          <w:bCs/>
          <w:sz w:val="22"/>
          <w:lang w:val="en-US"/>
        </w:rPr>
        <w:t>vat1Sum, vat2Sum, vat3Sum, vat4Sum, vat5Sum, vat6Sum</w:t>
      </w:r>
      <w:r w:rsidR="004A763C" w:rsidRPr="00567318">
        <w:rPr>
          <w:sz w:val="22"/>
          <w:lang w:val="en-US"/>
        </w:rPr>
        <w:t xml:space="preserve"> in OrangeDa</w:t>
      </w:r>
      <w:r w:rsidRPr="00567318">
        <w:rPr>
          <w:sz w:val="22"/>
          <w:lang w:val="en-US"/>
        </w:rPr>
        <w:t>ta</w:t>
      </w:r>
      <w:r w:rsidR="004A763C" w:rsidRPr="00567318">
        <w:rPr>
          <w:sz w:val="22"/>
          <w:lang w:val="en-US"/>
        </w:rPr>
        <w:t xml:space="preserve"> formats is different from </w:t>
      </w:r>
      <w:r w:rsidRPr="00567318">
        <w:rPr>
          <w:sz w:val="22"/>
          <w:lang w:val="en-US"/>
        </w:rPr>
        <w:t xml:space="preserve">tax rates numeration in Fiscal Formats tag </w:t>
      </w:r>
      <w:r w:rsidR="004A763C" w:rsidRPr="00567318">
        <w:rPr>
          <w:sz w:val="22"/>
          <w:lang w:val="en-US"/>
        </w:rPr>
        <w:t xml:space="preserve">1199. </w:t>
      </w:r>
      <w:r w:rsidRPr="00567318">
        <w:rPr>
          <w:sz w:val="22"/>
          <w:lang w:val="en-US"/>
        </w:rPr>
        <w:t>Use this guide strictly when you develop an integration solution</w:t>
      </w:r>
      <w:r w:rsidR="004A763C" w:rsidRPr="00567318">
        <w:rPr>
          <w:sz w:val="22"/>
          <w:lang w:val="en-US"/>
        </w:rPr>
        <w:t>.</w:t>
      </w:r>
      <w:r w:rsidR="008F4931">
        <w:rPr>
          <w:sz w:val="22"/>
          <w:lang w:val="en-US"/>
        </w:rPr>
        <w:br/>
      </w:r>
      <w:r w:rsidR="008F4931">
        <w:rPr>
          <w:sz w:val="22"/>
          <w:lang w:val="en-US"/>
        </w:rPr>
        <w:br/>
      </w:r>
      <w:r w:rsidR="008F4931" w:rsidRPr="008F4931">
        <w:rPr>
          <w:sz w:val="22"/>
          <w:lang w:val="en-US"/>
        </w:rPr>
        <w:t xml:space="preserve">For </w:t>
      </w:r>
      <w:r w:rsidR="008F4931" w:rsidRPr="008F4931">
        <w:rPr>
          <w:sz w:val="22"/>
          <w:u w:val="single"/>
          <w:lang w:val="en-US"/>
        </w:rPr>
        <w:t>transport / vending</w:t>
      </w:r>
      <w:r w:rsidR="008F4931" w:rsidRPr="008F4931">
        <w:rPr>
          <w:sz w:val="22"/>
          <w:lang w:val="en-US"/>
        </w:rPr>
        <w:t>, one of the required parameters are tags (</w:t>
      </w:r>
      <w:r w:rsidR="008F4931" w:rsidRPr="008F4931">
        <w:rPr>
          <w:b/>
          <w:sz w:val="22"/>
          <w:lang w:val="en-US"/>
        </w:rPr>
        <w:t xml:space="preserve">1036, 1009, </w:t>
      </w:r>
      <w:proofErr w:type="gramStart"/>
      <w:r w:rsidR="008F4931" w:rsidRPr="008F4931">
        <w:rPr>
          <w:b/>
          <w:sz w:val="22"/>
          <w:lang w:val="en-US"/>
        </w:rPr>
        <w:t>1187</w:t>
      </w:r>
      <w:proofErr w:type="gramEnd"/>
      <w:r w:rsidR="008F4931" w:rsidRPr="008F4931">
        <w:rPr>
          <w:sz w:val="22"/>
          <w:lang w:val="en-US"/>
        </w:rPr>
        <w:t>)</w:t>
      </w:r>
    </w:p>
    <w:p w14:paraId="006CC713" w14:textId="6BB80E3A" w:rsidR="004A763C" w:rsidRPr="00567318" w:rsidRDefault="008F4931" w:rsidP="008F4931">
      <w:pPr>
        <w:rPr>
          <w:sz w:val="22"/>
          <w:lang w:val="en-US"/>
        </w:rPr>
      </w:pPr>
      <w:r w:rsidRPr="008F4931">
        <w:rPr>
          <w:sz w:val="22"/>
          <w:lang w:val="en-US"/>
        </w:rPr>
        <w:t xml:space="preserve">For </w:t>
      </w:r>
      <w:r w:rsidRPr="008F4931">
        <w:rPr>
          <w:sz w:val="22"/>
          <w:u w:val="single"/>
          <w:lang w:val="en-US"/>
        </w:rPr>
        <w:t>couriers</w:t>
      </w:r>
      <w:r w:rsidRPr="008F4931">
        <w:rPr>
          <w:sz w:val="22"/>
          <w:lang w:val="en-US"/>
        </w:rPr>
        <w:t>, one of the required parameters are tags (</w:t>
      </w:r>
      <w:r w:rsidRPr="008F4931">
        <w:rPr>
          <w:b/>
          <w:sz w:val="22"/>
          <w:lang w:val="en-US"/>
        </w:rPr>
        <w:t xml:space="preserve">1021, 1009, </w:t>
      </w:r>
      <w:proofErr w:type="gramStart"/>
      <w:r w:rsidRPr="008F4931">
        <w:rPr>
          <w:b/>
          <w:sz w:val="22"/>
          <w:lang w:val="en-US"/>
        </w:rPr>
        <w:t>1187</w:t>
      </w:r>
      <w:proofErr w:type="gramEnd"/>
      <w:r w:rsidRPr="008F4931">
        <w:rPr>
          <w:sz w:val="22"/>
          <w:lang w:val="en-US"/>
        </w:rPr>
        <w:t>)</w:t>
      </w:r>
    </w:p>
    <w:p w14:paraId="52028A99" w14:textId="77777777" w:rsidR="004A763C" w:rsidRPr="00567318" w:rsidRDefault="004A763C" w:rsidP="004F178F">
      <w:pPr>
        <w:rPr>
          <w:sz w:val="22"/>
          <w:lang w:val="en-US"/>
        </w:rPr>
      </w:pPr>
    </w:p>
    <w:p w14:paraId="1611A134" w14:textId="77777777" w:rsidR="004F178F" w:rsidRPr="00567318" w:rsidRDefault="004F178F" w:rsidP="004F178F">
      <w:pPr>
        <w:pStyle w:val="3"/>
        <w:rPr>
          <w:lang w:val="en-US"/>
        </w:rPr>
      </w:pPr>
      <w:bookmarkStart w:id="157" w:name="_Toc507539853"/>
      <w:bookmarkStart w:id="158" w:name="_Toc59045191"/>
      <w:bookmarkStart w:id="159" w:name="OLE_LINK153"/>
      <w:r w:rsidRPr="00567318">
        <w:rPr>
          <w:rFonts w:cs="Arial"/>
        </w:rPr>
        <w:t>2.1.1.2</w:t>
      </w:r>
      <w:r w:rsidRPr="00567318">
        <w:t xml:space="preserve"> </w:t>
      </w:r>
      <w:bookmarkEnd w:id="157"/>
      <w:r w:rsidR="004D60BE" w:rsidRPr="00567318">
        <w:rPr>
          <w:lang w:val="en-US"/>
        </w:rPr>
        <w:t>Subject of Settlement</w:t>
      </w:r>
      <w:bookmarkEnd w:id="158"/>
    </w:p>
    <w:tbl>
      <w:tblPr>
        <w:tblStyle w:val="a5"/>
        <w:tblW w:w="10627" w:type="dxa"/>
        <w:tblLayout w:type="fixed"/>
        <w:tblLook w:val="04A0" w:firstRow="1" w:lastRow="0" w:firstColumn="1" w:lastColumn="0" w:noHBand="0" w:noVBand="1"/>
      </w:tblPr>
      <w:tblGrid>
        <w:gridCol w:w="2405"/>
        <w:gridCol w:w="3827"/>
        <w:gridCol w:w="2410"/>
        <w:gridCol w:w="1134"/>
        <w:gridCol w:w="851"/>
      </w:tblGrid>
      <w:tr w:rsidR="00CD058D" w:rsidRPr="00567318" w14:paraId="4FE150AB" w14:textId="77777777" w:rsidTr="00567318">
        <w:tc>
          <w:tcPr>
            <w:tcW w:w="2405" w:type="dxa"/>
          </w:tcPr>
          <w:p w14:paraId="50915CE0" w14:textId="0B6F1492" w:rsidR="00CD058D" w:rsidRPr="00567318" w:rsidRDefault="00CD058D" w:rsidP="00CD058D">
            <w:pPr>
              <w:rPr>
                <w:rFonts w:cs="Arial"/>
                <w:sz w:val="22"/>
                <w:lang w:val="en-US"/>
              </w:rPr>
            </w:pPr>
            <w:r w:rsidRPr="00567318">
              <w:rPr>
                <w:rFonts w:cs="Arial"/>
                <w:b/>
                <w:sz w:val="22"/>
                <w:lang w:val="en-US"/>
              </w:rPr>
              <w:t>Attribute</w:t>
            </w:r>
          </w:p>
        </w:tc>
        <w:tc>
          <w:tcPr>
            <w:tcW w:w="3827" w:type="dxa"/>
          </w:tcPr>
          <w:p w14:paraId="73A4D9AF" w14:textId="3F74CA94" w:rsidR="00CD058D" w:rsidRPr="00567318" w:rsidRDefault="00CD058D" w:rsidP="00CD058D">
            <w:pPr>
              <w:rPr>
                <w:sz w:val="22"/>
                <w:lang w:val="en-US"/>
              </w:rPr>
            </w:pPr>
            <w:r w:rsidRPr="00567318">
              <w:rPr>
                <w:rFonts w:cs="Arial"/>
                <w:b/>
                <w:sz w:val="22"/>
              </w:rPr>
              <w:t>Description</w:t>
            </w:r>
          </w:p>
        </w:tc>
        <w:tc>
          <w:tcPr>
            <w:tcW w:w="2410" w:type="dxa"/>
          </w:tcPr>
          <w:p w14:paraId="16400663" w14:textId="7E8C69AD" w:rsidR="00CD058D" w:rsidRPr="00567318" w:rsidRDefault="00CD058D" w:rsidP="00CD058D">
            <w:pPr>
              <w:rPr>
                <w:rFonts w:cs="Arial"/>
                <w:sz w:val="22"/>
                <w:lang w:val="en-US"/>
              </w:rPr>
            </w:pPr>
            <w:r w:rsidRPr="00567318">
              <w:rPr>
                <w:rFonts w:cs="Arial"/>
                <w:b/>
                <w:sz w:val="22"/>
                <w:lang w:val="en-US"/>
              </w:rPr>
              <w:t>Comment</w:t>
            </w:r>
          </w:p>
        </w:tc>
        <w:tc>
          <w:tcPr>
            <w:tcW w:w="1134" w:type="dxa"/>
          </w:tcPr>
          <w:p w14:paraId="3141C887" w14:textId="0F324029" w:rsidR="00CD058D" w:rsidRPr="00567318" w:rsidRDefault="00CD058D" w:rsidP="00567318">
            <w:pPr>
              <w:tabs>
                <w:tab w:val="right" w:pos="2049"/>
              </w:tabs>
              <w:rPr>
                <w:rFonts w:cs="Arial"/>
                <w:sz w:val="22"/>
                <w:lang w:val="en-US"/>
              </w:rPr>
            </w:pPr>
            <w:r w:rsidRPr="00567318">
              <w:rPr>
                <w:rFonts w:cs="Arial"/>
                <w:b/>
                <w:sz w:val="22"/>
                <w:lang w:val="en-US"/>
              </w:rPr>
              <w:t>FFD 1.05</w:t>
            </w:r>
            <w:r w:rsidR="00567318" w:rsidRPr="00567318">
              <w:rPr>
                <w:rFonts w:cs="Arial"/>
                <w:b/>
                <w:sz w:val="22"/>
                <w:lang w:val="en-US"/>
              </w:rPr>
              <w:tab/>
            </w:r>
          </w:p>
        </w:tc>
        <w:tc>
          <w:tcPr>
            <w:tcW w:w="851" w:type="dxa"/>
          </w:tcPr>
          <w:p w14:paraId="43B69E3D" w14:textId="1BF6508B" w:rsidR="00CD058D" w:rsidRPr="00567318" w:rsidRDefault="00CD058D" w:rsidP="00CD058D">
            <w:pPr>
              <w:rPr>
                <w:rFonts w:cs="Arial"/>
                <w:sz w:val="22"/>
                <w:lang w:val="en-US"/>
              </w:rPr>
            </w:pPr>
            <w:r w:rsidRPr="00567318">
              <w:rPr>
                <w:rFonts w:cs="Arial"/>
                <w:b/>
                <w:sz w:val="22"/>
                <w:lang w:val="en-US"/>
              </w:rPr>
              <w:t>FFD 1.2</w:t>
            </w:r>
          </w:p>
        </w:tc>
      </w:tr>
      <w:tr w:rsidR="00CD058D" w:rsidRPr="00567318" w14:paraId="0574093C" w14:textId="0510E7DD" w:rsidTr="00567318">
        <w:tc>
          <w:tcPr>
            <w:tcW w:w="2405" w:type="dxa"/>
          </w:tcPr>
          <w:p w14:paraId="3D620ED9" w14:textId="2224B4C0" w:rsidR="00CD058D" w:rsidRPr="00567318" w:rsidRDefault="00CD058D" w:rsidP="00CD058D">
            <w:pPr>
              <w:rPr>
                <w:rFonts w:cs="Arial"/>
                <w:sz w:val="22"/>
              </w:rPr>
            </w:pPr>
            <w:bookmarkStart w:id="160" w:name="OLE_LINK43"/>
            <w:bookmarkStart w:id="161" w:name="OLE_LINK44"/>
            <w:bookmarkStart w:id="162" w:name="OLE_LINK45"/>
            <w:bookmarkStart w:id="163" w:name="OLE_LINK149"/>
            <w:bookmarkStart w:id="164" w:name="OLE_LINK152"/>
            <w:r w:rsidRPr="00567318">
              <w:rPr>
                <w:rFonts w:cs="Arial"/>
                <w:sz w:val="22"/>
                <w:lang w:val="en-US"/>
              </w:rPr>
              <w:t>Quantity</w:t>
            </w:r>
            <w:bookmarkEnd w:id="160"/>
            <w:bookmarkEnd w:id="161"/>
            <w:bookmarkEnd w:id="162"/>
          </w:p>
        </w:tc>
        <w:tc>
          <w:tcPr>
            <w:tcW w:w="3827" w:type="dxa"/>
          </w:tcPr>
          <w:p w14:paraId="75E07531" w14:textId="77777777" w:rsidR="00CD058D" w:rsidRPr="00567318" w:rsidRDefault="00CD058D" w:rsidP="00CD058D">
            <w:pPr>
              <w:rPr>
                <w:rFonts w:cs="Arial"/>
                <w:sz w:val="22"/>
                <w:lang w:val="en-US"/>
              </w:rPr>
            </w:pPr>
            <w:bookmarkStart w:id="165" w:name="OLE_LINK346"/>
            <w:bookmarkStart w:id="166" w:name="OLE_LINK347"/>
            <w:bookmarkStart w:id="167" w:name="OLE_LINK348"/>
            <w:bookmarkStart w:id="168" w:name="OLE_LINK349"/>
            <w:r w:rsidRPr="00567318">
              <w:rPr>
                <w:sz w:val="22"/>
                <w:lang w:val="en-US"/>
              </w:rPr>
              <w:t>Quantity of the subject of settlement, tag 1023</w:t>
            </w:r>
            <w:bookmarkEnd w:id="165"/>
            <w:bookmarkEnd w:id="166"/>
            <w:bookmarkEnd w:id="167"/>
            <w:bookmarkEnd w:id="168"/>
          </w:p>
        </w:tc>
        <w:tc>
          <w:tcPr>
            <w:tcW w:w="2410" w:type="dxa"/>
          </w:tcPr>
          <w:p w14:paraId="3EFCDB40" w14:textId="77777777" w:rsidR="00CD058D" w:rsidRPr="00567318" w:rsidRDefault="00CD058D" w:rsidP="00CD058D">
            <w:pPr>
              <w:rPr>
                <w:rFonts w:cs="Arial"/>
                <w:sz w:val="22"/>
                <w:lang w:val="en-US"/>
              </w:rPr>
            </w:pPr>
            <w:r w:rsidRPr="00567318">
              <w:rPr>
                <w:rFonts w:cs="Arial"/>
                <w:sz w:val="22"/>
                <w:lang w:val="en-US"/>
              </w:rPr>
              <w:t>Decimal number up to 6 characters after the dot*. Mandatory.</w:t>
            </w:r>
          </w:p>
        </w:tc>
        <w:tc>
          <w:tcPr>
            <w:tcW w:w="1134" w:type="dxa"/>
          </w:tcPr>
          <w:p w14:paraId="332BC161" w14:textId="294CC37B" w:rsidR="00CD058D" w:rsidRPr="00567318" w:rsidRDefault="00CD058D" w:rsidP="00CD058D">
            <w:pPr>
              <w:rPr>
                <w:rFonts w:cs="Arial"/>
                <w:sz w:val="22"/>
                <w:lang w:val="en-US"/>
              </w:rPr>
            </w:pPr>
            <w:r w:rsidRPr="00567318">
              <w:rPr>
                <w:rFonts w:cs="Arial"/>
                <w:sz w:val="22"/>
              </w:rPr>
              <w:t>Yes</w:t>
            </w:r>
          </w:p>
        </w:tc>
        <w:tc>
          <w:tcPr>
            <w:tcW w:w="851" w:type="dxa"/>
          </w:tcPr>
          <w:p w14:paraId="749BAB13" w14:textId="00F41EB4" w:rsidR="00CD058D" w:rsidRPr="00567318" w:rsidRDefault="00CD058D" w:rsidP="00CD058D">
            <w:pPr>
              <w:rPr>
                <w:rFonts w:cs="Arial"/>
                <w:sz w:val="22"/>
                <w:lang w:val="en-US"/>
              </w:rPr>
            </w:pPr>
            <w:r w:rsidRPr="00567318">
              <w:rPr>
                <w:rFonts w:cs="Arial"/>
                <w:sz w:val="22"/>
              </w:rPr>
              <w:t>Yes</w:t>
            </w:r>
          </w:p>
        </w:tc>
      </w:tr>
      <w:tr w:rsidR="00CD058D" w:rsidRPr="00567318" w14:paraId="1F18457F" w14:textId="12FEF509" w:rsidTr="00567318">
        <w:tc>
          <w:tcPr>
            <w:tcW w:w="2405" w:type="dxa"/>
          </w:tcPr>
          <w:p w14:paraId="4F92F440" w14:textId="1E77E6FB" w:rsidR="00CD058D" w:rsidRPr="00567318" w:rsidRDefault="00CD058D" w:rsidP="00CD058D">
            <w:pPr>
              <w:rPr>
                <w:rFonts w:cs="Arial"/>
                <w:sz w:val="22"/>
              </w:rPr>
            </w:pPr>
            <w:bookmarkStart w:id="169" w:name="OLE_LINK46"/>
            <w:bookmarkStart w:id="170" w:name="OLE_LINK47"/>
            <w:bookmarkStart w:id="171" w:name="OLE_LINK48"/>
            <w:r w:rsidRPr="00567318">
              <w:rPr>
                <w:rFonts w:cs="Arial"/>
                <w:sz w:val="22"/>
                <w:lang w:val="en-US"/>
              </w:rPr>
              <w:t>Price</w:t>
            </w:r>
            <w:bookmarkEnd w:id="169"/>
            <w:bookmarkEnd w:id="170"/>
            <w:bookmarkEnd w:id="171"/>
          </w:p>
        </w:tc>
        <w:tc>
          <w:tcPr>
            <w:tcW w:w="3827" w:type="dxa"/>
          </w:tcPr>
          <w:p w14:paraId="53B11098" w14:textId="77777777" w:rsidR="00CD058D" w:rsidRPr="00567318" w:rsidRDefault="00CD058D" w:rsidP="00CD058D">
            <w:pPr>
              <w:rPr>
                <w:rFonts w:cs="Arial"/>
                <w:sz w:val="22"/>
                <w:lang w:val="en-US"/>
              </w:rPr>
            </w:pPr>
            <w:bookmarkStart w:id="172" w:name="OLE_LINK350"/>
            <w:bookmarkStart w:id="173" w:name="OLE_LINK351"/>
            <w:bookmarkStart w:id="174" w:name="OLE_LINK352"/>
            <w:r w:rsidRPr="00567318">
              <w:rPr>
                <w:rFonts w:eastAsia="Times New Roman"/>
                <w:sz w:val="22"/>
                <w:szCs w:val="28"/>
                <w:lang w:val="en-US"/>
              </w:rPr>
              <w:t>Price per unit of the settlement subject, including discounts and extra charges,</w:t>
            </w:r>
            <w:r w:rsidRPr="00567318">
              <w:rPr>
                <w:sz w:val="22"/>
                <w:lang w:val="en-US"/>
              </w:rPr>
              <w:t xml:space="preserve"> tag</w:t>
            </w:r>
            <w:r w:rsidRPr="00567318">
              <w:rPr>
                <w:rFonts w:eastAsia="Times New Roman"/>
                <w:sz w:val="22"/>
                <w:szCs w:val="28"/>
                <w:lang w:val="en-US"/>
              </w:rPr>
              <w:t xml:space="preserve"> 1079</w:t>
            </w:r>
            <w:bookmarkEnd w:id="172"/>
            <w:bookmarkEnd w:id="173"/>
            <w:bookmarkEnd w:id="174"/>
          </w:p>
        </w:tc>
        <w:tc>
          <w:tcPr>
            <w:tcW w:w="2410" w:type="dxa"/>
          </w:tcPr>
          <w:p w14:paraId="4AD66CC9" w14:textId="77777777" w:rsidR="00CD058D" w:rsidRPr="00567318" w:rsidRDefault="00CD058D" w:rsidP="00CD058D">
            <w:pPr>
              <w:rPr>
                <w:rFonts w:cs="Arial"/>
                <w:sz w:val="22"/>
                <w:lang w:val="en-US"/>
              </w:rPr>
            </w:pPr>
            <w:bookmarkStart w:id="175" w:name="OLE_LINK424"/>
            <w:bookmarkStart w:id="176" w:name="OLE_LINK425"/>
            <w:bookmarkStart w:id="177" w:name="OLE_LINK426"/>
            <w:r w:rsidRPr="00567318">
              <w:rPr>
                <w:rFonts w:cs="Arial"/>
                <w:sz w:val="22"/>
                <w:lang w:val="en-US"/>
              </w:rPr>
              <w:t>Decimal number up to 2 characters after the dot *</w:t>
            </w:r>
            <w:bookmarkEnd w:id="175"/>
            <w:bookmarkEnd w:id="176"/>
            <w:bookmarkEnd w:id="177"/>
            <w:r w:rsidRPr="00567318">
              <w:rPr>
                <w:rFonts w:cs="Arial"/>
                <w:sz w:val="22"/>
                <w:lang w:val="en-US"/>
              </w:rPr>
              <w:t>. Mandatory.</w:t>
            </w:r>
          </w:p>
        </w:tc>
        <w:tc>
          <w:tcPr>
            <w:tcW w:w="1134" w:type="dxa"/>
          </w:tcPr>
          <w:p w14:paraId="7D4A5F6B" w14:textId="7E1BFAA2" w:rsidR="00CD058D" w:rsidRPr="00567318" w:rsidRDefault="00CD058D" w:rsidP="00CD058D">
            <w:pPr>
              <w:rPr>
                <w:rFonts w:cs="Arial"/>
                <w:sz w:val="22"/>
                <w:lang w:val="en-US"/>
              </w:rPr>
            </w:pPr>
            <w:r w:rsidRPr="00567318">
              <w:rPr>
                <w:rFonts w:cs="Arial"/>
                <w:sz w:val="22"/>
              </w:rPr>
              <w:t>Yes</w:t>
            </w:r>
          </w:p>
        </w:tc>
        <w:tc>
          <w:tcPr>
            <w:tcW w:w="851" w:type="dxa"/>
          </w:tcPr>
          <w:p w14:paraId="5A0B1AEE" w14:textId="126B1190" w:rsidR="00CD058D" w:rsidRPr="00567318" w:rsidRDefault="00CD058D" w:rsidP="00CD058D">
            <w:pPr>
              <w:rPr>
                <w:rFonts w:cs="Arial"/>
                <w:sz w:val="22"/>
                <w:lang w:val="en-US"/>
              </w:rPr>
            </w:pPr>
            <w:r w:rsidRPr="00567318">
              <w:rPr>
                <w:rFonts w:cs="Arial"/>
                <w:sz w:val="22"/>
              </w:rPr>
              <w:t>Yes</w:t>
            </w:r>
          </w:p>
        </w:tc>
      </w:tr>
      <w:tr w:rsidR="00CD058D" w:rsidRPr="00567318" w14:paraId="2F75DD7E" w14:textId="7715134B" w:rsidTr="00567318">
        <w:tc>
          <w:tcPr>
            <w:tcW w:w="2405" w:type="dxa"/>
          </w:tcPr>
          <w:p w14:paraId="012ED0E3" w14:textId="4B933979" w:rsidR="00CD058D" w:rsidRPr="00567318" w:rsidRDefault="00CD058D" w:rsidP="00CD058D">
            <w:pPr>
              <w:rPr>
                <w:rFonts w:cs="Arial"/>
                <w:sz w:val="22"/>
                <w:lang w:val="en-US"/>
              </w:rPr>
            </w:pPr>
            <w:bookmarkStart w:id="178" w:name="_Hlk474848305"/>
            <w:bookmarkStart w:id="179" w:name="_Hlk474848188"/>
            <w:r w:rsidRPr="00567318">
              <w:rPr>
                <w:rFonts w:cs="Arial"/>
                <w:sz w:val="22"/>
                <w:lang w:val="en-US"/>
              </w:rPr>
              <w:t>T</w:t>
            </w:r>
            <w:r w:rsidRPr="00567318">
              <w:rPr>
                <w:rFonts w:cs="Arial"/>
                <w:sz w:val="22"/>
              </w:rPr>
              <w:t>ax</w:t>
            </w:r>
          </w:p>
        </w:tc>
        <w:tc>
          <w:tcPr>
            <w:tcW w:w="3827" w:type="dxa"/>
          </w:tcPr>
          <w:p w14:paraId="7C104D55" w14:textId="77777777" w:rsidR="00CD058D" w:rsidRPr="00567318" w:rsidRDefault="00CD058D" w:rsidP="00CD058D">
            <w:pPr>
              <w:rPr>
                <w:rFonts w:cs="Arial"/>
                <w:sz w:val="22"/>
                <w:lang w:val="en-US"/>
              </w:rPr>
            </w:pPr>
            <w:bookmarkStart w:id="180" w:name="OLE_LINK15"/>
            <w:bookmarkStart w:id="181" w:name="OLE_LINK16"/>
            <w:bookmarkStart w:id="182" w:name="OLE_LINK353"/>
            <w:bookmarkStart w:id="183" w:name="OLE_LINK354"/>
            <w:r w:rsidRPr="00567318">
              <w:rPr>
                <w:rFonts w:cs="Arial"/>
                <w:sz w:val="22"/>
                <w:lang w:val="en-US"/>
              </w:rPr>
              <w:t>VAT rate, 1199:</w:t>
            </w:r>
          </w:p>
          <w:p w14:paraId="1873B0EA" w14:textId="77777777" w:rsidR="00CD058D" w:rsidRPr="00567318" w:rsidRDefault="00CD058D" w:rsidP="00CD058D">
            <w:pPr>
              <w:rPr>
                <w:sz w:val="22"/>
                <w:lang w:val="en-US"/>
              </w:rPr>
            </w:pPr>
            <w:r w:rsidRPr="00567318">
              <w:rPr>
                <w:sz w:val="22"/>
                <w:lang w:val="en-US"/>
              </w:rPr>
              <w:t xml:space="preserve">1 </w:t>
            </w:r>
            <w:bookmarkStart w:id="184" w:name="OLE_LINK3"/>
            <w:bookmarkStart w:id="185" w:name="OLE_LINK14"/>
            <w:r w:rsidRPr="00567318">
              <w:rPr>
                <w:sz w:val="22"/>
                <w:lang w:val="en-US"/>
              </w:rPr>
              <w:t>–</w:t>
            </w:r>
            <w:bookmarkEnd w:id="184"/>
            <w:bookmarkEnd w:id="185"/>
            <w:r w:rsidRPr="00567318">
              <w:rPr>
                <w:sz w:val="22"/>
                <w:lang w:val="en-US"/>
              </w:rPr>
              <w:t xml:space="preserve"> </w:t>
            </w:r>
            <w:r w:rsidRPr="00567318">
              <w:rPr>
                <w:rFonts w:cs="Arial"/>
                <w:sz w:val="22"/>
                <w:lang w:val="en-US"/>
              </w:rPr>
              <w:t>VAT rate</w:t>
            </w:r>
            <w:r w:rsidRPr="00567318">
              <w:rPr>
                <w:sz w:val="22"/>
                <w:lang w:val="en-US"/>
              </w:rPr>
              <w:t xml:space="preserve"> 20%</w:t>
            </w:r>
          </w:p>
          <w:p w14:paraId="2956C9C4" w14:textId="77777777" w:rsidR="00CD058D" w:rsidRPr="00567318" w:rsidRDefault="00CD058D" w:rsidP="00CD058D">
            <w:pPr>
              <w:rPr>
                <w:sz w:val="22"/>
                <w:lang w:val="en-US"/>
              </w:rPr>
            </w:pPr>
            <w:r w:rsidRPr="00567318">
              <w:rPr>
                <w:sz w:val="22"/>
                <w:lang w:val="en-US"/>
              </w:rPr>
              <w:t xml:space="preserve">2 – </w:t>
            </w:r>
            <w:r w:rsidRPr="00567318">
              <w:rPr>
                <w:rFonts w:cs="Arial"/>
                <w:sz w:val="22"/>
                <w:lang w:val="en-US"/>
              </w:rPr>
              <w:t>VAT rate</w:t>
            </w:r>
            <w:r w:rsidRPr="00567318">
              <w:rPr>
                <w:sz w:val="22"/>
                <w:lang w:val="en-US"/>
              </w:rPr>
              <w:t xml:space="preserve"> 10%</w:t>
            </w:r>
          </w:p>
          <w:p w14:paraId="018725FF" w14:textId="77777777" w:rsidR="00CD058D" w:rsidRPr="00567318" w:rsidRDefault="00CD058D" w:rsidP="00CD058D">
            <w:pPr>
              <w:rPr>
                <w:sz w:val="22"/>
                <w:lang w:val="en-US"/>
              </w:rPr>
            </w:pPr>
            <w:r w:rsidRPr="00567318">
              <w:rPr>
                <w:sz w:val="22"/>
                <w:lang w:val="en-US"/>
              </w:rPr>
              <w:t>3 – VAT rate calculation 20/120</w:t>
            </w:r>
          </w:p>
          <w:p w14:paraId="38C9472F" w14:textId="77777777" w:rsidR="00CD058D" w:rsidRPr="00567318" w:rsidRDefault="00CD058D" w:rsidP="00CD058D">
            <w:pPr>
              <w:rPr>
                <w:sz w:val="22"/>
                <w:lang w:val="en-US"/>
              </w:rPr>
            </w:pPr>
            <w:r w:rsidRPr="00567318">
              <w:rPr>
                <w:sz w:val="22"/>
                <w:lang w:val="en-US"/>
              </w:rPr>
              <w:t>4 – VAT rate calculation 10/110</w:t>
            </w:r>
          </w:p>
          <w:p w14:paraId="1CBC9B9C" w14:textId="77777777" w:rsidR="00CD058D" w:rsidRPr="00567318" w:rsidRDefault="00CD058D" w:rsidP="00CD058D">
            <w:pPr>
              <w:rPr>
                <w:sz w:val="22"/>
                <w:lang w:val="en-US"/>
              </w:rPr>
            </w:pPr>
            <w:r w:rsidRPr="00567318">
              <w:rPr>
                <w:sz w:val="22"/>
                <w:lang w:val="en-US"/>
              </w:rPr>
              <w:t xml:space="preserve">5 – </w:t>
            </w:r>
            <w:r w:rsidRPr="00567318">
              <w:rPr>
                <w:rFonts w:cs="Arial"/>
                <w:sz w:val="22"/>
                <w:lang w:val="en-US"/>
              </w:rPr>
              <w:t>VAT rate</w:t>
            </w:r>
            <w:r w:rsidRPr="00567318">
              <w:rPr>
                <w:sz w:val="22"/>
                <w:lang w:val="en-US"/>
              </w:rPr>
              <w:t xml:space="preserve"> 0%</w:t>
            </w:r>
          </w:p>
          <w:p w14:paraId="0AAA8432" w14:textId="77777777" w:rsidR="00CD058D" w:rsidRPr="00567318" w:rsidRDefault="00CD058D" w:rsidP="00CD058D">
            <w:pPr>
              <w:rPr>
                <w:rFonts w:cs="Arial"/>
                <w:sz w:val="22"/>
                <w:lang w:val="en-US"/>
              </w:rPr>
            </w:pPr>
            <w:r w:rsidRPr="00567318">
              <w:rPr>
                <w:sz w:val="22"/>
                <w:lang w:val="en-US"/>
              </w:rPr>
              <w:t xml:space="preserve">6 </w:t>
            </w:r>
            <w:bookmarkStart w:id="186" w:name="OLE_LINK61"/>
            <w:bookmarkStart w:id="187" w:name="OLE_LINK62"/>
            <w:bookmarkStart w:id="188" w:name="OLE_LINK63"/>
            <w:r w:rsidRPr="00567318">
              <w:rPr>
                <w:sz w:val="22"/>
                <w:lang w:val="en-US"/>
              </w:rPr>
              <w:t>–</w:t>
            </w:r>
            <w:bookmarkEnd w:id="186"/>
            <w:bookmarkEnd w:id="187"/>
            <w:bookmarkEnd w:id="188"/>
            <w:r w:rsidRPr="00567318">
              <w:rPr>
                <w:sz w:val="22"/>
                <w:lang w:val="en-US"/>
              </w:rPr>
              <w:t xml:space="preserve"> VAT is not charged</w:t>
            </w:r>
            <w:bookmarkEnd w:id="180"/>
            <w:bookmarkEnd w:id="181"/>
            <w:bookmarkEnd w:id="182"/>
            <w:bookmarkEnd w:id="183"/>
          </w:p>
        </w:tc>
        <w:tc>
          <w:tcPr>
            <w:tcW w:w="2410" w:type="dxa"/>
          </w:tcPr>
          <w:p w14:paraId="4A9E2172" w14:textId="77777777" w:rsidR="00CD058D" w:rsidRPr="00567318" w:rsidRDefault="00CD058D" w:rsidP="00CD058D">
            <w:pPr>
              <w:rPr>
                <w:rFonts w:cs="Arial"/>
                <w:sz w:val="22"/>
                <w:lang w:val="en-US"/>
              </w:rPr>
            </w:pPr>
            <w:r w:rsidRPr="00567318">
              <w:rPr>
                <w:rFonts w:cs="Arial"/>
                <w:sz w:val="22"/>
                <w:lang w:val="en-US"/>
              </w:rPr>
              <w:t>Number from 1 to 6</w:t>
            </w:r>
            <w:r w:rsidRPr="00567318">
              <w:rPr>
                <w:rFonts w:cs="Arial"/>
                <w:sz w:val="22"/>
              </w:rPr>
              <w:t>. Mandatory</w:t>
            </w:r>
            <w:r w:rsidRPr="00567318">
              <w:rPr>
                <w:rFonts w:cs="Arial"/>
                <w:sz w:val="22"/>
                <w:lang w:val="en-US"/>
              </w:rPr>
              <w:t>.</w:t>
            </w:r>
          </w:p>
        </w:tc>
        <w:tc>
          <w:tcPr>
            <w:tcW w:w="1134" w:type="dxa"/>
          </w:tcPr>
          <w:p w14:paraId="6C96455A" w14:textId="5769C166" w:rsidR="00CD058D" w:rsidRPr="00567318" w:rsidRDefault="00CD058D" w:rsidP="00CD058D">
            <w:pPr>
              <w:rPr>
                <w:rFonts w:cs="Arial"/>
                <w:sz w:val="22"/>
                <w:lang w:val="en-US"/>
              </w:rPr>
            </w:pPr>
            <w:r w:rsidRPr="00567318">
              <w:rPr>
                <w:rFonts w:cs="Arial"/>
                <w:sz w:val="22"/>
              </w:rPr>
              <w:t>Yes</w:t>
            </w:r>
          </w:p>
        </w:tc>
        <w:tc>
          <w:tcPr>
            <w:tcW w:w="851" w:type="dxa"/>
          </w:tcPr>
          <w:p w14:paraId="7E922798" w14:textId="0F2D3F5F" w:rsidR="00CD058D" w:rsidRPr="00567318" w:rsidRDefault="00CD058D" w:rsidP="00CD058D">
            <w:pPr>
              <w:rPr>
                <w:rFonts w:cs="Arial"/>
                <w:sz w:val="22"/>
                <w:lang w:val="en-US"/>
              </w:rPr>
            </w:pPr>
            <w:r w:rsidRPr="00567318">
              <w:rPr>
                <w:rFonts w:cs="Arial"/>
                <w:sz w:val="22"/>
              </w:rPr>
              <w:t>Yes</w:t>
            </w:r>
          </w:p>
        </w:tc>
      </w:tr>
      <w:bookmarkEnd w:id="178"/>
      <w:bookmarkEnd w:id="179"/>
      <w:tr w:rsidR="00CD058D" w:rsidRPr="00567318" w14:paraId="68F76BC1" w14:textId="4805DC18" w:rsidTr="00567318">
        <w:tc>
          <w:tcPr>
            <w:tcW w:w="2405" w:type="dxa"/>
          </w:tcPr>
          <w:p w14:paraId="57BF04C3" w14:textId="77777777" w:rsidR="00CD058D" w:rsidRPr="00567318" w:rsidRDefault="00CD058D" w:rsidP="00CD058D">
            <w:pPr>
              <w:rPr>
                <w:rFonts w:cs="Arial"/>
                <w:sz w:val="22"/>
                <w:lang w:val="en-US"/>
              </w:rPr>
            </w:pPr>
            <w:r w:rsidRPr="00567318">
              <w:rPr>
                <w:rFonts w:cs="Arial"/>
                <w:sz w:val="22"/>
                <w:lang w:val="en-US"/>
              </w:rPr>
              <w:t>taxSum</w:t>
            </w:r>
          </w:p>
        </w:tc>
        <w:tc>
          <w:tcPr>
            <w:tcW w:w="3827" w:type="dxa"/>
          </w:tcPr>
          <w:p w14:paraId="56268C73" w14:textId="77777777" w:rsidR="00CD058D" w:rsidRPr="00567318" w:rsidRDefault="00CD058D" w:rsidP="00CD058D">
            <w:pPr>
              <w:overflowPunct w:val="0"/>
              <w:autoSpaceDE w:val="0"/>
              <w:autoSpaceDN w:val="0"/>
              <w:adjustRightInd w:val="0"/>
              <w:textAlignment w:val="baseline"/>
              <w:rPr>
                <w:sz w:val="22"/>
                <w:lang w:val="en-US"/>
              </w:rPr>
            </w:pPr>
            <w:r w:rsidRPr="00567318">
              <w:rPr>
                <w:sz w:val="22"/>
                <w:lang w:val="en-US"/>
              </w:rPr>
              <w:t>The amount of VAT per item, tag 1200</w:t>
            </w:r>
          </w:p>
          <w:p w14:paraId="1FE6E8ED" w14:textId="77777777" w:rsidR="00CD058D" w:rsidRPr="00567318" w:rsidRDefault="00CD058D" w:rsidP="00CD058D">
            <w:pPr>
              <w:overflowPunct w:val="0"/>
              <w:autoSpaceDE w:val="0"/>
              <w:autoSpaceDN w:val="0"/>
              <w:adjustRightInd w:val="0"/>
              <w:textAlignment w:val="baseline"/>
              <w:rPr>
                <w:sz w:val="22"/>
                <w:lang w:val="en-US"/>
              </w:rPr>
            </w:pPr>
          </w:p>
          <w:p w14:paraId="78829B12" w14:textId="77777777" w:rsidR="00CD058D" w:rsidRPr="00567318" w:rsidRDefault="00CD058D" w:rsidP="00CD058D">
            <w:pPr>
              <w:overflowPunct w:val="0"/>
              <w:autoSpaceDE w:val="0"/>
              <w:autoSpaceDN w:val="0"/>
              <w:adjustRightInd w:val="0"/>
              <w:textAlignment w:val="baseline"/>
              <w:rPr>
                <w:i/>
                <w:sz w:val="22"/>
                <w:lang w:val="en-US"/>
              </w:rPr>
            </w:pPr>
            <w:r w:rsidRPr="00567318">
              <w:rPr>
                <w:i/>
                <w:sz w:val="22"/>
                <w:lang w:val="en-US"/>
              </w:rPr>
              <w:t>This parameter is relevant for VAT rates 1-4. For bids 5 and 6, this tag in the subject of calculation is not transmitted, the transmitted value is ignored.</w:t>
            </w:r>
          </w:p>
          <w:p w14:paraId="4583EC9D" w14:textId="77777777" w:rsidR="00CD058D" w:rsidRPr="00567318" w:rsidRDefault="00CD058D" w:rsidP="00CD058D">
            <w:pPr>
              <w:overflowPunct w:val="0"/>
              <w:autoSpaceDE w:val="0"/>
              <w:autoSpaceDN w:val="0"/>
              <w:adjustRightInd w:val="0"/>
              <w:textAlignment w:val="baseline"/>
              <w:rPr>
                <w:i/>
                <w:sz w:val="22"/>
                <w:lang w:val="en-US"/>
              </w:rPr>
            </w:pPr>
            <w:r w:rsidRPr="00567318">
              <w:rPr>
                <w:i/>
                <w:sz w:val="22"/>
                <w:lang w:val="en-US"/>
              </w:rPr>
              <w:lastRenderedPageBreak/>
              <w:t>If you pass the value 0, then the tag will not be written.</w:t>
            </w:r>
          </w:p>
        </w:tc>
        <w:tc>
          <w:tcPr>
            <w:tcW w:w="2410" w:type="dxa"/>
          </w:tcPr>
          <w:p w14:paraId="71190C3D" w14:textId="77777777" w:rsidR="00CD058D" w:rsidRPr="00567318" w:rsidRDefault="00CD058D" w:rsidP="00CD058D">
            <w:pPr>
              <w:rPr>
                <w:rFonts w:cs="Arial"/>
                <w:sz w:val="22"/>
                <w:lang w:val="en-US"/>
              </w:rPr>
            </w:pPr>
            <w:r w:rsidRPr="00567318">
              <w:rPr>
                <w:rFonts w:cs="Arial"/>
                <w:sz w:val="22"/>
                <w:lang w:val="en-US"/>
              </w:rPr>
              <w:lastRenderedPageBreak/>
              <w:t>Decimal number up to 2 characters after the dot, optional field</w:t>
            </w:r>
          </w:p>
        </w:tc>
        <w:tc>
          <w:tcPr>
            <w:tcW w:w="1134" w:type="dxa"/>
          </w:tcPr>
          <w:p w14:paraId="10B05BE5" w14:textId="21733B9A" w:rsidR="00CD058D" w:rsidRPr="00567318" w:rsidRDefault="00CD058D" w:rsidP="00CD058D">
            <w:pPr>
              <w:rPr>
                <w:rFonts w:cs="Arial"/>
                <w:sz w:val="22"/>
                <w:lang w:val="en-US"/>
              </w:rPr>
            </w:pPr>
            <w:r w:rsidRPr="00567318">
              <w:rPr>
                <w:rFonts w:cs="Arial"/>
                <w:sz w:val="22"/>
              </w:rPr>
              <w:t>Yes</w:t>
            </w:r>
          </w:p>
        </w:tc>
        <w:tc>
          <w:tcPr>
            <w:tcW w:w="851" w:type="dxa"/>
          </w:tcPr>
          <w:p w14:paraId="23D95186" w14:textId="5CC24CC0" w:rsidR="00CD058D" w:rsidRPr="00567318" w:rsidRDefault="00CD058D" w:rsidP="00CD058D">
            <w:pPr>
              <w:rPr>
                <w:rFonts w:cs="Arial"/>
                <w:sz w:val="22"/>
                <w:lang w:val="en-US"/>
              </w:rPr>
            </w:pPr>
            <w:r w:rsidRPr="00567318">
              <w:rPr>
                <w:rFonts w:cs="Arial"/>
                <w:sz w:val="22"/>
              </w:rPr>
              <w:t>Yes</w:t>
            </w:r>
          </w:p>
        </w:tc>
      </w:tr>
      <w:tr w:rsidR="00CD058D" w:rsidRPr="00567318" w14:paraId="3A67EAE4" w14:textId="63193C1F" w:rsidTr="00567318">
        <w:tc>
          <w:tcPr>
            <w:tcW w:w="2405" w:type="dxa"/>
          </w:tcPr>
          <w:p w14:paraId="76EDC505" w14:textId="178CFBA2" w:rsidR="00CD058D" w:rsidRPr="00567318" w:rsidRDefault="00CD058D" w:rsidP="00CD058D">
            <w:pPr>
              <w:rPr>
                <w:rFonts w:cs="Arial"/>
                <w:sz w:val="22"/>
              </w:rPr>
            </w:pPr>
            <w:bookmarkStart w:id="189" w:name="_Hlk474848324"/>
            <w:r w:rsidRPr="00567318">
              <w:rPr>
                <w:rFonts w:cs="Arial"/>
                <w:sz w:val="22"/>
                <w:lang w:val="en-US"/>
              </w:rPr>
              <w:lastRenderedPageBreak/>
              <w:t>T</w:t>
            </w:r>
            <w:r w:rsidRPr="00567318">
              <w:rPr>
                <w:rFonts w:cs="Arial"/>
                <w:sz w:val="22"/>
              </w:rPr>
              <w:t>ext</w:t>
            </w:r>
          </w:p>
        </w:tc>
        <w:tc>
          <w:tcPr>
            <w:tcW w:w="3827" w:type="dxa"/>
          </w:tcPr>
          <w:p w14:paraId="1AAC3EF7" w14:textId="77777777" w:rsidR="00CD058D" w:rsidRPr="00567318" w:rsidRDefault="00CD058D" w:rsidP="00CD058D">
            <w:pPr>
              <w:rPr>
                <w:rFonts w:cs="Arial"/>
                <w:sz w:val="22"/>
                <w:lang w:val="en-US"/>
              </w:rPr>
            </w:pPr>
            <w:bookmarkStart w:id="190" w:name="OLE_LINK355"/>
            <w:bookmarkStart w:id="191" w:name="OLE_LINK356"/>
            <w:bookmarkStart w:id="192" w:name="OLE_LINK357"/>
            <w:r w:rsidRPr="00567318">
              <w:rPr>
                <w:rFonts w:cs="Arial"/>
                <w:sz w:val="22"/>
                <w:lang w:val="en-US"/>
              </w:rPr>
              <w:t>Name of the settlement item,</w:t>
            </w:r>
            <w:r w:rsidRPr="00567318">
              <w:rPr>
                <w:sz w:val="22"/>
                <w:lang w:val="en-US"/>
              </w:rPr>
              <w:t xml:space="preserve"> tag</w:t>
            </w:r>
            <w:r w:rsidRPr="00567318">
              <w:rPr>
                <w:rFonts w:cs="Arial"/>
                <w:sz w:val="22"/>
                <w:lang w:val="en-US"/>
              </w:rPr>
              <w:t xml:space="preserve"> </w:t>
            </w:r>
            <w:r w:rsidRPr="00567318">
              <w:rPr>
                <w:sz w:val="22"/>
                <w:lang w:val="en-US"/>
              </w:rPr>
              <w:t>1030</w:t>
            </w:r>
            <w:bookmarkEnd w:id="190"/>
            <w:bookmarkEnd w:id="191"/>
            <w:bookmarkEnd w:id="192"/>
          </w:p>
        </w:tc>
        <w:tc>
          <w:tcPr>
            <w:tcW w:w="2410" w:type="dxa"/>
          </w:tcPr>
          <w:p w14:paraId="5CF83DCE" w14:textId="77777777" w:rsidR="00CD058D" w:rsidRPr="00567318" w:rsidRDefault="00CD058D" w:rsidP="00CD058D">
            <w:pPr>
              <w:rPr>
                <w:rFonts w:cs="Arial"/>
                <w:sz w:val="22"/>
                <w:lang w:val="en-US"/>
              </w:rPr>
            </w:pPr>
            <w:bookmarkStart w:id="193" w:name="OLE_LINK206"/>
            <w:bookmarkStart w:id="194" w:name="OLE_LINK207"/>
            <w:bookmarkStart w:id="195" w:name="OLE_LINK208"/>
            <w:bookmarkStart w:id="196" w:name="OLE_LINK427"/>
            <w:bookmarkStart w:id="197" w:name="OLE_LINK428"/>
            <w:r w:rsidRPr="00567318">
              <w:rPr>
                <w:rFonts w:cs="Arial"/>
                <w:sz w:val="22"/>
                <w:lang w:val="en-US"/>
              </w:rPr>
              <w:t xml:space="preserve">String up to 128 </w:t>
            </w:r>
            <w:bookmarkEnd w:id="193"/>
            <w:bookmarkEnd w:id="194"/>
            <w:bookmarkEnd w:id="195"/>
            <w:bookmarkEnd w:id="196"/>
            <w:bookmarkEnd w:id="197"/>
            <w:r w:rsidRPr="00567318">
              <w:rPr>
                <w:rFonts w:cs="Arial"/>
                <w:sz w:val="22"/>
                <w:lang w:val="en-US"/>
              </w:rPr>
              <w:t>symbols. Mandatory.</w:t>
            </w:r>
          </w:p>
        </w:tc>
        <w:tc>
          <w:tcPr>
            <w:tcW w:w="1134" w:type="dxa"/>
          </w:tcPr>
          <w:p w14:paraId="26E40B08" w14:textId="46E9435A" w:rsidR="00CD058D" w:rsidRPr="00567318" w:rsidRDefault="00CD058D" w:rsidP="00CD058D">
            <w:pPr>
              <w:rPr>
                <w:rFonts w:cs="Arial"/>
                <w:sz w:val="22"/>
                <w:lang w:val="en-US"/>
              </w:rPr>
            </w:pPr>
            <w:r w:rsidRPr="00567318">
              <w:rPr>
                <w:rFonts w:cs="Arial"/>
                <w:sz w:val="22"/>
              </w:rPr>
              <w:t>Yes</w:t>
            </w:r>
          </w:p>
        </w:tc>
        <w:tc>
          <w:tcPr>
            <w:tcW w:w="851" w:type="dxa"/>
          </w:tcPr>
          <w:p w14:paraId="5A24652D" w14:textId="7DC99E18" w:rsidR="00CD058D" w:rsidRPr="00567318" w:rsidRDefault="00CD058D" w:rsidP="00CD058D">
            <w:pPr>
              <w:rPr>
                <w:rFonts w:cs="Arial"/>
                <w:sz w:val="22"/>
                <w:lang w:val="en-US"/>
              </w:rPr>
            </w:pPr>
            <w:r w:rsidRPr="00567318">
              <w:rPr>
                <w:rFonts w:cs="Arial"/>
                <w:sz w:val="22"/>
              </w:rPr>
              <w:t>Yes</w:t>
            </w:r>
          </w:p>
        </w:tc>
      </w:tr>
      <w:tr w:rsidR="00CD058D" w:rsidRPr="00567318" w14:paraId="1EE52A40" w14:textId="414A491D" w:rsidTr="00567318">
        <w:tc>
          <w:tcPr>
            <w:tcW w:w="2405" w:type="dxa"/>
          </w:tcPr>
          <w:p w14:paraId="3FAB0B9D" w14:textId="77777777" w:rsidR="00CD058D" w:rsidRPr="00567318" w:rsidRDefault="00CD058D" w:rsidP="00CD058D">
            <w:pPr>
              <w:rPr>
                <w:rFonts w:cs="Arial"/>
                <w:sz w:val="22"/>
              </w:rPr>
            </w:pPr>
            <w:r w:rsidRPr="00567318">
              <w:rPr>
                <w:rFonts w:cs="Arial"/>
                <w:sz w:val="22"/>
              </w:rPr>
              <w:t>paymentMethodType</w:t>
            </w:r>
          </w:p>
        </w:tc>
        <w:tc>
          <w:tcPr>
            <w:tcW w:w="3827" w:type="dxa"/>
          </w:tcPr>
          <w:p w14:paraId="1FE95742" w14:textId="77777777" w:rsidR="00CD058D" w:rsidRPr="00567318" w:rsidRDefault="00CD058D" w:rsidP="00CD058D">
            <w:pPr>
              <w:rPr>
                <w:rFonts w:cs="Arial"/>
                <w:sz w:val="22"/>
                <w:lang w:val="en-US"/>
              </w:rPr>
            </w:pPr>
            <w:bookmarkStart w:id="198" w:name="OLE_LINK358"/>
            <w:bookmarkStart w:id="199" w:name="OLE_LINK359"/>
            <w:bookmarkStart w:id="200" w:name="OLE_LINK360"/>
            <w:r w:rsidRPr="00567318">
              <w:rPr>
                <w:rFonts w:cs="Arial"/>
                <w:sz w:val="22"/>
                <w:lang w:val="en-US"/>
              </w:rPr>
              <w:t>Payment Method Type,</w:t>
            </w:r>
            <w:r w:rsidRPr="00567318">
              <w:rPr>
                <w:sz w:val="22"/>
                <w:lang w:val="en-US"/>
              </w:rPr>
              <w:t xml:space="preserve"> tag</w:t>
            </w:r>
            <w:r w:rsidRPr="00567318">
              <w:rPr>
                <w:rFonts w:cs="Arial"/>
                <w:sz w:val="22"/>
                <w:lang w:val="en-US"/>
              </w:rPr>
              <w:t xml:space="preserve"> 1214:</w:t>
            </w:r>
          </w:p>
          <w:p w14:paraId="55C554EB" w14:textId="77777777" w:rsidR="00CD058D" w:rsidRPr="00567318" w:rsidRDefault="00CD058D" w:rsidP="00CD058D">
            <w:pPr>
              <w:rPr>
                <w:rFonts w:cs="Arial"/>
                <w:sz w:val="22"/>
                <w:lang w:val="en-US"/>
              </w:rPr>
            </w:pPr>
            <w:r w:rsidRPr="00567318">
              <w:rPr>
                <w:rFonts w:cs="Arial"/>
                <w:sz w:val="22"/>
                <w:lang w:val="en-US"/>
              </w:rPr>
              <w:t>1 – Prepayment 100%</w:t>
            </w:r>
          </w:p>
          <w:p w14:paraId="0E57A253" w14:textId="77777777" w:rsidR="00CD058D" w:rsidRPr="00567318" w:rsidRDefault="00CD058D" w:rsidP="00CD058D">
            <w:pPr>
              <w:rPr>
                <w:rFonts w:cs="Arial"/>
                <w:sz w:val="22"/>
                <w:lang w:val="en-US"/>
              </w:rPr>
            </w:pPr>
            <w:r w:rsidRPr="00567318">
              <w:rPr>
                <w:rFonts w:cs="Arial"/>
                <w:sz w:val="22"/>
                <w:lang w:val="en-US"/>
              </w:rPr>
              <w:t>2 – Partial prepayment</w:t>
            </w:r>
          </w:p>
          <w:p w14:paraId="52FB13A8" w14:textId="77777777" w:rsidR="00CD058D" w:rsidRPr="00567318" w:rsidRDefault="00CD058D" w:rsidP="00CD058D">
            <w:pPr>
              <w:rPr>
                <w:rFonts w:cs="Arial"/>
                <w:sz w:val="22"/>
                <w:lang w:val="en-US"/>
              </w:rPr>
            </w:pPr>
            <w:r w:rsidRPr="00567318">
              <w:rPr>
                <w:rFonts w:cs="Arial"/>
                <w:sz w:val="22"/>
                <w:lang w:val="en-US"/>
              </w:rPr>
              <w:t>3 – Prepaid expense</w:t>
            </w:r>
          </w:p>
          <w:p w14:paraId="052DF524" w14:textId="77777777" w:rsidR="00CD058D" w:rsidRPr="00567318" w:rsidRDefault="00CD058D" w:rsidP="00CD058D">
            <w:pPr>
              <w:rPr>
                <w:rFonts w:cs="Arial"/>
                <w:sz w:val="22"/>
                <w:lang w:val="en-US"/>
              </w:rPr>
            </w:pPr>
            <w:r w:rsidRPr="00567318">
              <w:rPr>
                <w:rFonts w:cs="Arial"/>
                <w:sz w:val="22"/>
                <w:lang w:val="en-US"/>
              </w:rPr>
              <w:t>4 – Full settlement</w:t>
            </w:r>
          </w:p>
          <w:p w14:paraId="4F222923" w14:textId="77777777" w:rsidR="00CD058D" w:rsidRPr="00567318" w:rsidRDefault="00CD058D" w:rsidP="00CD058D">
            <w:pPr>
              <w:rPr>
                <w:rFonts w:cs="Arial"/>
                <w:sz w:val="22"/>
                <w:lang w:val="en-US"/>
              </w:rPr>
            </w:pPr>
            <w:r w:rsidRPr="00567318">
              <w:rPr>
                <w:rFonts w:cs="Arial"/>
                <w:sz w:val="22"/>
                <w:lang w:val="en-US"/>
              </w:rPr>
              <w:t>5 – Partial settlement and credit</w:t>
            </w:r>
          </w:p>
          <w:p w14:paraId="6C91135B" w14:textId="77777777" w:rsidR="00CD058D" w:rsidRPr="00567318" w:rsidRDefault="00CD058D" w:rsidP="00CD058D">
            <w:pPr>
              <w:rPr>
                <w:rFonts w:cs="Arial"/>
                <w:sz w:val="22"/>
                <w:lang w:val="en-US"/>
              </w:rPr>
            </w:pPr>
            <w:r w:rsidRPr="00567318">
              <w:rPr>
                <w:rFonts w:cs="Arial"/>
                <w:sz w:val="22"/>
                <w:lang w:val="en-US"/>
              </w:rPr>
              <w:t>6 – Transfer on credit</w:t>
            </w:r>
          </w:p>
          <w:p w14:paraId="14A07CA0" w14:textId="77777777" w:rsidR="00CD058D" w:rsidRPr="00567318" w:rsidRDefault="00CD058D" w:rsidP="00CD058D">
            <w:pPr>
              <w:rPr>
                <w:rFonts w:cs="Arial"/>
                <w:sz w:val="22"/>
                <w:lang w:val="en-US"/>
              </w:rPr>
            </w:pPr>
            <w:r w:rsidRPr="00567318">
              <w:rPr>
                <w:rFonts w:cs="Arial"/>
                <w:sz w:val="22"/>
                <w:lang w:val="en-US"/>
              </w:rPr>
              <w:t>7 – loan payment</w:t>
            </w:r>
            <w:bookmarkEnd w:id="198"/>
            <w:bookmarkEnd w:id="199"/>
            <w:bookmarkEnd w:id="200"/>
          </w:p>
        </w:tc>
        <w:tc>
          <w:tcPr>
            <w:tcW w:w="2410" w:type="dxa"/>
          </w:tcPr>
          <w:p w14:paraId="6BD9D59F" w14:textId="77777777" w:rsidR="00CD058D" w:rsidRPr="00567318" w:rsidRDefault="00CD058D" w:rsidP="00CD058D">
            <w:pPr>
              <w:rPr>
                <w:rFonts w:cs="Arial"/>
                <w:sz w:val="22"/>
                <w:lang w:val="en-US"/>
              </w:rPr>
            </w:pPr>
            <w:bookmarkStart w:id="201" w:name="OLE_LINK79"/>
            <w:bookmarkStart w:id="202" w:name="OLE_LINK84"/>
            <w:bookmarkStart w:id="203" w:name="OLE_LINK85"/>
            <w:r w:rsidRPr="00567318">
              <w:rPr>
                <w:rFonts w:cs="Arial"/>
                <w:sz w:val="22"/>
                <w:lang w:val="en-US"/>
              </w:rPr>
              <w:t>Number from 1 to 7</w:t>
            </w:r>
            <w:bookmarkEnd w:id="201"/>
            <w:bookmarkEnd w:id="202"/>
            <w:bookmarkEnd w:id="203"/>
            <w:r w:rsidRPr="00567318">
              <w:rPr>
                <w:rFonts w:cs="Arial"/>
                <w:sz w:val="22"/>
                <w:lang w:val="en-US"/>
              </w:rPr>
              <w:t xml:space="preserve"> or null. If null is passed, then the value of 4 will be transferred to the subject of settlement. Full settlement.</w:t>
            </w:r>
          </w:p>
        </w:tc>
        <w:tc>
          <w:tcPr>
            <w:tcW w:w="1134" w:type="dxa"/>
          </w:tcPr>
          <w:p w14:paraId="1A3E095A" w14:textId="36EB8A7C" w:rsidR="00CD058D" w:rsidRPr="00567318" w:rsidRDefault="00CD058D" w:rsidP="00CD058D">
            <w:pPr>
              <w:rPr>
                <w:rFonts w:cs="Arial"/>
                <w:sz w:val="22"/>
                <w:lang w:val="en-US"/>
              </w:rPr>
            </w:pPr>
            <w:r w:rsidRPr="00567318">
              <w:rPr>
                <w:rFonts w:cs="Arial"/>
                <w:sz w:val="22"/>
              </w:rPr>
              <w:t>Yes</w:t>
            </w:r>
          </w:p>
        </w:tc>
        <w:tc>
          <w:tcPr>
            <w:tcW w:w="851" w:type="dxa"/>
          </w:tcPr>
          <w:p w14:paraId="59E3A83D" w14:textId="052C953C" w:rsidR="00CD058D" w:rsidRPr="00567318" w:rsidRDefault="00CD058D" w:rsidP="00CD058D">
            <w:pPr>
              <w:rPr>
                <w:rFonts w:cs="Arial"/>
                <w:sz w:val="22"/>
                <w:lang w:val="en-US"/>
              </w:rPr>
            </w:pPr>
            <w:r w:rsidRPr="00567318">
              <w:rPr>
                <w:rFonts w:cs="Arial"/>
                <w:sz w:val="22"/>
              </w:rPr>
              <w:t>Yes</w:t>
            </w:r>
          </w:p>
        </w:tc>
      </w:tr>
      <w:tr w:rsidR="00CD058D" w:rsidRPr="00567318" w14:paraId="30D1DCFD" w14:textId="0DBA09AD" w:rsidTr="00567318">
        <w:tc>
          <w:tcPr>
            <w:tcW w:w="2405" w:type="dxa"/>
          </w:tcPr>
          <w:p w14:paraId="5892ABE5" w14:textId="77777777" w:rsidR="00CD058D" w:rsidRPr="00567318" w:rsidRDefault="00CD058D" w:rsidP="00CD058D">
            <w:pPr>
              <w:rPr>
                <w:rFonts w:cs="Arial"/>
                <w:sz w:val="22"/>
                <w:lang w:val="en-US"/>
              </w:rPr>
            </w:pPr>
            <w:r w:rsidRPr="00567318">
              <w:rPr>
                <w:rFonts w:cs="Arial"/>
                <w:sz w:val="22"/>
              </w:rPr>
              <w:t>paymentSubjectType</w:t>
            </w:r>
          </w:p>
        </w:tc>
        <w:tc>
          <w:tcPr>
            <w:tcW w:w="3827" w:type="dxa"/>
          </w:tcPr>
          <w:p w14:paraId="0DD95772" w14:textId="77777777" w:rsidR="00CD058D" w:rsidRPr="00567318" w:rsidRDefault="00CD058D" w:rsidP="00CD058D">
            <w:pPr>
              <w:rPr>
                <w:rFonts w:cs="Arial"/>
                <w:sz w:val="22"/>
                <w:lang w:val="en-US"/>
              </w:rPr>
            </w:pPr>
            <w:bookmarkStart w:id="204" w:name="OLE_LINK361"/>
            <w:bookmarkStart w:id="205" w:name="OLE_LINK362"/>
            <w:r w:rsidRPr="00567318">
              <w:rPr>
                <w:rFonts w:cs="Arial"/>
                <w:sz w:val="22"/>
                <w:lang w:val="en-US"/>
              </w:rPr>
              <w:t xml:space="preserve">Payment Subject Type, </w:t>
            </w:r>
            <w:r w:rsidRPr="00567318">
              <w:rPr>
                <w:sz w:val="22"/>
                <w:lang w:val="en-US"/>
              </w:rPr>
              <w:t xml:space="preserve">tag </w:t>
            </w:r>
            <w:r w:rsidRPr="00567318">
              <w:rPr>
                <w:rFonts w:cs="Arial"/>
                <w:sz w:val="22"/>
                <w:lang w:val="en-US"/>
              </w:rPr>
              <w:t>1212:</w:t>
            </w:r>
          </w:p>
          <w:p w14:paraId="65FC6F6D" w14:textId="77777777" w:rsidR="00CD058D" w:rsidRPr="00567318" w:rsidRDefault="00CD058D" w:rsidP="00CD058D">
            <w:pPr>
              <w:rPr>
                <w:rFonts w:cs="Arial"/>
                <w:sz w:val="22"/>
                <w:lang w:val="en-US"/>
              </w:rPr>
            </w:pPr>
            <w:r w:rsidRPr="00567318">
              <w:rPr>
                <w:rFonts w:cs="Arial"/>
                <w:sz w:val="22"/>
                <w:lang w:val="en-US"/>
              </w:rPr>
              <w:t>1 – Product</w:t>
            </w:r>
          </w:p>
          <w:p w14:paraId="204B9F96" w14:textId="77777777" w:rsidR="00CD058D" w:rsidRPr="00567318" w:rsidRDefault="00CD058D" w:rsidP="00CD058D">
            <w:pPr>
              <w:rPr>
                <w:rFonts w:cs="Arial"/>
                <w:sz w:val="22"/>
                <w:lang w:val="en-US"/>
              </w:rPr>
            </w:pPr>
            <w:r w:rsidRPr="00567318">
              <w:rPr>
                <w:rFonts w:cs="Arial"/>
                <w:sz w:val="22"/>
                <w:lang w:val="en-US"/>
              </w:rPr>
              <w:t>2 – Excisable goods</w:t>
            </w:r>
          </w:p>
          <w:p w14:paraId="1036020E" w14:textId="77777777" w:rsidR="00CD058D" w:rsidRPr="00567318" w:rsidRDefault="00CD058D" w:rsidP="00CD058D">
            <w:pPr>
              <w:rPr>
                <w:rFonts w:cs="Arial"/>
                <w:sz w:val="22"/>
                <w:lang w:val="en-US"/>
              </w:rPr>
            </w:pPr>
            <w:r w:rsidRPr="00567318">
              <w:rPr>
                <w:rFonts w:cs="Arial"/>
                <w:sz w:val="22"/>
                <w:lang w:val="en-US"/>
              </w:rPr>
              <w:t>3 – Work</w:t>
            </w:r>
          </w:p>
          <w:p w14:paraId="02F98E49" w14:textId="77777777" w:rsidR="00CD058D" w:rsidRPr="00567318" w:rsidRDefault="00CD058D" w:rsidP="00CD058D">
            <w:pPr>
              <w:rPr>
                <w:rFonts w:cs="Arial"/>
                <w:sz w:val="22"/>
                <w:lang w:val="en-US"/>
              </w:rPr>
            </w:pPr>
            <w:r w:rsidRPr="00567318">
              <w:rPr>
                <w:rFonts w:cs="Arial"/>
                <w:sz w:val="22"/>
                <w:lang w:val="en-US"/>
              </w:rPr>
              <w:t>4 – Service</w:t>
            </w:r>
          </w:p>
          <w:p w14:paraId="3AD426AA" w14:textId="77777777" w:rsidR="00CD058D" w:rsidRPr="00567318" w:rsidRDefault="00CD058D" w:rsidP="00CD058D">
            <w:pPr>
              <w:rPr>
                <w:rFonts w:cs="Arial"/>
                <w:sz w:val="22"/>
                <w:lang w:val="en-US"/>
              </w:rPr>
            </w:pPr>
            <w:r w:rsidRPr="00567318">
              <w:rPr>
                <w:rFonts w:cs="Arial"/>
                <w:sz w:val="22"/>
                <w:lang w:val="en-US"/>
              </w:rPr>
              <w:t>5 – Gamble bet</w:t>
            </w:r>
          </w:p>
          <w:p w14:paraId="77DC1EAD" w14:textId="77777777" w:rsidR="00CD058D" w:rsidRPr="00567318" w:rsidRDefault="00CD058D" w:rsidP="00CD058D">
            <w:pPr>
              <w:rPr>
                <w:rFonts w:cs="Arial"/>
                <w:sz w:val="22"/>
                <w:lang w:val="en-US"/>
              </w:rPr>
            </w:pPr>
            <w:r w:rsidRPr="00567318">
              <w:rPr>
                <w:rFonts w:cs="Arial"/>
                <w:sz w:val="22"/>
                <w:lang w:val="en-US"/>
              </w:rPr>
              <w:t>6 – Gambling win</w:t>
            </w:r>
          </w:p>
          <w:p w14:paraId="5291B84D" w14:textId="77777777" w:rsidR="00CD058D" w:rsidRPr="00567318" w:rsidRDefault="00CD058D" w:rsidP="00CD058D">
            <w:pPr>
              <w:rPr>
                <w:rFonts w:cs="Arial"/>
                <w:sz w:val="22"/>
                <w:lang w:val="en-US"/>
              </w:rPr>
            </w:pPr>
            <w:r w:rsidRPr="00567318">
              <w:rPr>
                <w:rFonts w:cs="Arial"/>
                <w:sz w:val="22"/>
                <w:lang w:val="en-US"/>
              </w:rPr>
              <w:t>7 – Lottery ticket</w:t>
            </w:r>
          </w:p>
          <w:p w14:paraId="3B5839B7" w14:textId="77777777" w:rsidR="00CD058D" w:rsidRPr="00567318" w:rsidRDefault="00CD058D" w:rsidP="00CD058D">
            <w:pPr>
              <w:rPr>
                <w:rFonts w:cs="Arial"/>
                <w:sz w:val="22"/>
                <w:lang w:val="en-US"/>
              </w:rPr>
            </w:pPr>
            <w:r w:rsidRPr="00567318">
              <w:rPr>
                <w:rFonts w:cs="Arial"/>
                <w:sz w:val="22"/>
                <w:lang w:val="en-US"/>
              </w:rPr>
              <w:t>8 – Lottery win</w:t>
            </w:r>
          </w:p>
          <w:p w14:paraId="42AAEFDB" w14:textId="77777777" w:rsidR="00CD058D" w:rsidRPr="00567318" w:rsidRDefault="00CD058D" w:rsidP="00CD058D">
            <w:pPr>
              <w:rPr>
                <w:rFonts w:cs="Arial"/>
                <w:sz w:val="22"/>
                <w:lang w:val="en-US"/>
              </w:rPr>
            </w:pPr>
            <w:r w:rsidRPr="00567318">
              <w:rPr>
                <w:rFonts w:cs="Arial"/>
                <w:sz w:val="22"/>
                <w:lang w:val="en-US"/>
              </w:rPr>
              <w:t>9 – Providing Intellectual Property</w:t>
            </w:r>
          </w:p>
          <w:p w14:paraId="32C07E40" w14:textId="77777777" w:rsidR="00CD058D" w:rsidRPr="00567318" w:rsidRDefault="00CD058D" w:rsidP="00CD058D">
            <w:pPr>
              <w:rPr>
                <w:rFonts w:cs="Arial"/>
                <w:sz w:val="22"/>
                <w:lang w:val="en-US"/>
              </w:rPr>
            </w:pPr>
            <w:r w:rsidRPr="00567318">
              <w:rPr>
                <w:rFonts w:cs="Arial"/>
                <w:sz w:val="22"/>
                <w:lang w:val="en-US"/>
              </w:rPr>
              <w:t>10 – Payment</w:t>
            </w:r>
          </w:p>
          <w:p w14:paraId="1DB820FD" w14:textId="77777777" w:rsidR="00CD058D" w:rsidRPr="00567318" w:rsidRDefault="00CD058D" w:rsidP="00CD058D">
            <w:pPr>
              <w:rPr>
                <w:rFonts w:cs="Arial"/>
                <w:sz w:val="22"/>
                <w:lang w:val="en-US"/>
              </w:rPr>
            </w:pPr>
            <w:r w:rsidRPr="00567318">
              <w:rPr>
                <w:rFonts w:cs="Arial"/>
                <w:sz w:val="22"/>
                <w:lang w:val="en-US"/>
              </w:rPr>
              <w:t>11 – Agent Fee</w:t>
            </w:r>
          </w:p>
          <w:p w14:paraId="3BD6452E" w14:textId="40594178" w:rsidR="00CD058D" w:rsidRPr="00567318" w:rsidRDefault="00CD058D" w:rsidP="00CD058D">
            <w:pPr>
              <w:rPr>
                <w:rFonts w:cs="Arial"/>
                <w:sz w:val="22"/>
                <w:lang w:val="en-US"/>
              </w:rPr>
            </w:pPr>
            <w:r w:rsidRPr="00567318">
              <w:rPr>
                <w:rFonts w:cs="Arial"/>
                <w:sz w:val="22"/>
                <w:lang w:val="en-US"/>
              </w:rPr>
              <w:t>12 – Payoff</w:t>
            </w:r>
          </w:p>
          <w:p w14:paraId="2628C330" w14:textId="77777777" w:rsidR="00CD058D" w:rsidRPr="00567318" w:rsidRDefault="00CD058D" w:rsidP="00CD058D">
            <w:pPr>
              <w:rPr>
                <w:rFonts w:cs="Arial"/>
                <w:sz w:val="22"/>
                <w:lang w:val="en-US"/>
              </w:rPr>
            </w:pPr>
            <w:r w:rsidRPr="00567318">
              <w:rPr>
                <w:rFonts w:cs="Arial"/>
                <w:sz w:val="22"/>
                <w:lang w:val="en-US"/>
              </w:rPr>
              <w:t>13 – Other subject of settlement</w:t>
            </w:r>
            <w:bookmarkEnd w:id="204"/>
            <w:bookmarkEnd w:id="205"/>
          </w:p>
          <w:p w14:paraId="04D4DB3D" w14:textId="77777777" w:rsidR="00CD058D" w:rsidRPr="00567318" w:rsidRDefault="00CD058D" w:rsidP="00CD058D">
            <w:pPr>
              <w:rPr>
                <w:rFonts w:cs="Arial"/>
                <w:sz w:val="22"/>
                <w:lang w:val="en-US"/>
              </w:rPr>
            </w:pPr>
            <w:r w:rsidRPr="00567318">
              <w:rPr>
                <w:rFonts w:cs="Arial"/>
                <w:sz w:val="22"/>
                <w:lang w:val="en-US"/>
              </w:rPr>
              <w:t xml:space="preserve">14 – </w:t>
            </w:r>
            <w:r w:rsidRPr="00567318">
              <w:rPr>
                <w:sz w:val="22"/>
                <w:lang w:val="en-US"/>
              </w:rPr>
              <w:t>Property right</w:t>
            </w:r>
          </w:p>
          <w:p w14:paraId="74EB5B9E" w14:textId="77777777" w:rsidR="00CD058D" w:rsidRPr="00567318" w:rsidRDefault="00CD058D" w:rsidP="00CD058D">
            <w:pPr>
              <w:rPr>
                <w:rFonts w:cs="Arial"/>
                <w:sz w:val="22"/>
                <w:lang w:val="en-US"/>
              </w:rPr>
            </w:pPr>
            <w:r w:rsidRPr="00567318">
              <w:rPr>
                <w:rFonts w:cs="Arial"/>
                <w:sz w:val="22"/>
                <w:lang w:val="en-US"/>
              </w:rPr>
              <w:t xml:space="preserve">15 – Non-operating income </w:t>
            </w:r>
            <w:r w:rsidRPr="00567318">
              <w:rPr>
                <w:sz w:val="22"/>
                <w:lang w:val="en-US"/>
              </w:rPr>
              <w:t>*</w:t>
            </w:r>
          </w:p>
          <w:p w14:paraId="0426BFE7" w14:textId="2218EF4F" w:rsidR="00CD058D" w:rsidRPr="00567318" w:rsidRDefault="00CD058D" w:rsidP="00CD058D">
            <w:pPr>
              <w:rPr>
                <w:rFonts w:cs="Arial"/>
                <w:sz w:val="22"/>
                <w:lang w:val="en-US"/>
              </w:rPr>
            </w:pPr>
            <w:r w:rsidRPr="00567318">
              <w:rPr>
                <w:rFonts w:cs="Arial"/>
                <w:sz w:val="22"/>
                <w:lang w:val="en-US"/>
              </w:rPr>
              <w:t>16 – Other payments and contributions *</w:t>
            </w:r>
          </w:p>
          <w:p w14:paraId="5D9CAC00" w14:textId="77777777" w:rsidR="00CD058D" w:rsidRPr="00567318" w:rsidRDefault="00CD058D" w:rsidP="00CD058D">
            <w:pPr>
              <w:rPr>
                <w:rFonts w:cs="Arial"/>
                <w:sz w:val="22"/>
                <w:lang w:val="en-US"/>
              </w:rPr>
            </w:pPr>
            <w:r w:rsidRPr="00567318">
              <w:rPr>
                <w:rFonts w:cs="Arial"/>
                <w:sz w:val="22"/>
                <w:lang w:val="en-US"/>
              </w:rPr>
              <w:t>17 - Sales tax</w:t>
            </w:r>
          </w:p>
          <w:p w14:paraId="5E7F66D9" w14:textId="77777777" w:rsidR="00CD058D" w:rsidRPr="00567318" w:rsidRDefault="00CD058D" w:rsidP="00CD058D">
            <w:pPr>
              <w:rPr>
                <w:rFonts w:cs="Arial"/>
                <w:sz w:val="22"/>
                <w:lang w:val="en-US"/>
              </w:rPr>
            </w:pPr>
            <w:r w:rsidRPr="00567318">
              <w:rPr>
                <w:rFonts w:cs="Arial"/>
                <w:sz w:val="22"/>
                <w:lang w:val="en-US"/>
              </w:rPr>
              <w:t>18 - Resort fee</w:t>
            </w:r>
          </w:p>
          <w:p w14:paraId="0BCB3288" w14:textId="77777777" w:rsidR="00CD058D" w:rsidRPr="00567318" w:rsidRDefault="00CD058D" w:rsidP="00CD058D">
            <w:pPr>
              <w:rPr>
                <w:rFonts w:cs="Arial"/>
                <w:sz w:val="22"/>
                <w:lang w:val="en-US"/>
              </w:rPr>
            </w:pPr>
            <w:r w:rsidRPr="00567318">
              <w:rPr>
                <w:rFonts w:cs="Arial"/>
                <w:sz w:val="22"/>
                <w:lang w:val="en-US"/>
              </w:rPr>
              <w:t>19 – Pledge</w:t>
            </w:r>
          </w:p>
          <w:p w14:paraId="49F89FA2" w14:textId="133267FD" w:rsidR="00CD058D" w:rsidRPr="00567318" w:rsidRDefault="00CD058D" w:rsidP="00CD058D">
            <w:pPr>
              <w:rPr>
                <w:rFonts w:cs="Arial"/>
                <w:sz w:val="22"/>
                <w:lang w:val="en-US"/>
              </w:rPr>
            </w:pPr>
            <w:r w:rsidRPr="00567318">
              <w:rPr>
                <w:rFonts w:cs="Arial"/>
                <w:sz w:val="22"/>
                <w:lang w:val="en-US"/>
              </w:rPr>
              <w:t>20 – Consumption</w:t>
            </w:r>
          </w:p>
          <w:p w14:paraId="6210E3FD" w14:textId="56AAB14D" w:rsidR="00CD058D" w:rsidRPr="00567318" w:rsidRDefault="00CD058D" w:rsidP="00CD058D">
            <w:pPr>
              <w:rPr>
                <w:rFonts w:cs="Arial"/>
                <w:sz w:val="22"/>
                <w:lang w:val="en-US"/>
              </w:rPr>
            </w:pPr>
            <w:r w:rsidRPr="00567318">
              <w:rPr>
                <w:rFonts w:cs="Arial"/>
                <w:sz w:val="22"/>
                <w:lang w:val="en-US"/>
              </w:rPr>
              <w:t>21 – Contributions to compulsory pension insurance for individual entrepreneurs</w:t>
            </w:r>
          </w:p>
          <w:p w14:paraId="3D074E75" w14:textId="3456C0DE" w:rsidR="00CD058D" w:rsidRPr="00567318" w:rsidRDefault="00CD058D" w:rsidP="00CD058D">
            <w:pPr>
              <w:rPr>
                <w:rFonts w:cs="Arial"/>
                <w:sz w:val="22"/>
                <w:lang w:val="en-US"/>
              </w:rPr>
            </w:pPr>
            <w:r w:rsidRPr="00567318">
              <w:rPr>
                <w:rFonts w:cs="Arial"/>
                <w:sz w:val="22"/>
                <w:lang w:val="en-US"/>
              </w:rPr>
              <w:t>22 – Contributions to compulsory pension insurance</w:t>
            </w:r>
          </w:p>
          <w:p w14:paraId="5C59A768" w14:textId="0269EC74" w:rsidR="00CD058D" w:rsidRPr="00567318" w:rsidRDefault="00CD058D" w:rsidP="00CD058D">
            <w:pPr>
              <w:rPr>
                <w:rFonts w:cs="Arial"/>
                <w:sz w:val="22"/>
                <w:lang w:val="en-US"/>
              </w:rPr>
            </w:pPr>
            <w:r w:rsidRPr="00567318">
              <w:rPr>
                <w:rFonts w:cs="Arial"/>
                <w:sz w:val="22"/>
                <w:lang w:val="en-US"/>
              </w:rPr>
              <w:t>23 – Contributions to compulsory health insurance for individual entrepreneurs</w:t>
            </w:r>
          </w:p>
          <w:p w14:paraId="767836DE" w14:textId="70F4411D" w:rsidR="00CD058D" w:rsidRPr="00567318" w:rsidRDefault="00CD058D" w:rsidP="00CD058D">
            <w:pPr>
              <w:rPr>
                <w:rFonts w:cs="Arial"/>
                <w:sz w:val="22"/>
                <w:lang w:val="en-US"/>
              </w:rPr>
            </w:pPr>
            <w:r w:rsidRPr="00567318">
              <w:rPr>
                <w:rFonts w:cs="Arial"/>
                <w:sz w:val="22"/>
                <w:lang w:val="en-US"/>
              </w:rPr>
              <w:t>24 – Contributions for compulsory health insurance</w:t>
            </w:r>
          </w:p>
          <w:p w14:paraId="7CDDC6AD" w14:textId="79C0A952" w:rsidR="00CD058D" w:rsidRPr="00567318" w:rsidRDefault="00CD058D" w:rsidP="00CD058D">
            <w:pPr>
              <w:rPr>
                <w:rFonts w:cs="Arial"/>
                <w:sz w:val="22"/>
                <w:lang w:val="en-US"/>
              </w:rPr>
            </w:pPr>
            <w:r w:rsidRPr="00567318">
              <w:rPr>
                <w:rFonts w:cs="Arial"/>
                <w:sz w:val="22"/>
                <w:lang w:val="en-US"/>
              </w:rPr>
              <w:t>25 – Contributions to compulsory social security</w:t>
            </w:r>
          </w:p>
          <w:p w14:paraId="58996D6B" w14:textId="77500409" w:rsidR="00CD058D" w:rsidRPr="00567318" w:rsidRDefault="00CD058D" w:rsidP="00CD058D">
            <w:pPr>
              <w:rPr>
                <w:rFonts w:cs="Arial"/>
                <w:sz w:val="22"/>
                <w:lang w:val="en-US"/>
              </w:rPr>
            </w:pPr>
            <w:r w:rsidRPr="00567318">
              <w:rPr>
                <w:rFonts w:cs="Arial"/>
                <w:sz w:val="22"/>
                <w:lang w:val="en-US"/>
              </w:rPr>
              <w:t>26 – Casino payment</w:t>
            </w:r>
          </w:p>
        </w:tc>
        <w:tc>
          <w:tcPr>
            <w:tcW w:w="2410" w:type="dxa"/>
          </w:tcPr>
          <w:p w14:paraId="110792DE" w14:textId="58C41768" w:rsidR="00CD058D" w:rsidRPr="00567318" w:rsidRDefault="00CD058D" w:rsidP="00CD058D">
            <w:pPr>
              <w:rPr>
                <w:rFonts w:cs="Arial"/>
                <w:sz w:val="22"/>
                <w:lang w:val="en-US"/>
              </w:rPr>
            </w:pPr>
            <w:r w:rsidRPr="00567318">
              <w:rPr>
                <w:rFonts w:cs="Arial"/>
                <w:sz w:val="22"/>
                <w:lang w:val="en-US"/>
              </w:rPr>
              <w:t>A number from 1 to 26 or null. If null is passed, then the value of 1 will be transferred to the subject of settlement. Product.</w:t>
            </w:r>
          </w:p>
          <w:p w14:paraId="6A99FED3" w14:textId="583D9D2B" w:rsidR="00CD058D" w:rsidRPr="00567318" w:rsidRDefault="00CD058D" w:rsidP="00CD058D">
            <w:pPr>
              <w:rPr>
                <w:rFonts w:cs="Arial"/>
                <w:sz w:val="22"/>
                <w:lang w:val="en-US"/>
              </w:rPr>
            </w:pPr>
            <w:r w:rsidRPr="00567318">
              <w:rPr>
                <w:rFonts w:cs="Arial"/>
                <w:sz w:val="22"/>
                <w:lang w:val="en-US"/>
              </w:rPr>
              <w:t>For values 15</w:t>
            </w:r>
            <w:r w:rsidRPr="00567318">
              <w:rPr>
                <w:rFonts w:cs="Arial"/>
                <w:sz w:val="22"/>
              </w:rPr>
              <w:t xml:space="preserve"> </w:t>
            </w:r>
            <w:r w:rsidRPr="00567318">
              <w:rPr>
                <w:rFonts w:cs="Arial"/>
                <w:sz w:val="22"/>
                <w:lang w:val="en-US"/>
              </w:rPr>
              <w:t>and 16, see the note.</w:t>
            </w:r>
          </w:p>
        </w:tc>
        <w:tc>
          <w:tcPr>
            <w:tcW w:w="1134" w:type="dxa"/>
          </w:tcPr>
          <w:p w14:paraId="7860E481" w14:textId="6DD2FC52" w:rsidR="00CD058D" w:rsidRPr="00567318" w:rsidRDefault="00CD058D" w:rsidP="00CD058D">
            <w:pPr>
              <w:rPr>
                <w:rFonts w:cs="Arial"/>
                <w:sz w:val="22"/>
                <w:lang w:val="en-US"/>
              </w:rPr>
            </w:pPr>
            <w:r w:rsidRPr="00567318">
              <w:rPr>
                <w:rFonts w:cs="Arial"/>
                <w:sz w:val="22"/>
              </w:rPr>
              <w:t>Yes</w:t>
            </w:r>
          </w:p>
        </w:tc>
        <w:tc>
          <w:tcPr>
            <w:tcW w:w="851" w:type="dxa"/>
          </w:tcPr>
          <w:p w14:paraId="3511D956" w14:textId="5226BC97" w:rsidR="00CD058D" w:rsidRPr="00567318" w:rsidRDefault="00CD058D" w:rsidP="00CD058D">
            <w:pPr>
              <w:rPr>
                <w:rFonts w:cs="Arial"/>
                <w:sz w:val="22"/>
                <w:lang w:val="en-US"/>
              </w:rPr>
            </w:pPr>
            <w:r w:rsidRPr="00567318">
              <w:rPr>
                <w:rFonts w:cs="Arial"/>
                <w:sz w:val="22"/>
              </w:rPr>
              <w:t>Yes</w:t>
            </w:r>
          </w:p>
        </w:tc>
      </w:tr>
      <w:tr w:rsidR="00CD058D" w:rsidRPr="00567318" w14:paraId="47ABECD2" w14:textId="08CB8785" w:rsidTr="00567318">
        <w:tc>
          <w:tcPr>
            <w:tcW w:w="2405" w:type="dxa"/>
          </w:tcPr>
          <w:p w14:paraId="7E17A4CE" w14:textId="77777777" w:rsidR="00CD058D" w:rsidRPr="00567318" w:rsidRDefault="00CD058D" w:rsidP="00CD058D">
            <w:pPr>
              <w:rPr>
                <w:rFonts w:cs="Arial"/>
                <w:sz w:val="22"/>
                <w:lang w:val="en-US"/>
              </w:rPr>
            </w:pPr>
            <w:bookmarkStart w:id="206" w:name="OLE_LINK169"/>
            <w:bookmarkStart w:id="207" w:name="OLE_LINK170"/>
            <w:bookmarkStart w:id="208" w:name="OLE_LINK171"/>
            <w:r w:rsidRPr="00567318">
              <w:rPr>
                <w:rFonts w:cs="Arial"/>
                <w:sz w:val="22"/>
                <w:lang w:val="en-US"/>
              </w:rPr>
              <w:t>nomenclatureCode</w:t>
            </w:r>
            <w:bookmarkEnd w:id="206"/>
            <w:bookmarkEnd w:id="207"/>
            <w:bookmarkEnd w:id="208"/>
          </w:p>
        </w:tc>
        <w:tc>
          <w:tcPr>
            <w:tcW w:w="3827" w:type="dxa"/>
          </w:tcPr>
          <w:p w14:paraId="6C1A7D4D" w14:textId="77777777" w:rsidR="00CD058D" w:rsidRPr="00567318" w:rsidRDefault="00CD058D" w:rsidP="00CD058D">
            <w:pPr>
              <w:rPr>
                <w:rFonts w:cs="Arial"/>
                <w:sz w:val="22"/>
              </w:rPr>
            </w:pPr>
            <w:bookmarkStart w:id="209" w:name="OLE_LINK363"/>
            <w:bookmarkStart w:id="210" w:name="OLE_LINK364"/>
            <w:bookmarkStart w:id="211" w:name="OLE_LINK365"/>
            <w:r w:rsidRPr="00567318">
              <w:rPr>
                <w:rFonts w:cs="Arial"/>
                <w:sz w:val="22"/>
                <w:lang w:val="en-US"/>
              </w:rPr>
              <w:t>Nomenclature Code</w:t>
            </w:r>
            <w:r w:rsidRPr="00567318">
              <w:rPr>
                <w:rFonts w:cs="Arial"/>
                <w:sz w:val="22"/>
              </w:rPr>
              <w:t xml:space="preserve">, </w:t>
            </w:r>
            <w:r w:rsidRPr="00567318">
              <w:rPr>
                <w:sz w:val="22"/>
                <w:lang w:val="en-US"/>
              </w:rPr>
              <w:t xml:space="preserve">tag </w:t>
            </w:r>
            <w:r w:rsidRPr="00567318">
              <w:rPr>
                <w:rFonts w:cs="Arial"/>
                <w:sz w:val="22"/>
              </w:rPr>
              <w:t>1162</w:t>
            </w:r>
            <w:bookmarkEnd w:id="209"/>
            <w:bookmarkEnd w:id="210"/>
            <w:bookmarkEnd w:id="211"/>
          </w:p>
        </w:tc>
        <w:tc>
          <w:tcPr>
            <w:tcW w:w="2410" w:type="dxa"/>
          </w:tcPr>
          <w:p w14:paraId="4F45E696" w14:textId="77777777" w:rsidR="00CD058D" w:rsidRPr="00567318" w:rsidRDefault="00CD058D" w:rsidP="00CD058D">
            <w:pPr>
              <w:rPr>
                <w:rFonts w:cs="Arial"/>
                <w:sz w:val="22"/>
                <w:lang w:val="en-US"/>
              </w:rPr>
            </w:pPr>
            <w:r w:rsidRPr="00567318">
              <w:rPr>
                <w:rFonts w:cs="Arial"/>
                <w:sz w:val="22"/>
                <w:lang w:val="en-US"/>
              </w:rPr>
              <w:t xml:space="preserve">String containing </w:t>
            </w:r>
            <w:r w:rsidRPr="00567318">
              <w:rPr>
                <w:rFonts w:cs="Arial"/>
                <w:b/>
                <w:sz w:val="22"/>
                <w:lang w:val="en-US"/>
              </w:rPr>
              <w:t>base64</w:t>
            </w:r>
            <w:r w:rsidRPr="00567318">
              <w:rPr>
                <w:rFonts w:cs="Arial"/>
                <w:sz w:val="22"/>
                <w:lang w:val="en-US"/>
              </w:rPr>
              <w:t xml:space="preserve"> encoded array from 8 to 32 bytes or null</w:t>
            </w:r>
          </w:p>
        </w:tc>
        <w:tc>
          <w:tcPr>
            <w:tcW w:w="1134" w:type="dxa"/>
          </w:tcPr>
          <w:p w14:paraId="66CB5146" w14:textId="437AFB60" w:rsidR="00CD058D" w:rsidRPr="00567318" w:rsidRDefault="00CD058D" w:rsidP="00CD058D">
            <w:pPr>
              <w:rPr>
                <w:rFonts w:cs="Arial"/>
                <w:sz w:val="22"/>
                <w:lang w:val="en-US"/>
              </w:rPr>
            </w:pPr>
            <w:r w:rsidRPr="00567318">
              <w:rPr>
                <w:rFonts w:cs="Arial"/>
                <w:sz w:val="22"/>
              </w:rPr>
              <w:t>Yes</w:t>
            </w:r>
          </w:p>
        </w:tc>
        <w:tc>
          <w:tcPr>
            <w:tcW w:w="851" w:type="dxa"/>
          </w:tcPr>
          <w:p w14:paraId="031AB38A" w14:textId="4E2B652F" w:rsidR="00CD058D" w:rsidRPr="00567318" w:rsidRDefault="00CD058D" w:rsidP="00CD058D">
            <w:pPr>
              <w:rPr>
                <w:rFonts w:cs="Arial"/>
                <w:sz w:val="22"/>
                <w:lang w:val="en-US"/>
              </w:rPr>
            </w:pPr>
            <w:r w:rsidRPr="00567318">
              <w:rPr>
                <w:rFonts w:cs="Arial"/>
                <w:sz w:val="22"/>
                <w:lang w:val="en-US"/>
              </w:rPr>
              <w:t>No</w:t>
            </w:r>
          </w:p>
        </w:tc>
      </w:tr>
      <w:tr w:rsidR="00CD058D" w:rsidRPr="00567318" w14:paraId="58CE10C0" w14:textId="32666DC8" w:rsidTr="00567318">
        <w:tc>
          <w:tcPr>
            <w:tcW w:w="2405" w:type="dxa"/>
          </w:tcPr>
          <w:p w14:paraId="29A91672" w14:textId="77777777" w:rsidR="00CD058D" w:rsidRPr="00567318" w:rsidRDefault="00CD058D" w:rsidP="00CD058D">
            <w:pPr>
              <w:rPr>
                <w:sz w:val="22"/>
                <w:lang w:val="en-US"/>
              </w:rPr>
            </w:pPr>
            <w:bookmarkStart w:id="212" w:name="OLE_LINK236"/>
            <w:bookmarkStart w:id="213" w:name="OLE_LINK237"/>
            <w:bookmarkStart w:id="214" w:name="OLE_LINK238"/>
            <w:r w:rsidRPr="00567318">
              <w:rPr>
                <w:sz w:val="22"/>
                <w:lang w:val="en-US"/>
              </w:rPr>
              <w:t>supplierInfo</w:t>
            </w:r>
            <w:bookmarkEnd w:id="212"/>
            <w:bookmarkEnd w:id="213"/>
            <w:bookmarkEnd w:id="214"/>
          </w:p>
        </w:tc>
        <w:tc>
          <w:tcPr>
            <w:tcW w:w="3827" w:type="dxa"/>
          </w:tcPr>
          <w:p w14:paraId="56CEEB4E" w14:textId="77777777" w:rsidR="00CD058D" w:rsidRPr="00567318" w:rsidRDefault="00CD058D" w:rsidP="00CD058D">
            <w:pPr>
              <w:overflowPunct w:val="0"/>
              <w:autoSpaceDE w:val="0"/>
              <w:autoSpaceDN w:val="0"/>
              <w:adjustRightInd w:val="0"/>
              <w:textAlignment w:val="baseline"/>
              <w:rPr>
                <w:sz w:val="22"/>
              </w:rPr>
            </w:pPr>
            <w:bookmarkStart w:id="215" w:name="OLE_LINK366"/>
            <w:bookmarkStart w:id="216" w:name="OLE_LINK367"/>
            <w:bookmarkStart w:id="217" w:name="OLE_LINK368"/>
            <w:r w:rsidRPr="00567318">
              <w:rPr>
                <w:sz w:val="22"/>
                <w:lang w:val="en-US"/>
              </w:rPr>
              <w:t>Supplier Info</w:t>
            </w:r>
            <w:r w:rsidRPr="00567318">
              <w:rPr>
                <w:sz w:val="22"/>
              </w:rPr>
              <w:t xml:space="preserve">, </w:t>
            </w:r>
            <w:r w:rsidRPr="00567318">
              <w:rPr>
                <w:sz w:val="22"/>
                <w:lang w:val="en-US"/>
              </w:rPr>
              <w:t xml:space="preserve">tag </w:t>
            </w:r>
            <w:r w:rsidRPr="00567318">
              <w:rPr>
                <w:sz w:val="22"/>
              </w:rPr>
              <w:t>1224</w:t>
            </w:r>
            <w:bookmarkEnd w:id="215"/>
            <w:bookmarkEnd w:id="216"/>
            <w:bookmarkEnd w:id="217"/>
          </w:p>
        </w:tc>
        <w:tc>
          <w:tcPr>
            <w:tcW w:w="2410" w:type="dxa"/>
          </w:tcPr>
          <w:p w14:paraId="5B25EBA5" w14:textId="77777777" w:rsidR="00CD058D" w:rsidRPr="00567318" w:rsidRDefault="00CD058D" w:rsidP="00CD058D">
            <w:pPr>
              <w:overflowPunct w:val="0"/>
              <w:autoSpaceDE w:val="0"/>
              <w:autoSpaceDN w:val="0"/>
              <w:adjustRightInd w:val="0"/>
              <w:textAlignment w:val="baseline"/>
              <w:rPr>
                <w:rFonts w:cs="Arial"/>
                <w:sz w:val="22"/>
              </w:rPr>
            </w:pPr>
            <w:bookmarkStart w:id="218" w:name="OLE_LINK422"/>
            <w:bookmarkStart w:id="219" w:name="OLE_LINK423"/>
            <w:r w:rsidRPr="00567318">
              <w:rPr>
                <w:rFonts w:cs="Arial"/>
                <w:sz w:val="22"/>
                <w:lang w:val="en-US"/>
              </w:rPr>
              <w:t xml:space="preserve">Structure Section </w:t>
            </w:r>
            <w:r w:rsidRPr="00567318">
              <w:rPr>
                <w:rFonts w:cs="Arial"/>
                <w:sz w:val="22"/>
              </w:rPr>
              <w:t>2.1.1.6</w:t>
            </w:r>
            <w:r w:rsidRPr="00567318">
              <w:rPr>
                <w:rFonts w:cs="Arial"/>
                <w:sz w:val="22"/>
                <w:lang w:val="en-US"/>
              </w:rPr>
              <w:t>, or</w:t>
            </w:r>
            <w:r w:rsidRPr="00567318">
              <w:rPr>
                <w:rFonts w:cs="Arial"/>
                <w:sz w:val="22"/>
              </w:rPr>
              <w:t xml:space="preserve"> </w:t>
            </w:r>
            <w:r w:rsidRPr="00567318">
              <w:rPr>
                <w:rFonts w:cs="Arial"/>
                <w:sz w:val="22"/>
                <w:lang w:val="en-US"/>
              </w:rPr>
              <w:t>null</w:t>
            </w:r>
            <w:bookmarkEnd w:id="218"/>
            <w:bookmarkEnd w:id="219"/>
          </w:p>
        </w:tc>
        <w:tc>
          <w:tcPr>
            <w:tcW w:w="1134" w:type="dxa"/>
          </w:tcPr>
          <w:p w14:paraId="2C18D824" w14:textId="5A672050" w:rsidR="00CD058D" w:rsidRPr="00567318" w:rsidRDefault="00CD058D" w:rsidP="00CD058D">
            <w:pPr>
              <w:overflowPunct w:val="0"/>
              <w:autoSpaceDE w:val="0"/>
              <w:autoSpaceDN w:val="0"/>
              <w:adjustRightInd w:val="0"/>
              <w:textAlignment w:val="baseline"/>
              <w:rPr>
                <w:rFonts w:cs="Arial"/>
                <w:sz w:val="22"/>
                <w:lang w:val="en-US"/>
              </w:rPr>
            </w:pPr>
            <w:r w:rsidRPr="00567318">
              <w:rPr>
                <w:rFonts w:cs="Arial"/>
                <w:sz w:val="22"/>
              </w:rPr>
              <w:t>Yes</w:t>
            </w:r>
          </w:p>
        </w:tc>
        <w:tc>
          <w:tcPr>
            <w:tcW w:w="851" w:type="dxa"/>
          </w:tcPr>
          <w:p w14:paraId="1E8E516D" w14:textId="414F72B5" w:rsidR="00CD058D" w:rsidRPr="00567318" w:rsidRDefault="00CD058D" w:rsidP="00CD058D">
            <w:pPr>
              <w:overflowPunct w:val="0"/>
              <w:autoSpaceDE w:val="0"/>
              <w:autoSpaceDN w:val="0"/>
              <w:adjustRightInd w:val="0"/>
              <w:textAlignment w:val="baseline"/>
              <w:rPr>
                <w:rFonts w:cs="Arial"/>
                <w:sz w:val="22"/>
                <w:lang w:val="en-US"/>
              </w:rPr>
            </w:pPr>
            <w:r w:rsidRPr="00567318">
              <w:rPr>
                <w:rFonts w:cs="Arial"/>
                <w:sz w:val="22"/>
              </w:rPr>
              <w:t>Yes</w:t>
            </w:r>
          </w:p>
        </w:tc>
      </w:tr>
      <w:tr w:rsidR="00CD058D" w:rsidRPr="00567318" w14:paraId="55795F86" w14:textId="54D67CD1" w:rsidTr="00567318">
        <w:tc>
          <w:tcPr>
            <w:tcW w:w="2405" w:type="dxa"/>
          </w:tcPr>
          <w:p w14:paraId="74658098" w14:textId="77777777" w:rsidR="00CD058D" w:rsidRPr="00567318" w:rsidRDefault="00CD058D" w:rsidP="00CD058D">
            <w:pPr>
              <w:rPr>
                <w:sz w:val="22"/>
                <w:lang w:val="en-US"/>
              </w:rPr>
            </w:pPr>
            <w:bookmarkStart w:id="220" w:name="OLE_LINK230"/>
            <w:bookmarkStart w:id="221" w:name="OLE_LINK231"/>
            <w:bookmarkStart w:id="222" w:name="OLE_LINK232"/>
            <w:r w:rsidRPr="00567318">
              <w:rPr>
                <w:sz w:val="22"/>
                <w:lang w:val="en-US"/>
              </w:rPr>
              <w:t>supplierINN</w:t>
            </w:r>
            <w:bookmarkEnd w:id="220"/>
            <w:bookmarkEnd w:id="221"/>
            <w:bookmarkEnd w:id="222"/>
          </w:p>
        </w:tc>
        <w:tc>
          <w:tcPr>
            <w:tcW w:w="3827" w:type="dxa"/>
          </w:tcPr>
          <w:p w14:paraId="7503482B" w14:textId="77777777" w:rsidR="00CD058D" w:rsidRPr="00567318" w:rsidRDefault="00CD058D" w:rsidP="00CD058D">
            <w:pPr>
              <w:overflowPunct w:val="0"/>
              <w:autoSpaceDE w:val="0"/>
              <w:autoSpaceDN w:val="0"/>
              <w:adjustRightInd w:val="0"/>
              <w:textAlignment w:val="baseline"/>
              <w:rPr>
                <w:b/>
                <w:sz w:val="22"/>
                <w:lang w:val="en-US"/>
              </w:rPr>
            </w:pPr>
            <w:bookmarkStart w:id="223" w:name="OLE_LINK369"/>
            <w:bookmarkStart w:id="224" w:name="OLE_LINK370"/>
            <w:bookmarkStart w:id="225" w:name="OLE_LINK371"/>
            <w:r w:rsidRPr="00567318">
              <w:rPr>
                <w:sz w:val="22"/>
                <w:lang w:val="en-US"/>
              </w:rPr>
              <w:t>Supplier INN, tag 1226</w:t>
            </w:r>
            <w:bookmarkEnd w:id="223"/>
            <w:bookmarkEnd w:id="224"/>
            <w:bookmarkEnd w:id="225"/>
          </w:p>
        </w:tc>
        <w:tc>
          <w:tcPr>
            <w:tcW w:w="2410" w:type="dxa"/>
          </w:tcPr>
          <w:p w14:paraId="19F48AB1" w14:textId="77777777" w:rsidR="00CD058D" w:rsidRPr="00567318" w:rsidRDefault="00CD058D" w:rsidP="00CD058D">
            <w:pPr>
              <w:overflowPunct w:val="0"/>
              <w:autoSpaceDE w:val="0"/>
              <w:autoSpaceDN w:val="0"/>
              <w:adjustRightInd w:val="0"/>
              <w:textAlignment w:val="baseline"/>
              <w:rPr>
                <w:sz w:val="22"/>
                <w:lang w:val="en-US"/>
              </w:rPr>
            </w:pPr>
            <w:r w:rsidRPr="00567318">
              <w:rPr>
                <w:rFonts w:cs="Arial"/>
                <w:sz w:val="22"/>
                <w:lang w:val="en-US"/>
              </w:rPr>
              <w:t>String 10 to 12 characters long, optional field</w:t>
            </w:r>
          </w:p>
        </w:tc>
        <w:tc>
          <w:tcPr>
            <w:tcW w:w="1134" w:type="dxa"/>
          </w:tcPr>
          <w:p w14:paraId="429FA255" w14:textId="423E2367" w:rsidR="00CD058D" w:rsidRPr="00567318" w:rsidRDefault="00CD058D" w:rsidP="00CD058D">
            <w:pPr>
              <w:overflowPunct w:val="0"/>
              <w:autoSpaceDE w:val="0"/>
              <w:autoSpaceDN w:val="0"/>
              <w:adjustRightInd w:val="0"/>
              <w:textAlignment w:val="baseline"/>
              <w:rPr>
                <w:rFonts w:cs="Arial"/>
                <w:sz w:val="22"/>
                <w:lang w:val="en-US"/>
              </w:rPr>
            </w:pPr>
            <w:r w:rsidRPr="00567318">
              <w:rPr>
                <w:rFonts w:cs="Arial"/>
                <w:sz w:val="22"/>
              </w:rPr>
              <w:t>Yes</w:t>
            </w:r>
          </w:p>
        </w:tc>
        <w:tc>
          <w:tcPr>
            <w:tcW w:w="851" w:type="dxa"/>
          </w:tcPr>
          <w:p w14:paraId="437F3CEF" w14:textId="64E102CD" w:rsidR="00CD058D" w:rsidRPr="00567318" w:rsidRDefault="00CD058D" w:rsidP="00CD058D">
            <w:pPr>
              <w:overflowPunct w:val="0"/>
              <w:autoSpaceDE w:val="0"/>
              <w:autoSpaceDN w:val="0"/>
              <w:adjustRightInd w:val="0"/>
              <w:textAlignment w:val="baseline"/>
              <w:rPr>
                <w:rFonts w:cs="Arial"/>
                <w:sz w:val="22"/>
                <w:lang w:val="en-US"/>
              </w:rPr>
            </w:pPr>
            <w:r w:rsidRPr="00567318">
              <w:rPr>
                <w:rFonts w:cs="Arial"/>
                <w:sz w:val="22"/>
              </w:rPr>
              <w:t>Yes</w:t>
            </w:r>
          </w:p>
        </w:tc>
      </w:tr>
      <w:tr w:rsidR="00CD058D" w:rsidRPr="00567318" w14:paraId="14F0E7FB" w14:textId="035182F5" w:rsidTr="00567318">
        <w:tc>
          <w:tcPr>
            <w:tcW w:w="2405" w:type="dxa"/>
          </w:tcPr>
          <w:p w14:paraId="2C526C80" w14:textId="77777777" w:rsidR="00CD058D" w:rsidRPr="00567318" w:rsidRDefault="00CD058D" w:rsidP="00CD058D">
            <w:pPr>
              <w:rPr>
                <w:sz w:val="22"/>
                <w:lang w:val="en-US"/>
              </w:rPr>
            </w:pPr>
            <w:r w:rsidRPr="00567318">
              <w:rPr>
                <w:rFonts w:cs="Arial"/>
                <w:sz w:val="22"/>
                <w:lang w:val="en-US"/>
              </w:rPr>
              <w:lastRenderedPageBreak/>
              <w:t>agentType</w:t>
            </w:r>
          </w:p>
        </w:tc>
        <w:tc>
          <w:tcPr>
            <w:tcW w:w="3827" w:type="dxa"/>
          </w:tcPr>
          <w:p w14:paraId="711935A7" w14:textId="77777777" w:rsidR="00CD058D" w:rsidRPr="00567318" w:rsidRDefault="00CD058D" w:rsidP="00CD058D">
            <w:pPr>
              <w:rPr>
                <w:sz w:val="22"/>
                <w:lang w:val="en-US"/>
              </w:rPr>
            </w:pPr>
            <w:bookmarkStart w:id="226" w:name="OLE_LINK446"/>
            <w:bookmarkStart w:id="227" w:name="OLE_LINK447"/>
            <w:bookmarkStart w:id="228" w:name="OLE_LINK460"/>
            <w:r w:rsidRPr="00567318">
              <w:rPr>
                <w:rFonts w:cs="Arial"/>
                <w:sz w:val="22"/>
                <w:lang w:val="en-US"/>
              </w:rPr>
              <w:t>Agent Type</w:t>
            </w:r>
            <w:r w:rsidRPr="00567318">
              <w:rPr>
                <w:sz w:val="22"/>
                <w:lang w:val="en-US"/>
              </w:rPr>
              <w:t>, 1222</w:t>
            </w:r>
            <w:bookmarkEnd w:id="226"/>
            <w:bookmarkEnd w:id="227"/>
            <w:bookmarkEnd w:id="228"/>
            <w:r w:rsidRPr="00567318">
              <w:rPr>
                <w:sz w:val="22"/>
                <w:lang w:val="en-US"/>
              </w:rPr>
              <w:t xml:space="preserve">. </w:t>
            </w:r>
            <w:r w:rsidRPr="008F4931">
              <w:rPr>
                <w:b/>
                <w:sz w:val="22"/>
                <w:lang w:val="en-US"/>
              </w:rPr>
              <w:t>Bytes</w:t>
            </w:r>
            <w:r w:rsidRPr="00567318">
              <w:rPr>
                <w:sz w:val="22"/>
                <w:lang w:val="en-US"/>
              </w:rPr>
              <w:t xml:space="preserve"> field, where bit number indicates that the user providing the service to the buyer (client) is:</w:t>
            </w:r>
          </w:p>
          <w:p w14:paraId="6F2C289F" w14:textId="0EA24203" w:rsidR="00CD058D" w:rsidRPr="00567318" w:rsidRDefault="00CD058D" w:rsidP="00CD058D">
            <w:pPr>
              <w:rPr>
                <w:sz w:val="22"/>
                <w:lang w:val="en-US"/>
              </w:rPr>
            </w:pPr>
            <w:r w:rsidRPr="00567318">
              <w:rPr>
                <w:sz w:val="22"/>
                <w:lang w:val="en-US"/>
              </w:rPr>
              <w:t>0</w:t>
            </w:r>
            <w:r w:rsidR="008F4931">
              <w:rPr>
                <w:sz w:val="22"/>
                <w:lang w:val="en-US"/>
              </w:rPr>
              <w:t>(1)</w:t>
            </w:r>
            <w:r w:rsidRPr="00567318">
              <w:rPr>
                <w:sz w:val="22"/>
                <w:lang w:val="en-US"/>
              </w:rPr>
              <w:t xml:space="preserve"> – bank payment agent</w:t>
            </w:r>
          </w:p>
          <w:p w14:paraId="0C1F5DC4" w14:textId="6A25BB67" w:rsidR="00CD058D" w:rsidRPr="00567318" w:rsidRDefault="00CD058D" w:rsidP="00CD058D">
            <w:pPr>
              <w:rPr>
                <w:sz w:val="22"/>
                <w:lang w:val="en-US"/>
              </w:rPr>
            </w:pPr>
            <w:r w:rsidRPr="00567318">
              <w:rPr>
                <w:sz w:val="22"/>
                <w:lang w:val="en-US"/>
              </w:rPr>
              <w:t>1</w:t>
            </w:r>
            <w:r w:rsidR="008F4931">
              <w:rPr>
                <w:sz w:val="22"/>
                <w:lang w:val="en-US"/>
              </w:rPr>
              <w:t>(2)</w:t>
            </w:r>
            <w:r w:rsidRPr="00567318">
              <w:rPr>
                <w:sz w:val="22"/>
                <w:lang w:val="en-US"/>
              </w:rPr>
              <w:t xml:space="preserve"> – bank payment subagent</w:t>
            </w:r>
          </w:p>
          <w:p w14:paraId="2A5CE160" w14:textId="642647FF" w:rsidR="00CD058D" w:rsidRPr="00567318" w:rsidRDefault="00CD058D" w:rsidP="00CD058D">
            <w:pPr>
              <w:rPr>
                <w:sz w:val="22"/>
                <w:lang w:val="en-US"/>
              </w:rPr>
            </w:pPr>
            <w:r w:rsidRPr="00567318">
              <w:rPr>
                <w:sz w:val="22"/>
                <w:lang w:val="en-US"/>
              </w:rPr>
              <w:t>2</w:t>
            </w:r>
            <w:r w:rsidR="008F4931">
              <w:rPr>
                <w:sz w:val="22"/>
                <w:lang w:val="en-US"/>
              </w:rPr>
              <w:t>(4)</w:t>
            </w:r>
            <w:r w:rsidRPr="00567318">
              <w:rPr>
                <w:sz w:val="22"/>
                <w:lang w:val="en-US"/>
              </w:rPr>
              <w:t xml:space="preserve"> – payment agent</w:t>
            </w:r>
          </w:p>
          <w:p w14:paraId="483EEA0E" w14:textId="70A6D06B" w:rsidR="00CD058D" w:rsidRPr="00567318" w:rsidRDefault="00CD058D" w:rsidP="00CD058D">
            <w:pPr>
              <w:rPr>
                <w:sz w:val="22"/>
                <w:lang w:val="en-US"/>
              </w:rPr>
            </w:pPr>
            <w:r w:rsidRPr="00567318">
              <w:rPr>
                <w:sz w:val="22"/>
                <w:lang w:val="en-US"/>
              </w:rPr>
              <w:t>3</w:t>
            </w:r>
            <w:r w:rsidR="008F4931">
              <w:rPr>
                <w:sz w:val="22"/>
                <w:lang w:val="en-US"/>
              </w:rPr>
              <w:t>(8)</w:t>
            </w:r>
            <w:r w:rsidRPr="00567318">
              <w:rPr>
                <w:sz w:val="22"/>
                <w:lang w:val="en-US"/>
              </w:rPr>
              <w:t xml:space="preserve"> – payment subagent</w:t>
            </w:r>
          </w:p>
          <w:p w14:paraId="30A5EE2F" w14:textId="0C0E5B96" w:rsidR="00CD058D" w:rsidRPr="00567318" w:rsidRDefault="00CD058D" w:rsidP="00CD058D">
            <w:pPr>
              <w:rPr>
                <w:sz w:val="22"/>
                <w:lang w:val="en-US"/>
              </w:rPr>
            </w:pPr>
            <w:r w:rsidRPr="00567318">
              <w:rPr>
                <w:sz w:val="22"/>
                <w:lang w:val="en-US"/>
              </w:rPr>
              <w:t>4</w:t>
            </w:r>
            <w:r w:rsidR="008F4931">
              <w:rPr>
                <w:sz w:val="22"/>
                <w:lang w:val="en-US"/>
              </w:rPr>
              <w:t>(16)</w:t>
            </w:r>
            <w:r w:rsidRPr="00567318">
              <w:rPr>
                <w:sz w:val="22"/>
                <w:lang w:val="en-US"/>
              </w:rPr>
              <w:t xml:space="preserve"> – agent</w:t>
            </w:r>
          </w:p>
          <w:p w14:paraId="68AF4568" w14:textId="2740CF11" w:rsidR="00CD058D" w:rsidRPr="00567318" w:rsidRDefault="00CD058D" w:rsidP="00CD058D">
            <w:pPr>
              <w:rPr>
                <w:sz w:val="22"/>
                <w:lang w:val="en-US"/>
              </w:rPr>
            </w:pPr>
            <w:r w:rsidRPr="00567318">
              <w:rPr>
                <w:sz w:val="22"/>
                <w:lang w:val="en-US"/>
              </w:rPr>
              <w:t>5</w:t>
            </w:r>
            <w:r w:rsidR="008F4931">
              <w:rPr>
                <w:sz w:val="22"/>
                <w:lang w:val="en-US"/>
              </w:rPr>
              <w:t>(32)</w:t>
            </w:r>
            <w:r w:rsidRPr="00567318">
              <w:rPr>
                <w:sz w:val="22"/>
                <w:lang w:val="en-US"/>
              </w:rPr>
              <w:t xml:space="preserve"> – commission agent</w:t>
            </w:r>
          </w:p>
          <w:p w14:paraId="270699CC" w14:textId="5174032C" w:rsidR="00CD058D" w:rsidRPr="00567318" w:rsidRDefault="00CD058D" w:rsidP="00CD058D">
            <w:pPr>
              <w:tabs>
                <w:tab w:val="center" w:pos="2467"/>
              </w:tabs>
              <w:rPr>
                <w:sz w:val="22"/>
              </w:rPr>
            </w:pPr>
            <w:r w:rsidRPr="00567318">
              <w:rPr>
                <w:sz w:val="22"/>
              </w:rPr>
              <w:t>6</w:t>
            </w:r>
            <w:r w:rsidR="008F4931">
              <w:rPr>
                <w:sz w:val="22"/>
                <w:lang w:val="en-US"/>
              </w:rPr>
              <w:t>(64)</w:t>
            </w:r>
            <w:r w:rsidRPr="00567318">
              <w:rPr>
                <w:sz w:val="22"/>
              </w:rPr>
              <w:t xml:space="preserve"> – other agent</w:t>
            </w:r>
          </w:p>
        </w:tc>
        <w:tc>
          <w:tcPr>
            <w:tcW w:w="2410" w:type="dxa"/>
          </w:tcPr>
          <w:p w14:paraId="4346F9FB" w14:textId="77777777" w:rsidR="00CD058D" w:rsidRPr="00567318" w:rsidRDefault="00CD058D" w:rsidP="00CD058D">
            <w:pPr>
              <w:overflowPunct w:val="0"/>
              <w:autoSpaceDE w:val="0"/>
              <w:autoSpaceDN w:val="0"/>
              <w:adjustRightInd w:val="0"/>
              <w:textAlignment w:val="baseline"/>
              <w:rPr>
                <w:rFonts w:cs="Arial"/>
                <w:sz w:val="22"/>
                <w:lang w:val="en-US"/>
              </w:rPr>
            </w:pPr>
            <w:r w:rsidRPr="00567318">
              <w:rPr>
                <w:rFonts w:cs="Arial"/>
                <w:sz w:val="22"/>
                <w:lang w:val="en-US"/>
              </w:rPr>
              <w:t>Number from 1 to 127, optional field</w:t>
            </w:r>
          </w:p>
        </w:tc>
        <w:tc>
          <w:tcPr>
            <w:tcW w:w="1134" w:type="dxa"/>
          </w:tcPr>
          <w:p w14:paraId="45AB4B68" w14:textId="3A8E8835" w:rsidR="00CD058D" w:rsidRPr="00567318" w:rsidRDefault="00CD058D" w:rsidP="00CD058D">
            <w:pPr>
              <w:overflowPunct w:val="0"/>
              <w:autoSpaceDE w:val="0"/>
              <w:autoSpaceDN w:val="0"/>
              <w:adjustRightInd w:val="0"/>
              <w:textAlignment w:val="baseline"/>
              <w:rPr>
                <w:rFonts w:cs="Arial"/>
                <w:sz w:val="22"/>
                <w:lang w:val="en-US"/>
              </w:rPr>
            </w:pPr>
            <w:r w:rsidRPr="00567318">
              <w:rPr>
                <w:rFonts w:cs="Arial"/>
                <w:sz w:val="22"/>
              </w:rPr>
              <w:t>Yes</w:t>
            </w:r>
          </w:p>
        </w:tc>
        <w:tc>
          <w:tcPr>
            <w:tcW w:w="851" w:type="dxa"/>
          </w:tcPr>
          <w:p w14:paraId="69199438" w14:textId="090C2310" w:rsidR="00CD058D" w:rsidRPr="00567318" w:rsidRDefault="00CD058D" w:rsidP="00CD058D">
            <w:pPr>
              <w:overflowPunct w:val="0"/>
              <w:autoSpaceDE w:val="0"/>
              <w:autoSpaceDN w:val="0"/>
              <w:adjustRightInd w:val="0"/>
              <w:textAlignment w:val="baseline"/>
              <w:rPr>
                <w:rFonts w:cs="Arial"/>
                <w:sz w:val="22"/>
                <w:lang w:val="en-US"/>
              </w:rPr>
            </w:pPr>
            <w:r w:rsidRPr="00567318">
              <w:rPr>
                <w:rFonts w:cs="Arial"/>
                <w:sz w:val="22"/>
              </w:rPr>
              <w:t>Yes</w:t>
            </w:r>
          </w:p>
        </w:tc>
      </w:tr>
      <w:tr w:rsidR="00CD058D" w:rsidRPr="00567318" w14:paraId="55D0DB8A" w14:textId="1558106D" w:rsidTr="00567318">
        <w:tc>
          <w:tcPr>
            <w:tcW w:w="2405" w:type="dxa"/>
          </w:tcPr>
          <w:p w14:paraId="79003AD5" w14:textId="77777777" w:rsidR="00CD058D" w:rsidRPr="00567318" w:rsidRDefault="00CD058D" w:rsidP="00CD058D">
            <w:pPr>
              <w:rPr>
                <w:rFonts w:cs="Arial"/>
                <w:sz w:val="22"/>
                <w:lang w:val="en-US"/>
              </w:rPr>
            </w:pPr>
            <w:bookmarkStart w:id="229" w:name="OLE_LINK448"/>
            <w:bookmarkStart w:id="230" w:name="OLE_LINK449"/>
            <w:r w:rsidRPr="00567318">
              <w:rPr>
                <w:rFonts w:cs="Arial"/>
                <w:sz w:val="22"/>
                <w:lang w:val="en-US"/>
              </w:rPr>
              <w:t>agentInfo</w:t>
            </w:r>
            <w:bookmarkEnd w:id="229"/>
            <w:bookmarkEnd w:id="230"/>
          </w:p>
        </w:tc>
        <w:tc>
          <w:tcPr>
            <w:tcW w:w="3827" w:type="dxa"/>
          </w:tcPr>
          <w:p w14:paraId="18DDF57E" w14:textId="77777777" w:rsidR="00CD058D" w:rsidRPr="00567318" w:rsidRDefault="00CD058D" w:rsidP="00CD058D">
            <w:pPr>
              <w:overflowPunct w:val="0"/>
              <w:autoSpaceDE w:val="0"/>
              <w:autoSpaceDN w:val="0"/>
              <w:adjustRightInd w:val="0"/>
              <w:textAlignment w:val="baseline"/>
              <w:rPr>
                <w:sz w:val="22"/>
              </w:rPr>
            </w:pPr>
            <w:bookmarkStart w:id="231" w:name="OLE_LINK454"/>
            <w:bookmarkStart w:id="232" w:name="OLE_LINK455"/>
            <w:bookmarkStart w:id="233" w:name="OLE_LINK461"/>
            <w:r w:rsidRPr="00567318">
              <w:rPr>
                <w:rFonts w:cs="Arial"/>
                <w:sz w:val="22"/>
                <w:lang w:val="en-US"/>
              </w:rPr>
              <w:t>Agent Info</w:t>
            </w:r>
            <w:r w:rsidRPr="00567318">
              <w:rPr>
                <w:sz w:val="22"/>
              </w:rPr>
              <w:t xml:space="preserve">, </w:t>
            </w:r>
            <w:r w:rsidRPr="00567318">
              <w:rPr>
                <w:sz w:val="22"/>
                <w:lang w:val="en-US"/>
              </w:rPr>
              <w:t xml:space="preserve">tag </w:t>
            </w:r>
            <w:r w:rsidRPr="00567318">
              <w:rPr>
                <w:sz w:val="22"/>
              </w:rPr>
              <w:t>1223</w:t>
            </w:r>
            <w:bookmarkEnd w:id="231"/>
            <w:bookmarkEnd w:id="232"/>
            <w:bookmarkEnd w:id="233"/>
          </w:p>
        </w:tc>
        <w:tc>
          <w:tcPr>
            <w:tcW w:w="2410" w:type="dxa"/>
          </w:tcPr>
          <w:p w14:paraId="161F9CD9" w14:textId="77777777" w:rsidR="00CD058D" w:rsidRPr="00567318" w:rsidRDefault="00CD058D" w:rsidP="00CD058D">
            <w:pPr>
              <w:overflowPunct w:val="0"/>
              <w:autoSpaceDE w:val="0"/>
              <w:autoSpaceDN w:val="0"/>
              <w:adjustRightInd w:val="0"/>
              <w:textAlignment w:val="baseline"/>
              <w:rPr>
                <w:sz w:val="22"/>
                <w:lang w:val="en-US"/>
              </w:rPr>
            </w:pPr>
            <w:r w:rsidRPr="00567318">
              <w:rPr>
                <w:rFonts w:cs="Arial"/>
                <w:sz w:val="22"/>
                <w:lang w:val="en-US"/>
              </w:rPr>
              <w:t>Structure Section 2.1.1.7, or null. 243 bytes max.</w:t>
            </w:r>
          </w:p>
        </w:tc>
        <w:tc>
          <w:tcPr>
            <w:tcW w:w="1134" w:type="dxa"/>
          </w:tcPr>
          <w:p w14:paraId="4BD2C6C5" w14:textId="009A38D6" w:rsidR="00CD058D" w:rsidRPr="00567318" w:rsidRDefault="00CD058D" w:rsidP="00CD058D">
            <w:pPr>
              <w:overflowPunct w:val="0"/>
              <w:autoSpaceDE w:val="0"/>
              <w:autoSpaceDN w:val="0"/>
              <w:adjustRightInd w:val="0"/>
              <w:textAlignment w:val="baseline"/>
              <w:rPr>
                <w:rFonts w:cs="Arial"/>
                <w:sz w:val="22"/>
                <w:lang w:val="en-US"/>
              </w:rPr>
            </w:pPr>
            <w:r w:rsidRPr="00567318">
              <w:rPr>
                <w:rFonts w:cs="Arial"/>
                <w:sz w:val="22"/>
              </w:rPr>
              <w:t>Yes</w:t>
            </w:r>
          </w:p>
        </w:tc>
        <w:tc>
          <w:tcPr>
            <w:tcW w:w="851" w:type="dxa"/>
          </w:tcPr>
          <w:p w14:paraId="6E7AD52D" w14:textId="37831B92" w:rsidR="00CD058D" w:rsidRPr="00567318" w:rsidRDefault="00CD058D" w:rsidP="00CD058D">
            <w:pPr>
              <w:overflowPunct w:val="0"/>
              <w:autoSpaceDE w:val="0"/>
              <w:autoSpaceDN w:val="0"/>
              <w:adjustRightInd w:val="0"/>
              <w:textAlignment w:val="baseline"/>
              <w:rPr>
                <w:rFonts w:cs="Arial"/>
                <w:sz w:val="22"/>
                <w:lang w:val="en-US"/>
              </w:rPr>
            </w:pPr>
            <w:r w:rsidRPr="00567318">
              <w:rPr>
                <w:rFonts w:cs="Arial"/>
                <w:sz w:val="22"/>
              </w:rPr>
              <w:t>Yes</w:t>
            </w:r>
          </w:p>
        </w:tc>
      </w:tr>
      <w:tr w:rsidR="001533AA" w:rsidRPr="00567318" w14:paraId="4D980E19" w14:textId="7951064C" w:rsidTr="00567318">
        <w:tc>
          <w:tcPr>
            <w:tcW w:w="2405" w:type="dxa"/>
          </w:tcPr>
          <w:p w14:paraId="48832B81" w14:textId="77777777" w:rsidR="001533AA" w:rsidRPr="00567318" w:rsidRDefault="001533AA" w:rsidP="001533AA">
            <w:pPr>
              <w:rPr>
                <w:rFonts w:cs="Arial"/>
                <w:sz w:val="22"/>
              </w:rPr>
            </w:pPr>
            <w:bookmarkStart w:id="234" w:name="OLE_LINK450"/>
            <w:bookmarkStart w:id="235" w:name="OLE_LINK451"/>
            <w:bookmarkStart w:id="236" w:name="OLE_LINK462"/>
            <w:r w:rsidRPr="00567318">
              <w:rPr>
                <w:rFonts w:cs="Arial"/>
                <w:sz w:val="22"/>
                <w:lang w:val="en-US"/>
              </w:rPr>
              <w:t>unitOfMeasurement</w:t>
            </w:r>
            <w:bookmarkEnd w:id="234"/>
            <w:bookmarkEnd w:id="235"/>
            <w:bookmarkEnd w:id="236"/>
          </w:p>
        </w:tc>
        <w:tc>
          <w:tcPr>
            <w:tcW w:w="3827" w:type="dxa"/>
          </w:tcPr>
          <w:p w14:paraId="6B28BCB1" w14:textId="77777777" w:rsidR="001533AA" w:rsidRPr="00567318" w:rsidRDefault="001533AA" w:rsidP="001533AA">
            <w:pPr>
              <w:overflowPunct w:val="0"/>
              <w:autoSpaceDE w:val="0"/>
              <w:autoSpaceDN w:val="0"/>
              <w:adjustRightInd w:val="0"/>
              <w:textAlignment w:val="baseline"/>
              <w:rPr>
                <w:sz w:val="22"/>
              </w:rPr>
            </w:pPr>
            <w:bookmarkStart w:id="237" w:name="OLE_LINK456"/>
            <w:bookmarkStart w:id="238" w:name="OLE_LINK457"/>
            <w:bookmarkStart w:id="239" w:name="OLE_LINK463"/>
            <w:r w:rsidRPr="00567318">
              <w:rPr>
                <w:rFonts w:cs="Arial"/>
                <w:sz w:val="22"/>
                <w:lang w:val="en-US"/>
              </w:rPr>
              <w:t>Unit Of Measurement</w:t>
            </w:r>
            <w:r w:rsidRPr="00567318">
              <w:rPr>
                <w:sz w:val="22"/>
              </w:rPr>
              <w:t xml:space="preserve">, </w:t>
            </w:r>
            <w:r w:rsidRPr="00567318">
              <w:rPr>
                <w:sz w:val="22"/>
                <w:lang w:val="en-US"/>
              </w:rPr>
              <w:t>tag</w:t>
            </w:r>
            <w:r w:rsidRPr="00567318">
              <w:rPr>
                <w:sz w:val="22"/>
              </w:rPr>
              <w:t xml:space="preserve"> 1197</w:t>
            </w:r>
            <w:bookmarkEnd w:id="237"/>
            <w:bookmarkEnd w:id="238"/>
            <w:bookmarkEnd w:id="239"/>
          </w:p>
        </w:tc>
        <w:tc>
          <w:tcPr>
            <w:tcW w:w="2410" w:type="dxa"/>
          </w:tcPr>
          <w:p w14:paraId="14DBC16C" w14:textId="77777777" w:rsidR="001533AA" w:rsidRPr="00567318" w:rsidRDefault="001533AA" w:rsidP="001533AA">
            <w:pPr>
              <w:overflowPunct w:val="0"/>
              <w:autoSpaceDE w:val="0"/>
              <w:autoSpaceDN w:val="0"/>
              <w:adjustRightInd w:val="0"/>
              <w:textAlignment w:val="baseline"/>
              <w:rPr>
                <w:sz w:val="22"/>
                <w:lang w:val="en-US"/>
              </w:rPr>
            </w:pPr>
            <w:bookmarkStart w:id="240" w:name="OLE_LINK434"/>
            <w:bookmarkStart w:id="241" w:name="OLE_LINK435"/>
            <w:bookmarkStart w:id="242" w:name="OLE_LINK436"/>
            <w:r w:rsidRPr="00567318">
              <w:rPr>
                <w:rFonts w:cs="Arial"/>
                <w:sz w:val="22"/>
                <w:lang w:val="en-US"/>
              </w:rPr>
              <w:t>String from 1 to 16 symbols, optional field</w:t>
            </w:r>
            <w:bookmarkEnd w:id="240"/>
            <w:bookmarkEnd w:id="241"/>
            <w:bookmarkEnd w:id="242"/>
          </w:p>
        </w:tc>
        <w:tc>
          <w:tcPr>
            <w:tcW w:w="1134" w:type="dxa"/>
          </w:tcPr>
          <w:p w14:paraId="2063762F" w14:textId="6341EBB9"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rPr>
              <w:t>Yes</w:t>
            </w:r>
          </w:p>
        </w:tc>
        <w:tc>
          <w:tcPr>
            <w:tcW w:w="851" w:type="dxa"/>
          </w:tcPr>
          <w:p w14:paraId="346B81A1" w14:textId="768A7AD8"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lang w:val="en-US"/>
              </w:rPr>
              <w:t>No</w:t>
            </w:r>
          </w:p>
        </w:tc>
      </w:tr>
      <w:tr w:rsidR="001533AA" w:rsidRPr="00567318" w14:paraId="7BAFD321" w14:textId="1B58C63F" w:rsidTr="00567318">
        <w:tc>
          <w:tcPr>
            <w:tcW w:w="2405" w:type="dxa"/>
          </w:tcPr>
          <w:p w14:paraId="5D61A1F5" w14:textId="77777777" w:rsidR="001533AA" w:rsidRPr="00567318" w:rsidRDefault="001533AA" w:rsidP="001533AA">
            <w:pPr>
              <w:rPr>
                <w:rFonts w:cs="Arial"/>
                <w:sz w:val="22"/>
                <w:lang w:val="en-US"/>
              </w:rPr>
            </w:pPr>
            <w:bookmarkStart w:id="243" w:name="OLE_LINK452"/>
            <w:bookmarkStart w:id="244" w:name="OLE_LINK453"/>
            <w:bookmarkStart w:id="245" w:name="OLE_LINK464"/>
            <w:r w:rsidRPr="00567318">
              <w:rPr>
                <w:rFonts w:cs="Arial"/>
                <w:sz w:val="22"/>
                <w:lang w:val="en-US"/>
              </w:rPr>
              <w:t>additionalAttribute</w:t>
            </w:r>
            <w:bookmarkEnd w:id="243"/>
            <w:bookmarkEnd w:id="244"/>
            <w:bookmarkEnd w:id="245"/>
          </w:p>
        </w:tc>
        <w:tc>
          <w:tcPr>
            <w:tcW w:w="3827" w:type="dxa"/>
          </w:tcPr>
          <w:p w14:paraId="058F1BC9" w14:textId="77777777" w:rsidR="001533AA" w:rsidRPr="00567318" w:rsidRDefault="001533AA" w:rsidP="001533AA">
            <w:pPr>
              <w:overflowPunct w:val="0"/>
              <w:autoSpaceDE w:val="0"/>
              <w:autoSpaceDN w:val="0"/>
              <w:adjustRightInd w:val="0"/>
              <w:textAlignment w:val="baseline"/>
              <w:rPr>
                <w:sz w:val="22"/>
                <w:lang w:val="en-US"/>
              </w:rPr>
            </w:pPr>
            <w:bookmarkStart w:id="246" w:name="OLE_LINK458"/>
            <w:bookmarkStart w:id="247" w:name="OLE_LINK459"/>
            <w:bookmarkStart w:id="248" w:name="OLE_LINK465"/>
            <w:r w:rsidRPr="00567318">
              <w:rPr>
                <w:rFonts w:cs="Arial"/>
                <w:sz w:val="22"/>
                <w:lang w:val="en-US"/>
              </w:rPr>
              <w:t>Additional Attribute</w:t>
            </w:r>
            <w:r w:rsidRPr="00567318">
              <w:rPr>
                <w:sz w:val="22"/>
                <w:lang w:val="en-US"/>
              </w:rPr>
              <w:t xml:space="preserve"> of Subject Settlement, tag 1191</w:t>
            </w:r>
            <w:bookmarkEnd w:id="246"/>
            <w:bookmarkEnd w:id="247"/>
            <w:bookmarkEnd w:id="248"/>
          </w:p>
        </w:tc>
        <w:tc>
          <w:tcPr>
            <w:tcW w:w="2410" w:type="dxa"/>
          </w:tcPr>
          <w:p w14:paraId="5E299116" w14:textId="77777777" w:rsidR="001533AA" w:rsidRPr="00567318" w:rsidRDefault="001533AA" w:rsidP="001533AA">
            <w:pPr>
              <w:overflowPunct w:val="0"/>
              <w:autoSpaceDE w:val="0"/>
              <w:autoSpaceDN w:val="0"/>
              <w:adjustRightInd w:val="0"/>
              <w:textAlignment w:val="baseline"/>
              <w:rPr>
                <w:rFonts w:cs="Arial"/>
                <w:sz w:val="22"/>
                <w:lang w:val="en-US"/>
              </w:rPr>
            </w:pPr>
            <w:bookmarkStart w:id="249" w:name="OLE_LINK418"/>
            <w:bookmarkStart w:id="250" w:name="OLE_LINK420"/>
            <w:bookmarkStart w:id="251" w:name="OLE_LINK421"/>
            <w:r w:rsidRPr="00567318">
              <w:rPr>
                <w:rFonts w:cs="Arial"/>
                <w:sz w:val="22"/>
                <w:lang w:val="en-US"/>
              </w:rPr>
              <w:t>String from 1 to 64 symbols, optional field</w:t>
            </w:r>
            <w:bookmarkEnd w:id="249"/>
            <w:bookmarkEnd w:id="250"/>
            <w:bookmarkEnd w:id="251"/>
          </w:p>
        </w:tc>
        <w:tc>
          <w:tcPr>
            <w:tcW w:w="1134" w:type="dxa"/>
          </w:tcPr>
          <w:p w14:paraId="45F11C4F" w14:textId="1B9E842F"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rPr>
              <w:t>Yes</w:t>
            </w:r>
          </w:p>
        </w:tc>
        <w:tc>
          <w:tcPr>
            <w:tcW w:w="851" w:type="dxa"/>
          </w:tcPr>
          <w:p w14:paraId="37BA20AD" w14:textId="2B41B506"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rPr>
              <w:t>Yes</w:t>
            </w:r>
          </w:p>
        </w:tc>
      </w:tr>
      <w:tr w:rsidR="001533AA" w:rsidRPr="00567318" w14:paraId="07F3FC0C" w14:textId="7A8452C1" w:rsidTr="00567318">
        <w:tc>
          <w:tcPr>
            <w:tcW w:w="2405" w:type="dxa"/>
          </w:tcPr>
          <w:p w14:paraId="23438689" w14:textId="77777777" w:rsidR="001533AA" w:rsidRPr="00567318" w:rsidRDefault="001533AA" w:rsidP="001533AA">
            <w:pPr>
              <w:rPr>
                <w:rFonts w:cs="Arial"/>
                <w:sz w:val="22"/>
                <w:lang w:val="en-US"/>
              </w:rPr>
            </w:pPr>
            <w:r w:rsidRPr="00567318">
              <w:rPr>
                <w:rFonts w:cs="Arial"/>
                <w:sz w:val="22"/>
                <w:lang w:val="en-US"/>
              </w:rPr>
              <w:t>manufacturerCountryCode</w:t>
            </w:r>
          </w:p>
        </w:tc>
        <w:tc>
          <w:tcPr>
            <w:tcW w:w="3827" w:type="dxa"/>
          </w:tcPr>
          <w:p w14:paraId="708CFED2" w14:textId="77777777" w:rsidR="001533AA" w:rsidRPr="00567318" w:rsidRDefault="001533AA" w:rsidP="001533AA">
            <w:pPr>
              <w:overflowPunct w:val="0"/>
              <w:autoSpaceDE w:val="0"/>
              <w:autoSpaceDN w:val="0"/>
              <w:adjustRightInd w:val="0"/>
              <w:textAlignment w:val="baseline"/>
              <w:rPr>
                <w:sz w:val="22"/>
              </w:rPr>
            </w:pPr>
            <w:r w:rsidRPr="00567318">
              <w:rPr>
                <w:rFonts w:cs="Arial"/>
                <w:sz w:val="22"/>
                <w:lang w:val="en-US"/>
              </w:rPr>
              <w:t>Manufacturer Country Code</w:t>
            </w:r>
            <w:r w:rsidRPr="00567318">
              <w:rPr>
                <w:sz w:val="22"/>
              </w:rPr>
              <w:t xml:space="preserve">, </w:t>
            </w:r>
            <w:r w:rsidRPr="00567318">
              <w:rPr>
                <w:sz w:val="22"/>
                <w:lang w:val="en-US"/>
              </w:rPr>
              <w:t>tag</w:t>
            </w:r>
            <w:r w:rsidRPr="00567318">
              <w:rPr>
                <w:sz w:val="22"/>
              </w:rPr>
              <w:t xml:space="preserve"> 1230</w:t>
            </w:r>
          </w:p>
        </w:tc>
        <w:tc>
          <w:tcPr>
            <w:tcW w:w="2410" w:type="dxa"/>
          </w:tcPr>
          <w:p w14:paraId="6C18C24F" w14:textId="77777777" w:rsidR="001533AA" w:rsidRPr="00567318" w:rsidRDefault="001533AA" w:rsidP="001533AA">
            <w:pPr>
              <w:rPr>
                <w:rFonts w:cs="Arial"/>
                <w:sz w:val="22"/>
                <w:lang w:val="en-US"/>
              </w:rPr>
            </w:pPr>
            <w:r w:rsidRPr="00567318">
              <w:rPr>
                <w:rFonts w:cs="Arial"/>
                <w:sz w:val="22"/>
                <w:lang w:val="en-US"/>
              </w:rPr>
              <w:t>A string with a length of 1 to 3 characters, format NNN, an optional field.</w:t>
            </w:r>
          </w:p>
          <w:p w14:paraId="0CE35301" w14:textId="77777777" w:rsidR="001533AA" w:rsidRPr="00567318" w:rsidRDefault="001533AA" w:rsidP="001533AA">
            <w:pPr>
              <w:rPr>
                <w:rFonts w:cs="Arial"/>
                <w:sz w:val="22"/>
                <w:lang w:val="en-US"/>
              </w:rPr>
            </w:pPr>
            <w:r w:rsidRPr="00567318">
              <w:rPr>
                <w:rFonts w:cs="Arial"/>
                <w:sz w:val="22"/>
                <w:lang w:val="en-US"/>
              </w:rPr>
              <w:t>The service will automatically pad the string with up to 3 characters with spaces.</w:t>
            </w:r>
          </w:p>
        </w:tc>
        <w:tc>
          <w:tcPr>
            <w:tcW w:w="1134" w:type="dxa"/>
          </w:tcPr>
          <w:p w14:paraId="6C48B668" w14:textId="383EF0A3" w:rsidR="001533AA" w:rsidRPr="00567318" w:rsidRDefault="001533AA" w:rsidP="001533AA">
            <w:pPr>
              <w:rPr>
                <w:rFonts w:cs="Arial"/>
                <w:sz w:val="22"/>
                <w:lang w:val="en-US"/>
              </w:rPr>
            </w:pPr>
            <w:r w:rsidRPr="00567318">
              <w:rPr>
                <w:rFonts w:cs="Arial"/>
                <w:sz w:val="22"/>
              </w:rPr>
              <w:t>Yes</w:t>
            </w:r>
          </w:p>
        </w:tc>
        <w:tc>
          <w:tcPr>
            <w:tcW w:w="851" w:type="dxa"/>
          </w:tcPr>
          <w:p w14:paraId="4167A203" w14:textId="61A27DCC" w:rsidR="001533AA" w:rsidRPr="00567318" w:rsidRDefault="001533AA" w:rsidP="001533AA">
            <w:pPr>
              <w:rPr>
                <w:rFonts w:cs="Arial"/>
                <w:sz w:val="22"/>
                <w:lang w:val="en-US"/>
              </w:rPr>
            </w:pPr>
            <w:r w:rsidRPr="00567318">
              <w:rPr>
                <w:rFonts w:cs="Arial"/>
                <w:sz w:val="22"/>
              </w:rPr>
              <w:t>Yes</w:t>
            </w:r>
          </w:p>
        </w:tc>
      </w:tr>
      <w:tr w:rsidR="001533AA" w:rsidRPr="00567318" w14:paraId="5109A79C" w14:textId="3FBF1625" w:rsidTr="00567318">
        <w:tc>
          <w:tcPr>
            <w:tcW w:w="2405" w:type="dxa"/>
          </w:tcPr>
          <w:p w14:paraId="3619120E" w14:textId="77777777" w:rsidR="001533AA" w:rsidRPr="00567318" w:rsidRDefault="001533AA" w:rsidP="001533AA">
            <w:pPr>
              <w:rPr>
                <w:rFonts w:cs="Arial"/>
                <w:sz w:val="22"/>
                <w:lang w:val="en-US"/>
              </w:rPr>
            </w:pPr>
            <w:r w:rsidRPr="00567318">
              <w:rPr>
                <w:rFonts w:cs="Arial"/>
                <w:sz w:val="22"/>
                <w:lang w:val="en-US"/>
              </w:rPr>
              <w:t>customsDeclarationNumber</w:t>
            </w:r>
          </w:p>
        </w:tc>
        <w:tc>
          <w:tcPr>
            <w:tcW w:w="3827" w:type="dxa"/>
          </w:tcPr>
          <w:p w14:paraId="7AD677AD" w14:textId="77777777" w:rsidR="001533AA" w:rsidRPr="00567318" w:rsidRDefault="001533AA" w:rsidP="001533AA">
            <w:pPr>
              <w:overflowPunct w:val="0"/>
              <w:autoSpaceDE w:val="0"/>
              <w:autoSpaceDN w:val="0"/>
              <w:adjustRightInd w:val="0"/>
              <w:textAlignment w:val="baseline"/>
              <w:rPr>
                <w:sz w:val="22"/>
              </w:rPr>
            </w:pPr>
            <w:r w:rsidRPr="00567318">
              <w:rPr>
                <w:rFonts w:cs="Arial"/>
                <w:sz w:val="22"/>
                <w:lang w:val="en-US"/>
              </w:rPr>
              <w:t>Customs Declaration Number</w:t>
            </w:r>
            <w:r w:rsidRPr="00567318">
              <w:rPr>
                <w:sz w:val="22"/>
              </w:rPr>
              <w:t xml:space="preserve">, </w:t>
            </w:r>
            <w:r w:rsidRPr="00567318">
              <w:rPr>
                <w:sz w:val="22"/>
                <w:lang w:val="en-US"/>
              </w:rPr>
              <w:t xml:space="preserve">tag </w:t>
            </w:r>
            <w:r w:rsidRPr="00567318">
              <w:rPr>
                <w:sz w:val="22"/>
              </w:rPr>
              <w:t>1231</w:t>
            </w:r>
          </w:p>
        </w:tc>
        <w:tc>
          <w:tcPr>
            <w:tcW w:w="2410" w:type="dxa"/>
          </w:tcPr>
          <w:p w14:paraId="10BA2AD3" w14:textId="77777777"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lang w:val="en-US"/>
              </w:rPr>
              <w:t>String from 1 to 32 symbols, optional field</w:t>
            </w:r>
          </w:p>
        </w:tc>
        <w:tc>
          <w:tcPr>
            <w:tcW w:w="1134" w:type="dxa"/>
          </w:tcPr>
          <w:p w14:paraId="2EFCA9BF" w14:textId="393DD9C4"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rPr>
              <w:t>Yes</w:t>
            </w:r>
          </w:p>
        </w:tc>
        <w:tc>
          <w:tcPr>
            <w:tcW w:w="851" w:type="dxa"/>
          </w:tcPr>
          <w:p w14:paraId="20C1671B" w14:textId="14D80F05"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rPr>
              <w:t>Yes</w:t>
            </w:r>
          </w:p>
        </w:tc>
      </w:tr>
      <w:tr w:rsidR="001533AA" w:rsidRPr="00567318" w14:paraId="0BBD2074" w14:textId="369D2C3C" w:rsidTr="00567318">
        <w:tc>
          <w:tcPr>
            <w:tcW w:w="2405" w:type="dxa"/>
          </w:tcPr>
          <w:p w14:paraId="7A6FE608" w14:textId="710B7BFF" w:rsidR="001533AA" w:rsidRPr="00567318" w:rsidRDefault="001533AA" w:rsidP="001533AA">
            <w:pPr>
              <w:rPr>
                <w:rFonts w:cs="Arial"/>
                <w:sz w:val="22"/>
                <w:lang w:val="en-US"/>
              </w:rPr>
            </w:pPr>
            <w:r w:rsidRPr="00567318">
              <w:rPr>
                <w:rFonts w:cs="Arial"/>
                <w:sz w:val="22"/>
                <w:lang w:val="en-US"/>
              </w:rPr>
              <w:t>Excise</w:t>
            </w:r>
          </w:p>
        </w:tc>
        <w:tc>
          <w:tcPr>
            <w:tcW w:w="3827" w:type="dxa"/>
          </w:tcPr>
          <w:p w14:paraId="31D8C35C" w14:textId="77777777" w:rsidR="001533AA" w:rsidRPr="00567318" w:rsidRDefault="001533AA" w:rsidP="001533AA">
            <w:pPr>
              <w:overflowPunct w:val="0"/>
              <w:autoSpaceDE w:val="0"/>
              <w:autoSpaceDN w:val="0"/>
              <w:adjustRightInd w:val="0"/>
              <w:textAlignment w:val="baseline"/>
              <w:rPr>
                <w:sz w:val="22"/>
              </w:rPr>
            </w:pPr>
            <w:r w:rsidRPr="00567318">
              <w:rPr>
                <w:rFonts w:cs="Arial"/>
                <w:sz w:val="22"/>
                <w:lang w:val="en-US"/>
              </w:rPr>
              <w:t>Excise</w:t>
            </w:r>
            <w:r w:rsidRPr="00567318">
              <w:rPr>
                <w:sz w:val="22"/>
              </w:rPr>
              <w:t xml:space="preserve">, </w:t>
            </w:r>
            <w:r w:rsidRPr="00567318">
              <w:rPr>
                <w:sz w:val="22"/>
                <w:lang w:val="en-US"/>
              </w:rPr>
              <w:t xml:space="preserve">tag </w:t>
            </w:r>
            <w:r w:rsidRPr="00567318">
              <w:rPr>
                <w:sz w:val="22"/>
              </w:rPr>
              <w:t>1229</w:t>
            </w:r>
          </w:p>
        </w:tc>
        <w:tc>
          <w:tcPr>
            <w:tcW w:w="2410" w:type="dxa"/>
          </w:tcPr>
          <w:p w14:paraId="63CB5D09" w14:textId="4B8FF1CE"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lang w:val="en-US"/>
              </w:rPr>
              <w:t>Decimal up to 2 symbols after dot, optional field</w:t>
            </w:r>
          </w:p>
        </w:tc>
        <w:tc>
          <w:tcPr>
            <w:tcW w:w="1134" w:type="dxa"/>
          </w:tcPr>
          <w:p w14:paraId="21797454" w14:textId="3C5FCA95"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rPr>
              <w:t>Yes</w:t>
            </w:r>
          </w:p>
        </w:tc>
        <w:tc>
          <w:tcPr>
            <w:tcW w:w="851" w:type="dxa"/>
          </w:tcPr>
          <w:p w14:paraId="46B6C0D4" w14:textId="41EB7BBD"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rPr>
              <w:t>Yes</w:t>
            </w:r>
          </w:p>
        </w:tc>
      </w:tr>
      <w:tr w:rsidR="001533AA" w:rsidRPr="00567318" w14:paraId="601D3C9E" w14:textId="77777777" w:rsidTr="00567318">
        <w:tc>
          <w:tcPr>
            <w:tcW w:w="2405" w:type="dxa"/>
          </w:tcPr>
          <w:p w14:paraId="2ACBD218" w14:textId="5BE96EEC" w:rsidR="001533AA" w:rsidRPr="00567318" w:rsidRDefault="001533AA" w:rsidP="001533AA">
            <w:pPr>
              <w:rPr>
                <w:rFonts w:cs="Arial"/>
                <w:sz w:val="22"/>
                <w:lang w:val="en-US"/>
              </w:rPr>
            </w:pPr>
            <w:ins w:id="252" w:author="notfound.inc@outlook.com" w:date="2021-07-26T14:50:00Z">
              <w:r w:rsidRPr="00567318">
                <w:rPr>
                  <w:rFonts w:cs="Arial"/>
                  <w:sz w:val="22"/>
                  <w:lang w:val="en-US"/>
                </w:rPr>
                <w:t>unitTaxSum</w:t>
              </w:r>
            </w:ins>
          </w:p>
        </w:tc>
        <w:tc>
          <w:tcPr>
            <w:tcW w:w="3827" w:type="dxa"/>
          </w:tcPr>
          <w:p w14:paraId="68479CB6" w14:textId="5A25D0F7"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lang w:val="en-US"/>
              </w:rPr>
              <w:t>The amount of VAT per unit of the subject of calculation, 1198</w:t>
            </w:r>
          </w:p>
        </w:tc>
        <w:tc>
          <w:tcPr>
            <w:tcW w:w="2410" w:type="dxa"/>
          </w:tcPr>
          <w:p w14:paraId="1E53E296" w14:textId="7E9AAEDB"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lang w:val="en-US"/>
              </w:rPr>
              <w:t>Decimal number with an accuracy of 2 characters after the dot, optional field</w:t>
            </w:r>
          </w:p>
        </w:tc>
        <w:tc>
          <w:tcPr>
            <w:tcW w:w="1134" w:type="dxa"/>
          </w:tcPr>
          <w:p w14:paraId="1328609F" w14:textId="5026C398"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rPr>
              <w:t>Yes</w:t>
            </w:r>
          </w:p>
        </w:tc>
        <w:tc>
          <w:tcPr>
            <w:tcW w:w="851" w:type="dxa"/>
          </w:tcPr>
          <w:p w14:paraId="0F0F7C38" w14:textId="7A2A8757"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rPr>
              <w:t>Yes</w:t>
            </w:r>
          </w:p>
        </w:tc>
      </w:tr>
      <w:tr w:rsidR="001533AA" w:rsidRPr="00567318" w14:paraId="2A019DB3" w14:textId="77777777" w:rsidTr="00567318">
        <w:tc>
          <w:tcPr>
            <w:tcW w:w="2405" w:type="dxa"/>
          </w:tcPr>
          <w:p w14:paraId="53B49AF4" w14:textId="1AC11A86" w:rsidR="001533AA" w:rsidRPr="00567318" w:rsidRDefault="001533AA" w:rsidP="001533AA">
            <w:pPr>
              <w:rPr>
                <w:rFonts w:cs="Arial"/>
                <w:sz w:val="22"/>
                <w:lang w:val="en-US"/>
              </w:rPr>
            </w:pPr>
            <w:ins w:id="253" w:author="notfound.inc@outlook.com" w:date="2021-07-26T14:50:00Z">
              <w:r w:rsidRPr="00567318">
                <w:rPr>
                  <w:rFonts w:cs="Arial"/>
                  <w:sz w:val="22"/>
                  <w:lang w:val="en-US"/>
                </w:rPr>
                <w:t>quantityMeasurementUnit</w:t>
              </w:r>
            </w:ins>
          </w:p>
        </w:tc>
        <w:tc>
          <w:tcPr>
            <w:tcW w:w="3827" w:type="dxa"/>
          </w:tcPr>
          <w:p w14:paraId="52A9610D" w14:textId="1CE820E9"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lang w:val="en-US"/>
              </w:rPr>
              <w:t>Measure of the amount of the subject of calculation, 2108</w:t>
            </w:r>
          </w:p>
        </w:tc>
        <w:tc>
          <w:tcPr>
            <w:tcW w:w="2410" w:type="dxa"/>
          </w:tcPr>
          <w:p w14:paraId="46FD0477" w14:textId="63631313"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lang w:val="en-US"/>
              </w:rPr>
              <w:t>Number from 0 to 255, if not specified</w:t>
            </w:r>
          </w:p>
        </w:tc>
        <w:tc>
          <w:tcPr>
            <w:tcW w:w="1134" w:type="dxa"/>
          </w:tcPr>
          <w:p w14:paraId="73A133C7" w14:textId="0966CF01"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lang w:val="en-US"/>
              </w:rPr>
              <w:t>No</w:t>
            </w:r>
          </w:p>
        </w:tc>
        <w:tc>
          <w:tcPr>
            <w:tcW w:w="851" w:type="dxa"/>
          </w:tcPr>
          <w:p w14:paraId="0A4C3E60" w14:textId="4A42F9C3"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lang w:val="en-US"/>
              </w:rPr>
              <w:t>Yes</w:t>
            </w:r>
          </w:p>
        </w:tc>
      </w:tr>
      <w:tr w:rsidR="001533AA" w:rsidRPr="00567318" w14:paraId="30B3B212" w14:textId="77777777" w:rsidTr="00567318">
        <w:tc>
          <w:tcPr>
            <w:tcW w:w="2405" w:type="dxa"/>
          </w:tcPr>
          <w:p w14:paraId="2F3BEFD1" w14:textId="7D234158" w:rsidR="001533AA" w:rsidRPr="00567318" w:rsidRDefault="001533AA" w:rsidP="001533AA">
            <w:pPr>
              <w:rPr>
                <w:rFonts w:cs="Arial"/>
                <w:sz w:val="22"/>
                <w:lang w:val="en-US"/>
              </w:rPr>
            </w:pPr>
            <w:ins w:id="254" w:author="notfound.inc@outlook.com" w:date="2021-07-26T14:50:00Z">
              <w:r w:rsidRPr="00567318">
                <w:rPr>
                  <w:rFonts w:cs="Arial"/>
                  <w:sz w:val="22"/>
                  <w:lang w:val="en-US"/>
                </w:rPr>
                <w:t>ItemCode</w:t>
              </w:r>
            </w:ins>
          </w:p>
        </w:tc>
        <w:tc>
          <w:tcPr>
            <w:tcW w:w="3827" w:type="dxa"/>
          </w:tcPr>
          <w:p w14:paraId="296BEF68" w14:textId="154424A8"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lang w:val="en-US"/>
              </w:rPr>
              <w:t>Product code, 1163</w:t>
            </w:r>
          </w:p>
        </w:tc>
        <w:tc>
          <w:tcPr>
            <w:tcW w:w="2410" w:type="dxa"/>
          </w:tcPr>
          <w:p w14:paraId="2CCC3163" w14:textId="2D5E2EF0"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lang w:val="en-US"/>
              </w:rPr>
              <w:t>Structure 2.1.1.11, optional field</w:t>
            </w:r>
          </w:p>
        </w:tc>
        <w:tc>
          <w:tcPr>
            <w:tcW w:w="1134" w:type="dxa"/>
          </w:tcPr>
          <w:p w14:paraId="308F7D2E" w14:textId="36B3BEB4" w:rsidR="001533AA" w:rsidRPr="00567318" w:rsidRDefault="001533AA" w:rsidP="001533AA">
            <w:pPr>
              <w:overflowPunct w:val="0"/>
              <w:autoSpaceDE w:val="0"/>
              <w:autoSpaceDN w:val="0"/>
              <w:adjustRightInd w:val="0"/>
              <w:textAlignment w:val="baseline"/>
              <w:rPr>
                <w:rFonts w:cs="Arial"/>
                <w:sz w:val="22"/>
              </w:rPr>
            </w:pPr>
            <w:r w:rsidRPr="00567318">
              <w:rPr>
                <w:rFonts w:cs="Arial"/>
                <w:sz w:val="22"/>
                <w:lang w:val="en-US"/>
              </w:rPr>
              <w:t>No</w:t>
            </w:r>
          </w:p>
        </w:tc>
        <w:tc>
          <w:tcPr>
            <w:tcW w:w="851" w:type="dxa"/>
          </w:tcPr>
          <w:p w14:paraId="0BC21BDD" w14:textId="28A7CDEB" w:rsidR="001533AA" w:rsidRPr="00567318" w:rsidRDefault="001533AA" w:rsidP="001533AA">
            <w:pPr>
              <w:overflowPunct w:val="0"/>
              <w:autoSpaceDE w:val="0"/>
              <w:autoSpaceDN w:val="0"/>
              <w:adjustRightInd w:val="0"/>
              <w:textAlignment w:val="baseline"/>
              <w:rPr>
                <w:rFonts w:cs="Arial"/>
                <w:sz w:val="22"/>
              </w:rPr>
            </w:pPr>
            <w:r w:rsidRPr="00567318">
              <w:rPr>
                <w:rFonts w:cs="Arial"/>
                <w:sz w:val="22"/>
                <w:lang w:val="en-US"/>
              </w:rPr>
              <w:t>Yes</w:t>
            </w:r>
          </w:p>
        </w:tc>
      </w:tr>
      <w:tr w:rsidR="001533AA" w:rsidRPr="00567318" w14:paraId="3B87FD1E" w14:textId="77777777" w:rsidTr="00567318">
        <w:tc>
          <w:tcPr>
            <w:tcW w:w="2405" w:type="dxa"/>
          </w:tcPr>
          <w:p w14:paraId="474AF8DC" w14:textId="4C8ED5CA" w:rsidR="001533AA" w:rsidRPr="00567318" w:rsidRDefault="001533AA" w:rsidP="001533AA">
            <w:pPr>
              <w:rPr>
                <w:rFonts w:cs="Arial"/>
                <w:sz w:val="22"/>
                <w:lang w:val="en-US"/>
              </w:rPr>
            </w:pPr>
            <w:ins w:id="255" w:author="notfound.inc@outlook.com" w:date="2021-07-26T14:50:00Z">
              <w:r w:rsidRPr="00567318">
                <w:rPr>
                  <w:rFonts w:cs="Arial"/>
                  <w:sz w:val="22"/>
                  <w:lang w:val="en-US"/>
                </w:rPr>
                <w:t>f</w:t>
              </w:r>
              <w:r w:rsidRPr="00567318">
                <w:rPr>
                  <w:rFonts w:cs="Arial"/>
                  <w:sz w:val="22"/>
                </w:rPr>
                <w:t>ractionalQuantity</w:t>
              </w:r>
            </w:ins>
          </w:p>
        </w:tc>
        <w:tc>
          <w:tcPr>
            <w:tcW w:w="3827" w:type="dxa"/>
          </w:tcPr>
          <w:p w14:paraId="2239E3EB" w14:textId="6B10EC27"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lang w:val="en-US"/>
              </w:rPr>
              <w:t>Fractional quantity of labeled goods, 1291</w:t>
            </w:r>
          </w:p>
        </w:tc>
        <w:tc>
          <w:tcPr>
            <w:tcW w:w="2410" w:type="dxa"/>
          </w:tcPr>
          <w:p w14:paraId="21E9799A" w14:textId="113B7366"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lang w:val="en-US"/>
              </w:rPr>
              <w:t>Structure 2.1.1.12, optional field</w:t>
            </w:r>
          </w:p>
        </w:tc>
        <w:tc>
          <w:tcPr>
            <w:tcW w:w="1134" w:type="dxa"/>
          </w:tcPr>
          <w:p w14:paraId="14EACA83" w14:textId="45FF34DB"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lang w:val="en-US"/>
              </w:rPr>
              <w:t>No</w:t>
            </w:r>
          </w:p>
        </w:tc>
        <w:tc>
          <w:tcPr>
            <w:tcW w:w="851" w:type="dxa"/>
          </w:tcPr>
          <w:p w14:paraId="0E67B499" w14:textId="6A9B9F0E"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lang w:val="en-US"/>
              </w:rPr>
              <w:t>Yes</w:t>
            </w:r>
          </w:p>
        </w:tc>
      </w:tr>
      <w:tr w:rsidR="001533AA" w:rsidRPr="00567318" w14:paraId="553F75AF" w14:textId="77777777" w:rsidTr="00567318">
        <w:tc>
          <w:tcPr>
            <w:tcW w:w="2405" w:type="dxa"/>
          </w:tcPr>
          <w:p w14:paraId="21B7768B" w14:textId="1EAC73F0" w:rsidR="001533AA" w:rsidRPr="00567318" w:rsidRDefault="001533AA" w:rsidP="001533AA">
            <w:pPr>
              <w:rPr>
                <w:rFonts w:cs="Arial"/>
                <w:sz w:val="22"/>
                <w:lang w:val="en-US"/>
              </w:rPr>
            </w:pPr>
            <w:ins w:id="256" w:author="notfound.inc@outlook.com" w:date="2021-07-26T14:50:00Z">
              <w:r w:rsidRPr="00567318">
                <w:rPr>
                  <w:sz w:val="22"/>
                  <w:lang w:val="en-US"/>
                </w:rPr>
                <w:t>industryAttribute</w:t>
              </w:r>
            </w:ins>
          </w:p>
        </w:tc>
        <w:tc>
          <w:tcPr>
            <w:tcW w:w="3827" w:type="dxa"/>
          </w:tcPr>
          <w:p w14:paraId="164B7629" w14:textId="19426226"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lang w:val="en-US"/>
              </w:rPr>
              <w:t>Sectoral requisite of the subject of calculation, 1260</w:t>
            </w:r>
          </w:p>
        </w:tc>
        <w:tc>
          <w:tcPr>
            <w:tcW w:w="2410" w:type="dxa"/>
          </w:tcPr>
          <w:p w14:paraId="6800B731" w14:textId="30C6CB19"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lang w:val="en-US"/>
              </w:rPr>
              <w:t>Structure 2.1.1.10, optional field</w:t>
            </w:r>
          </w:p>
        </w:tc>
        <w:tc>
          <w:tcPr>
            <w:tcW w:w="1134" w:type="dxa"/>
          </w:tcPr>
          <w:p w14:paraId="7E80CAC2" w14:textId="78014670"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lang w:val="en-US"/>
              </w:rPr>
              <w:t>No</w:t>
            </w:r>
          </w:p>
        </w:tc>
        <w:tc>
          <w:tcPr>
            <w:tcW w:w="851" w:type="dxa"/>
          </w:tcPr>
          <w:p w14:paraId="2DEF6D43" w14:textId="63F82521" w:rsidR="001533AA" w:rsidRPr="00567318" w:rsidRDefault="001533AA" w:rsidP="001533AA">
            <w:pPr>
              <w:overflowPunct w:val="0"/>
              <w:autoSpaceDE w:val="0"/>
              <w:autoSpaceDN w:val="0"/>
              <w:adjustRightInd w:val="0"/>
              <w:textAlignment w:val="baseline"/>
              <w:rPr>
                <w:rFonts w:cs="Arial"/>
                <w:sz w:val="22"/>
                <w:lang w:val="en-US"/>
              </w:rPr>
            </w:pPr>
            <w:r w:rsidRPr="00567318">
              <w:rPr>
                <w:rFonts w:cs="Arial"/>
                <w:sz w:val="22"/>
                <w:lang w:val="en-US"/>
              </w:rPr>
              <w:t>Yes</w:t>
            </w:r>
          </w:p>
        </w:tc>
      </w:tr>
    </w:tbl>
    <w:p w14:paraId="7192B11E" w14:textId="77777777" w:rsidR="004F178F" w:rsidRPr="00567318" w:rsidRDefault="004F178F" w:rsidP="004F178F">
      <w:pPr>
        <w:rPr>
          <w:sz w:val="22"/>
          <w:lang w:val="en-US"/>
        </w:rPr>
      </w:pPr>
      <w:bookmarkStart w:id="257" w:name="OLE_LINK131"/>
      <w:bookmarkEnd w:id="159"/>
      <w:bookmarkEnd w:id="163"/>
      <w:bookmarkEnd w:id="164"/>
      <w:bookmarkEnd w:id="189"/>
    </w:p>
    <w:p w14:paraId="23A1C7D5" w14:textId="77777777" w:rsidR="00D03555" w:rsidRPr="00567318" w:rsidRDefault="004C3515" w:rsidP="003A210D">
      <w:pPr>
        <w:pStyle w:val="ConsPlusNormal"/>
        <w:spacing w:before="240"/>
        <w:ind w:firstLine="540"/>
        <w:jc w:val="both"/>
        <w:rPr>
          <w:sz w:val="22"/>
          <w:lang w:val="en-US"/>
        </w:rPr>
      </w:pPr>
      <w:r w:rsidRPr="00567318">
        <w:rPr>
          <w:sz w:val="22"/>
          <w:lang w:val="en-US"/>
        </w:rPr>
        <w:t>Note</w:t>
      </w:r>
      <w:r w:rsidR="00D03555" w:rsidRPr="00567318">
        <w:rPr>
          <w:sz w:val="22"/>
          <w:lang w:val="en-US"/>
        </w:rPr>
        <w:t xml:space="preserve">: </w:t>
      </w:r>
    </w:p>
    <w:p w14:paraId="107BFAA4" w14:textId="516B5BB0" w:rsidR="003A210D" w:rsidRPr="00567318" w:rsidRDefault="003A210D" w:rsidP="003A210D">
      <w:pPr>
        <w:pStyle w:val="ConsPlusNormal"/>
        <w:spacing w:before="240"/>
        <w:ind w:firstLine="540"/>
        <w:jc w:val="both"/>
        <w:rPr>
          <w:rFonts w:asciiTheme="minorHAnsi" w:hAnsiTheme="minorHAnsi" w:cstheme="minorHAnsi"/>
          <w:sz w:val="22"/>
          <w:lang w:val="en-US"/>
        </w:rPr>
      </w:pPr>
      <w:r w:rsidRPr="00567318">
        <w:rPr>
          <w:rFonts w:asciiTheme="minorHAnsi" w:hAnsiTheme="minorHAnsi" w:cstheme="minorHAnsi"/>
          <w:sz w:val="22"/>
          <w:lang w:val="en-US"/>
        </w:rPr>
        <w:t xml:space="preserve">1. </w:t>
      </w:r>
      <w:r w:rsidR="00D66709" w:rsidRPr="00567318">
        <w:rPr>
          <w:rFonts w:asciiTheme="minorHAnsi" w:hAnsiTheme="minorHAnsi" w:cstheme="minorHAnsi"/>
          <w:sz w:val="22"/>
          <w:lang w:val="en-US"/>
        </w:rPr>
        <w:t xml:space="preserve">In case the requisite “settlement item” (tag 1059) </w:t>
      </w:r>
      <w:r w:rsidR="000C3EA3" w:rsidRPr="00567318">
        <w:rPr>
          <w:rFonts w:asciiTheme="minorHAnsi" w:hAnsiTheme="minorHAnsi" w:cstheme="minorHAnsi"/>
          <w:sz w:val="22"/>
          <w:lang w:val="en-US"/>
        </w:rPr>
        <w:t xml:space="preserve">of the receipt </w:t>
      </w:r>
      <w:r w:rsidR="00D66709" w:rsidRPr="00567318">
        <w:rPr>
          <w:rFonts w:asciiTheme="minorHAnsi" w:hAnsiTheme="minorHAnsi" w:cstheme="minorHAnsi"/>
          <w:sz w:val="22"/>
          <w:lang w:val="en-US"/>
        </w:rPr>
        <w:t>contains the requisite “settlement item type” (tag 1212), having the value “15”, then the receipt must be transferred to the OFD in electronic form and the requisite “</w:t>
      </w:r>
      <w:r w:rsidR="000C3EA3" w:rsidRPr="00567318">
        <w:rPr>
          <w:rFonts w:asciiTheme="minorHAnsi" w:hAnsiTheme="minorHAnsi" w:cstheme="minorHAnsi"/>
          <w:sz w:val="22"/>
          <w:lang w:val="en-US"/>
        </w:rPr>
        <w:t xml:space="preserve">settlement item name </w:t>
      </w:r>
      <w:r w:rsidR="00D66709" w:rsidRPr="00567318">
        <w:rPr>
          <w:rFonts w:asciiTheme="minorHAnsi" w:hAnsiTheme="minorHAnsi" w:cstheme="minorHAnsi"/>
          <w:sz w:val="22"/>
          <w:lang w:val="en-US"/>
        </w:rPr>
        <w:t>"(tag 1030) must contain one of the values from</w:t>
      </w:r>
      <w:r w:rsidR="008734F0" w:rsidRPr="00567318">
        <w:rPr>
          <w:rFonts w:asciiTheme="minorHAnsi" w:hAnsiTheme="minorHAnsi" w:cstheme="minorHAnsi"/>
          <w:sz w:val="22"/>
          <w:lang w:val="en-US"/>
        </w:rPr>
        <w:t>" 1 </w:t>
      </w:r>
      <w:r w:rsidR="00D66709" w:rsidRPr="00567318">
        <w:rPr>
          <w:rFonts w:asciiTheme="minorHAnsi" w:hAnsiTheme="minorHAnsi" w:cstheme="minorHAnsi"/>
          <w:sz w:val="22"/>
          <w:lang w:val="en-US"/>
        </w:rPr>
        <w:t>"</w:t>
      </w:r>
      <w:r w:rsidR="008734F0" w:rsidRPr="00567318">
        <w:rPr>
          <w:rFonts w:asciiTheme="minorHAnsi" w:hAnsiTheme="minorHAnsi" w:cstheme="minorHAnsi"/>
          <w:sz w:val="22"/>
          <w:lang w:val="en-US"/>
        </w:rPr>
        <w:t xml:space="preserve"> </w:t>
      </w:r>
      <w:r w:rsidR="00D66709" w:rsidRPr="00567318">
        <w:rPr>
          <w:rFonts w:asciiTheme="minorHAnsi" w:hAnsiTheme="minorHAnsi" w:cstheme="minorHAnsi"/>
          <w:sz w:val="22"/>
          <w:lang w:val="en-US"/>
        </w:rPr>
        <w:t>to"</w:t>
      </w:r>
      <w:r w:rsidR="008734F0" w:rsidRPr="00567318">
        <w:rPr>
          <w:rFonts w:asciiTheme="minorHAnsi" w:hAnsiTheme="minorHAnsi" w:cstheme="minorHAnsi"/>
          <w:sz w:val="22"/>
          <w:lang w:val="en-US"/>
        </w:rPr>
        <w:t> </w:t>
      </w:r>
      <w:r w:rsidR="00D66709" w:rsidRPr="00567318">
        <w:rPr>
          <w:rFonts w:asciiTheme="minorHAnsi" w:hAnsiTheme="minorHAnsi" w:cstheme="minorHAnsi"/>
          <w:sz w:val="22"/>
          <w:lang w:val="en-US"/>
        </w:rPr>
        <w:t>25</w:t>
      </w:r>
      <w:r w:rsidR="008734F0" w:rsidRPr="00567318">
        <w:rPr>
          <w:rFonts w:asciiTheme="minorHAnsi" w:hAnsiTheme="minorHAnsi" w:cstheme="minorHAnsi"/>
          <w:sz w:val="22"/>
          <w:lang w:val="en-US"/>
        </w:rPr>
        <w:t> </w:t>
      </w:r>
      <w:r w:rsidR="00D66709" w:rsidRPr="00567318">
        <w:rPr>
          <w:rFonts w:asciiTheme="minorHAnsi" w:hAnsiTheme="minorHAnsi" w:cstheme="minorHAnsi"/>
          <w:sz w:val="22"/>
          <w:lang w:val="en-US"/>
        </w:rPr>
        <w:t>"specified in Table 2.1.1.2.1.</w:t>
      </w:r>
    </w:p>
    <w:p w14:paraId="7F4B2B42" w14:textId="5AC0AE3D" w:rsidR="003A210D" w:rsidRPr="00567318" w:rsidRDefault="003A210D" w:rsidP="003A210D">
      <w:pPr>
        <w:pStyle w:val="ConsPlusNormal"/>
        <w:spacing w:before="240"/>
        <w:ind w:firstLine="540"/>
        <w:jc w:val="both"/>
        <w:rPr>
          <w:rFonts w:asciiTheme="minorHAnsi" w:hAnsiTheme="minorHAnsi" w:cstheme="minorHAnsi"/>
          <w:sz w:val="22"/>
          <w:lang w:val="en-US"/>
        </w:rPr>
      </w:pPr>
      <w:r w:rsidRPr="00567318">
        <w:rPr>
          <w:rFonts w:asciiTheme="minorHAnsi" w:hAnsiTheme="minorHAnsi" w:cstheme="minorHAnsi"/>
          <w:sz w:val="22"/>
          <w:lang w:val="en-US"/>
        </w:rPr>
        <w:t xml:space="preserve">2. </w:t>
      </w:r>
      <w:r w:rsidR="00D66709" w:rsidRPr="00567318">
        <w:rPr>
          <w:rFonts w:asciiTheme="minorHAnsi" w:hAnsiTheme="minorHAnsi" w:cstheme="minorHAnsi"/>
          <w:sz w:val="22"/>
          <w:lang w:val="en-US"/>
        </w:rPr>
        <w:t>If the item “settlement item” (tag 1059) contains the attribute “settlement item type” (tag 1212) with the value “16” as part of the receipt, then the receipt must be transferred to the OFD in electronic form and the attribute “</w:t>
      </w:r>
      <w:r w:rsidR="000C3EA3" w:rsidRPr="00567318">
        <w:rPr>
          <w:rFonts w:asciiTheme="minorHAnsi" w:hAnsiTheme="minorHAnsi" w:cstheme="minorHAnsi"/>
          <w:sz w:val="22"/>
          <w:lang w:val="en-US"/>
        </w:rPr>
        <w:t xml:space="preserve">settlement item </w:t>
      </w:r>
      <w:r w:rsidR="00D66709" w:rsidRPr="00567318">
        <w:rPr>
          <w:rFonts w:asciiTheme="minorHAnsi" w:hAnsiTheme="minorHAnsi" w:cstheme="minorHAnsi"/>
          <w:sz w:val="22"/>
          <w:lang w:val="en-US"/>
        </w:rPr>
        <w:t>name "(tag 1030) must contain one of the values from</w:t>
      </w:r>
      <w:r w:rsidR="008734F0" w:rsidRPr="00567318">
        <w:rPr>
          <w:rFonts w:asciiTheme="minorHAnsi" w:hAnsiTheme="minorHAnsi" w:cstheme="minorHAnsi"/>
          <w:sz w:val="22"/>
          <w:lang w:val="en-US"/>
        </w:rPr>
        <w:t xml:space="preserve"> </w:t>
      </w:r>
      <w:r w:rsidR="00D66709" w:rsidRPr="00567318">
        <w:rPr>
          <w:rFonts w:asciiTheme="minorHAnsi" w:hAnsiTheme="minorHAnsi" w:cstheme="minorHAnsi"/>
          <w:sz w:val="22"/>
          <w:lang w:val="en-US"/>
        </w:rPr>
        <w:t>"</w:t>
      </w:r>
      <w:r w:rsidR="008734F0" w:rsidRPr="00567318">
        <w:rPr>
          <w:rFonts w:asciiTheme="minorHAnsi" w:hAnsiTheme="minorHAnsi" w:cstheme="minorHAnsi"/>
          <w:sz w:val="22"/>
          <w:lang w:val="en-US"/>
        </w:rPr>
        <w:t> </w:t>
      </w:r>
      <w:r w:rsidR="00D66709" w:rsidRPr="00567318">
        <w:rPr>
          <w:rFonts w:asciiTheme="minorHAnsi" w:hAnsiTheme="minorHAnsi" w:cstheme="minorHAnsi"/>
          <w:sz w:val="22"/>
          <w:lang w:val="en-US"/>
        </w:rPr>
        <w:t>26</w:t>
      </w:r>
      <w:r w:rsidR="008734F0" w:rsidRPr="00567318">
        <w:rPr>
          <w:rFonts w:asciiTheme="minorHAnsi" w:hAnsiTheme="minorHAnsi" w:cstheme="minorHAnsi"/>
          <w:sz w:val="22"/>
          <w:lang w:val="en-US"/>
        </w:rPr>
        <w:t> </w:t>
      </w:r>
      <w:r w:rsidR="00D66709" w:rsidRPr="00567318">
        <w:rPr>
          <w:rFonts w:asciiTheme="minorHAnsi" w:hAnsiTheme="minorHAnsi" w:cstheme="minorHAnsi"/>
          <w:sz w:val="22"/>
          <w:lang w:val="en-US"/>
        </w:rPr>
        <w:t>"to"</w:t>
      </w:r>
      <w:r w:rsidR="008734F0" w:rsidRPr="00567318">
        <w:rPr>
          <w:rFonts w:asciiTheme="minorHAnsi" w:hAnsiTheme="minorHAnsi" w:cstheme="minorHAnsi"/>
          <w:sz w:val="22"/>
          <w:lang w:val="en-US"/>
        </w:rPr>
        <w:t> </w:t>
      </w:r>
      <w:r w:rsidR="00D66709" w:rsidRPr="00567318">
        <w:rPr>
          <w:rFonts w:asciiTheme="minorHAnsi" w:hAnsiTheme="minorHAnsi" w:cstheme="minorHAnsi"/>
          <w:sz w:val="22"/>
          <w:lang w:val="en-US"/>
        </w:rPr>
        <w:t>31</w:t>
      </w:r>
      <w:r w:rsidR="008734F0" w:rsidRPr="00567318">
        <w:rPr>
          <w:rFonts w:asciiTheme="minorHAnsi" w:hAnsiTheme="minorHAnsi" w:cstheme="minorHAnsi"/>
          <w:sz w:val="22"/>
          <w:lang w:val="en-US"/>
        </w:rPr>
        <w:t> </w:t>
      </w:r>
      <w:r w:rsidR="00D66709" w:rsidRPr="00567318">
        <w:rPr>
          <w:rFonts w:asciiTheme="minorHAnsi" w:hAnsiTheme="minorHAnsi" w:cstheme="minorHAnsi"/>
          <w:sz w:val="22"/>
          <w:lang w:val="en-US"/>
        </w:rPr>
        <w:t>"specified in table 2.1.1.2.1.</w:t>
      </w:r>
    </w:p>
    <w:p w14:paraId="01C78056" w14:textId="77777777" w:rsidR="003A210D" w:rsidRPr="00567318" w:rsidRDefault="003A210D" w:rsidP="004F178F">
      <w:pPr>
        <w:rPr>
          <w:sz w:val="22"/>
          <w:lang w:val="en-US"/>
        </w:rPr>
      </w:pPr>
      <w:r w:rsidRPr="00567318">
        <w:rPr>
          <w:sz w:val="22"/>
          <w:lang w:val="en-US"/>
        </w:rPr>
        <w:t xml:space="preserve"> </w:t>
      </w:r>
    </w:p>
    <w:p w14:paraId="5D93125F" w14:textId="77777777" w:rsidR="003A210D" w:rsidRPr="00567318" w:rsidRDefault="00F34148" w:rsidP="00F34148">
      <w:pPr>
        <w:rPr>
          <w:sz w:val="22"/>
        </w:rPr>
      </w:pPr>
      <w:r w:rsidRPr="00567318">
        <w:rPr>
          <w:sz w:val="22"/>
        </w:rPr>
        <w:t xml:space="preserve">2.1.1.2.1 </w:t>
      </w:r>
      <w:r w:rsidR="00723814" w:rsidRPr="00567318">
        <w:rPr>
          <w:rFonts w:asciiTheme="majorHAnsi" w:hAnsiTheme="majorHAnsi" w:cstheme="majorHAnsi"/>
          <w:sz w:val="22"/>
          <w:lang w:val="en-US"/>
        </w:rPr>
        <w:t>Settlement Item Name</w:t>
      </w:r>
    </w:p>
    <w:tbl>
      <w:tblPr>
        <w:tblW w:w="0" w:type="auto"/>
        <w:tblInd w:w="62" w:type="dxa"/>
        <w:tblLayout w:type="fixed"/>
        <w:tblCellMar>
          <w:top w:w="102" w:type="dxa"/>
          <w:left w:w="62" w:type="dxa"/>
          <w:bottom w:w="102" w:type="dxa"/>
          <w:right w:w="62" w:type="dxa"/>
        </w:tblCellMar>
        <w:tblLook w:val="0000" w:firstRow="0" w:lastRow="0" w:firstColumn="0" w:lastColumn="0" w:noHBand="0" w:noVBand="0"/>
      </w:tblPr>
      <w:tblGrid>
        <w:gridCol w:w="1418"/>
        <w:gridCol w:w="5528"/>
        <w:gridCol w:w="3260"/>
      </w:tblGrid>
      <w:tr w:rsidR="00F34148" w:rsidRPr="00567318" w14:paraId="6493D3C3" w14:textId="77777777" w:rsidTr="00F34148">
        <w:tc>
          <w:tcPr>
            <w:tcW w:w="1418" w:type="dxa"/>
            <w:tcBorders>
              <w:top w:val="single" w:sz="4" w:space="0" w:color="auto"/>
              <w:left w:val="single" w:sz="4" w:space="0" w:color="auto"/>
              <w:bottom w:val="single" w:sz="4" w:space="0" w:color="auto"/>
              <w:right w:val="single" w:sz="4" w:space="0" w:color="auto"/>
            </w:tcBorders>
          </w:tcPr>
          <w:p w14:paraId="6E34AA04" w14:textId="77777777" w:rsidR="00F34148" w:rsidRPr="00567318" w:rsidRDefault="00B7515C" w:rsidP="008D0639">
            <w:pPr>
              <w:pStyle w:val="ConsPlusNormal"/>
              <w:jc w:val="center"/>
              <w:rPr>
                <w:sz w:val="22"/>
                <w:lang w:val="en-US"/>
              </w:rPr>
            </w:pPr>
            <w:r w:rsidRPr="00567318">
              <w:rPr>
                <w:sz w:val="22"/>
                <w:lang w:val="en-US"/>
              </w:rPr>
              <w:lastRenderedPageBreak/>
              <w:t>The value of the requisite</w:t>
            </w:r>
          </w:p>
        </w:tc>
        <w:tc>
          <w:tcPr>
            <w:tcW w:w="5528" w:type="dxa"/>
            <w:tcBorders>
              <w:top w:val="single" w:sz="4" w:space="0" w:color="auto"/>
              <w:left w:val="single" w:sz="4" w:space="0" w:color="auto"/>
              <w:bottom w:val="single" w:sz="4" w:space="0" w:color="auto"/>
              <w:right w:val="single" w:sz="4" w:space="0" w:color="auto"/>
            </w:tcBorders>
          </w:tcPr>
          <w:p w14:paraId="756B54AF" w14:textId="77777777" w:rsidR="00F34148" w:rsidRPr="00567318" w:rsidRDefault="00332A02" w:rsidP="008D0639">
            <w:pPr>
              <w:pStyle w:val="ConsPlusNormal"/>
              <w:jc w:val="center"/>
              <w:rPr>
                <w:sz w:val="22"/>
                <w:lang w:val="en-US"/>
              </w:rPr>
            </w:pPr>
            <w:r w:rsidRPr="00567318">
              <w:rPr>
                <w:sz w:val="22"/>
                <w:lang w:val="en-US"/>
              </w:rPr>
              <w:t>The "name of the subject of calculation" (tag 1030) contains information</w:t>
            </w:r>
          </w:p>
        </w:tc>
        <w:tc>
          <w:tcPr>
            <w:tcW w:w="3260" w:type="dxa"/>
            <w:tcBorders>
              <w:top w:val="single" w:sz="4" w:space="0" w:color="auto"/>
              <w:left w:val="single" w:sz="4" w:space="0" w:color="auto"/>
              <w:bottom w:val="single" w:sz="4" w:space="0" w:color="auto"/>
              <w:right w:val="single" w:sz="4" w:space="0" w:color="auto"/>
            </w:tcBorders>
          </w:tcPr>
          <w:p w14:paraId="319CB9E2" w14:textId="77777777" w:rsidR="00F34148" w:rsidRPr="00567318" w:rsidRDefault="00B7515C" w:rsidP="008D0639">
            <w:pPr>
              <w:pStyle w:val="ConsPlusNormal"/>
              <w:jc w:val="center"/>
              <w:rPr>
                <w:sz w:val="22"/>
                <w:lang w:val="en-US"/>
              </w:rPr>
            </w:pPr>
            <w:r w:rsidRPr="00567318">
              <w:rPr>
                <w:sz w:val="22"/>
                <w:lang w:val="en-US"/>
              </w:rPr>
              <w:t>Format</w:t>
            </w:r>
          </w:p>
        </w:tc>
      </w:tr>
      <w:tr w:rsidR="00F34148" w:rsidRPr="00567318" w14:paraId="3CF30A78" w14:textId="77777777" w:rsidTr="00F34148">
        <w:tc>
          <w:tcPr>
            <w:tcW w:w="1418" w:type="dxa"/>
            <w:tcBorders>
              <w:top w:val="single" w:sz="4" w:space="0" w:color="auto"/>
              <w:left w:val="single" w:sz="4" w:space="0" w:color="auto"/>
              <w:bottom w:val="single" w:sz="4" w:space="0" w:color="auto"/>
              <w:right w:val="single" w:sz="4" w:space="0" w:color="auto"/>
            </w:tcBorders>
          </w:tcPr>
          <w:p w14:paraId="162FD6AE" w14:textId="77777777" w:rsidR="00F34148" w:rsidRPr="00567318" w:rsidRDefault="00F34148" w:rsidP="008D0639">
            <w:pPr>
              <w:pStyle w:val="ConsPlusNormal"/>
              <w:jc w:val="center"/>
              <w:rPr>
                <w:sz w:val="22"/>
              </w:rPr>
            </w:pPr>
            <w:r w:rsidRPr="00567318">
              <w:rPr>
                <w:sz w:val="22"/>
              </w:rPr>
              <w:t>"1"</w:t>
            </w:r>
          </w:p>
        </w:tc>
        <w:tc>
          <w:tcPr>
            <w:tcW w:w="5528" w:type="dxa"/>
            <w:tcBorders>
              <w:top w:val="single" w:sz="4" w:space="0" w:color="auto"/>
              <w:left w:val="single" w:sz="4" w:space="0" w:color="auto"/>
              <w:bottom w:val="single" w:sz="4" w:space="0" w:color="auto"/>
              <w:right w:val="single" w:sz="4" w:space="0" w:color="auto"/>
            </w:tcBorders>
          </w:tcPr>
          <w:p w14:paraId="444B87D5" w14:textId="77777777" w:rsidR="00F34148" w:rsidRPr="00567318" w:rsidRDefault="00332A02" w:rsidP="008D0639">
            <w:pPr>
              <w:pStyle w:val="ConsPlusNormal"/>
              <w:jc w:val="both"/>
              <w:rPr>
                <w:sz w:val="22"/>
                <w:lang w:val="en-US"/>
              </w:rPr>
            </w:pPr>
            <w:r w:rsidRPr="00567318">
              <w:rPr>
                <w:sz w:val="22"/>
                <w:lang w:val="en-US"/>
              </w:rPr>
              <w:t>income from equity participation in other organizations, except for income used to pay for additional shares of shares placed among shareholders organizations</w:t>
            </w:r>
          </w:p>
        </w:tc>
        <w:tc>
          <w:tcPr>
            <w:tcW w:w="3260" w:type="dxa"/>
            <w:tcBorders>
              <w:top w:val="single" w:sz="4" w:space="0" w:color="auto"/>
              <w:left w:val="single" w:sz="4" w:space="0" w:color="auto"/>
              <w:bottom w:val="single" w:sz="4" w:space="0" w:color="auto"/>
              <w:right w:val="single" w:sz="4" w:space="0" w:color="auto"/>
            </w:tcBorders>
          </w:tcPr>
          <w:p w14:paraId="20A6E02E" w14:textId="77777777" w:rsidR="00F34148" w:rsidRPr="00567318" w:rsidRDefault="00332A02" w:rsidP="008D0639">
            <w:pPr>
              <w:pStyle w:val="ConsPlusNormal"/>
              <w:rPr>
                <w:sz w:val="22"/>
                <w:lang w:val="en-US"/>
              </w:rPr>
            </w:pPr>
            <w:r w:rsidRPr="00567318">
              <w:rPr>
                <w:sz w:val="22"/>
                <w:lang w:val="en-US"/>
              </w:rPr>
              <w:t>income from equity participation in other organizations</w:t>
            </w:r>
          </w:p>
        </w:tc>
      </w:tr>
      <w:tr w:rsidR="00F34148" w:rsidRPr="00567318" w14:paraId="13D983EC" w14:textId="77777777" w:rsidTr="00F34148">
        <w:tc>
          <w:tcPr>
            <w:tcW w:w="1418" w:type="dxa"/>
            <w:tcBorders>
              <w:top w:val="single" w:sz="4" w:space="0" w:color="auto"/>
              <w:left w:val="single" w:sz="4" w:space="0" w:color="auto"/>
              <w:bottom w:val="single" w:sz="4" w:space="0" w:color="auto"/>
              <w:right w:val="single" w:sz="4" w:space="0" w:color="auto"/>
            </w:tcBorders>
          </w:tcPr>
          <w:p w14:paraId="52E57B8E" w14:textId="77777777" w:rsidR="00F34148" w:rsidRPr="00567318" w:rsidRDefault="00F34148" w:rsidP="008D0639">
            <w:pPr>
              <w:pStyle w:val="ConsPlusNormal"/>
              <w:jc w:val="center"/>
              <w:rPr>
                <w:sz w:val="22"/>
              </w:rPr>
            </w:pPr>
            <w:r w:rsidRPr="00567318">
              <w:rPr>
                <w:sz w:val="22"/>
              </w:rPr>
              <w:t>"2"</w:t>
            </w:r>
          </w:p>
        </w:tc>
        <w:tc>
          <w:tcPr>
            <w:tcW w:w="5528" w:type="dxa"/>
            <w:tcBorders>
              <w:top w:val="single" w:sz="4" w:space="0" w:color="auto"/>
              <w:left w:val="single" w:sz="4" w:space="0" w:color="auto"/>
              <w:bottom w:val="single" w:sz="4" w:space="0" w:color="auto"/>
              <w:right w:val="single" w:sz="4" w:space="0" w:color="auto"/>
            </w:tcBorders>
          </w:tcPr>
          <w:p w14:paraId="48C1C7E2" w14:textId="77777777" w:rsidR="00F34148" w:rsidRPr="00567318" w:rsidRDefault="00332A02" w:rsidP="008D0639">
            <w:pPr>
              <w:pStyle w:val="ConsPlusNormal"/>
              <w:jc w:val="both"/>
              <w:rPr>
                <w:sz w:val="22"/>
                <w:lang w:val="en-US"/>
              </w:rPr>
            </w:pPr>
            <w:r w:rsidRPr="00567318">
              <w:rPr>
                <w:sz w:val="22"/>
                <w:lang w:val="en-US"/>
              </w:rPr>
              <w:t>income in the form of positive (negative) exchange rate difference generated due to deviation of the rate of sale (purchase) of foreign currency from the official rate set by the Central Bank of the Russian Federation on the date of transfer of ownership of foreign currency (the specifics of defining the banks ' profits from these transactions are established by article 290 of the Tax code of the Russian Federation</w:t>
            </w:r>
            <w:r w:rsidR="00F34148" w:rsidRPr="00567318">
              <w:rPr>
                <w:sz w:val="22"/>
                <w:lang w:val="en-US"/>
              </w:rPr>
              <w:t>)</w:t>
            </w:r>
          </w:p>
        </w:tc>
        <w:tc>
          <w:tcPr>
            <w:tcW w:w="3260" w:type="dxa"/>
            <w:tcBorders>
              <w:top w:val="single" w:sz="4" w:space="0" w:color="auto"/>
              <w:left w:val="single" w:sz="4" w:space="0" w:color="auto"/>
              <w:bottom w:val="single" w:sz="4" w:space="0" w:color="auto"/>
              <w:right w:val="single" w:sz="4" w:space="0" w:color="auto"/>
            </w:tcBorders>
          </w:tcPr>
          <w:p w14:paraId="4D1E0603" w14:textId="77777777" w:rsidR="00F34148" w:rsidRPr="00567318" w:rsidRDefault="00332A02" w:rsidP="008D0639">
            <w:pPr>
              <w:pStyle w:val="ConsPlusNormal"/>
              <w:rPr>
                <w:sz w:val="22"/>
                <w:lang w:val="en-US"/>
              </w:rPr>
            </w:pPr>
            <w:r w:rsidRPr="00567318">
              <w:rPr>
                <w:sz w:val="22"/>
                <w:lang w:val="en-US"/>
              </w:rPr>
              <w:t>income in the form of exchange differences resulting from the deviation of the foreign currency sale (purchase) rate from the official exchange rate</w:t>
            </w:r>
          </w:p>
        </w:tc>
      </w:tr>
      <w:tr w:rsidR="00F34148" w:rsidRPr="00567318" w14:paraId="157C6149" w14:textId="77777777" w:rsidTr="00F34148">
        <w:tc>
          <w:tcPr>
            <w:tcW w:w="1418" w:type="dxa"/>
            <w:tcBorders>
              <w:top w:val="single" w:sz="4" w:space="0" w:color="auto"/>
              <w:left w:val="single" w:sz="4" w:space="0" w:color="auto"/>
              <w:bottom w:val="single" w:sz="4" w:space="0" w:color="auto"/>
              <w:right w:val="single" w:sz="4" w:space="0" w:color="auto"/>
            </w:tcBorders>
          </w:tcPr>
          <w:p w14:paraId="1AA6BE9E" w14:textId="77777777" w:rsidR="00F34148" w:rsidRPr="00567318" w:rsidRDefault="00F34148" w:rsidP="008D0639">
            <w:pPr>
              <w:pStyle w:val="ConsPlusNormal"/>
              <w:jc w:val="center"/>
              <w:rPr>
                <w:sz w:val="22"/>
              </w:rPr>
            </w:pPr>
            <w:r w:rsidRPr="00567318">
              <w:rPr>
                <w:sz w:val="22"/>
              </w:rPr>
              <w:t>"3"</w:t>
            </w:r>
          </w:p>
        </w:tc>
        <w:tc>
          <w:tcPr>
            <w:tcW w:w="5528" w:type="dxa"/>
            <w:tcBorders>
              <w:top w:val="single" w:sz="4" w:space="0" w:color="auto"/>
              <w:left w:val="single" w:sz="4" w:space="0" w:color="auto"/>
              <w:bottom w:val="single" w:sz="4" w:space="0" w:color="auto"/>
              <w:right w:val="single" w:sz="4" w:space="0" w:color="auto"/>
            </w:tcBorders>
          </w:tcPr>
          <w:p w14:paraId="09EB6AA0" w14:textId="77777777" w:rsidR="00F34148" w:rsidRPr="00567318" w:rsidRDefault="00332A02" w:rsidP="008D0639">
            <w:pPr>
              <w:pStyle w:val="ConsPlusNormal"/>
              <w:jc w:val="both"/>
              <w:rPr>
                <w:sz w:val="22"/>
                <w:lang w:val="en-US"/>
              </w:rPr>
            </w:pPr>
            <w:r w:rsidRPr="00567318">
              <w:rPr>
                <w:sz w:val="22"/>
                <w:lang w:val="en-US"/>
              </w:rPr>
              <w:t>income in the form of fines, penalties and (or) other sanctions recognized by the debtor or payable by the debtor on the basis of a court decision that has entered into force, as well as amounts of compensation for losses or damage</w:t>
            </w:r>
          </w:p>
        </w:tc>
        <w:tc>
          <w:tcPr>
            <w:tcW w:w="3260" w:type="dxa"/>
            <w:tcBorders>
              <w:top w:val="single" w:sz="4" w:space="0" w:color="auto"/>
              <w:left w:val="single" w:sz="4" w:space="0" w:color="auto"/>
              <w:bottom w:val="single" w:sz="4" w:space="0" w:color="auto"/>
              <w:right w:val="single" w:sz="4" w:space="0" w:color="auto"/>
            </w:tcBorders>
          </w:tcPr>
          <w:p w14:paraId="27662A95" w14:textId="77777777" w:rsidR="00F34148" w:rsidRPr="00567318" w:rsidRDefault="00332A02" w:rsidP="008D0639">
            <w:pPr>
              <w:pStyle w:val="ConsPlusNormal"/>
              <w:rPr>
                <w:sz w:val="22"/>
                <w:lang w:val="en-US"/>
              </w:rPr>
            </w:pPr>
            <w:r w:rsidRPr="00567318">
              <w:rPr>
                <w:sz w:val="22"/>
                <w:lang w:val="en-US"/>
              </w:rPr>
              <w:t>income in the form of fines, penalties and (or) other penalties payable by the debtor for breach of contractual obligations</w:t>
            </w:r>
          </w:p>
        </w:tc>
      </w:tr>
      <w:tr w:rsidR="00F34148" w:rsidRPr="00567318" w14:paraId="63D39BD7" w14:textId="77777777" w:rsidTr="00F34148">
        <w:tc>
          <w:tcPr>
            <w:tcW w:w="1418" w:type="dxa"/>
            <w:tcBorders>
              <w:top w:val="single" w:sz="4" w:space="0" w:color="auto"/>
              <w:left w:val="single" w:sz="4" w:space="0" w:color="auto"/>
              <w:bottom w:val="single" w:sz="4" w:space="0" w:color="auto"/>
              <w:right w:val="single" w:sz="4" w:space="0" w:color="auto"/>
            </w:tcBorders>
          </w:tcPr>
          <w:p w14:paraId="5FACE81D" w14:textId="77777777" w:rsidR="00F34148" w:rsidRPr="00567318" w:rsidRDefault="00F34148" w:rsidP="008D0639">
            <w:pPr>
              <w:pStyle w:val="ConsPlusNormal"/>
              <w:jc w:val="center"/>
              <w:rPr>
                <w:sz w:val="22"/>
              </w:rPr>
            </w:pPr>
            <w:r w:rsidRPr="00567318">
              <w:rPr>
                <w:sz w:val="22"/>
              </w:rPr>
              <w:t>"4"</w:t>
            </w:r>
          </w:p>
        </w:tc>
        <w:tc>
          <w:tcPr>
            <w:tcW w:w="5528" w:type="dxa"/>
            <w:tcBorders>
              <w:top w:val="single" w:sz="4" w:space="0" w:color="auto"/>
              <w:left w:val="single" w:sz="4" w:space="0" w:color="auto"/>
              <w:bottom w:val="single" w:sz="4" w:space="0" w:color="auto"/>
              <w:right w:val="single" w:sz="4" w:space="0" w:color="auto"/>
            </w:tcBorders>
          </w:tcPr>
          <w:p w14:paraId="07517C07" w14:textId="77777777" w:rsidR="00F34148" w:rsidRPr="00567318" w:rsidRDefault="00332A02" w:rsidP="008D0639">
            <w:pPr>
              <w:pStyle w:val="ConsPlusNormal"/>
              <w:jc w:val="both"/>
              <w:rPr>
                <w:sz w:val="22"/>
                <w:lang w:val="en-US"/>
              </w:rPr>
            </w:pPr>
            <w:r w:rsidRPr="00567318">
              <w:rPr>
                <w:sz w:val="22"/>
                <w:lang w:val="en-US"/>
              </w:rPr>
              <w:t>income from the lease of property (including land plots), if such income is not determined by the taxpayer in accordance with the procedure established by article 249 of the Tax code of the Russian Federation of Contractual obligations</w:t>
            </w:r>
          </w:p>
        </w:tc>
        <w:tc>
          <w:tcPr>
            <w:tcW w:w="3260" w:type="dxa"/>
            <w:tcBorders>
              <w:top w:val="single" w:sz="4" w:space="0" w:color="auto"/>
              <w:left w:val="single" w:sz="4" w:space="0" w:color="auto"/>
              <w:bottom w:val="single" w:sz="4" w:space="0" w:color="auto"/>
              <w:right w:val="single" w:sz="4" w:space="0" w:color="auto"/>
            </w:tcBorders>
          </w:tcPr>
          <w:p w14:paraId="5C0FC3B3" w14:textId="77777777" w:rsidR="00F34148" w:rsidRPr="00567318" w:rsidRDefault="00332A02" w:rsidP="008D0639">
            <w:pPr>
              <w:pStyle w:val="ConsPlusNormal"/>
              <w:rPr>
                <w:sz w:val="22"/>
                <w:lang w:val="en-US"/>
              </w:rPr>
            </w:pPr>
            <w:r w:rsidRPr="00567318">
              <w:rPr>
                <w:sz w:val="22"/>
                <w:lang w:val="en-US"/>
              </w:rPr>
              <w:t>income from renting out property (including land plots) (sublease)</w:t>
            </w:r>
          </w:p>
        </w:tc>
      </w:tr>
      <w:tr w:rsidR="00F34148" w:rsidRPr="00567318" w14:paraId="3DDE7F05" w14:textId="77777777" w:rsidTr="00F34148">
        <w:tc>
          <w:tcPr>
            <w:tcW w:w="1418" w:type="dxa"/>
            <w:tcBorders>
              <w:top w:val="single" w:sz="4" w:space="0" w:color="auto"/>
              <w:left w:val="single" w:sz="4" w:space="0" w:color="auto"/>
              <w:bottom w:val="single" w:sz="4" w:space="0" w:color="auto"/>
              <w:right w:val="single" w:sz="4" w:space="0" w:color="auto"/>
            </w:tcBorders>
          </w:tcPr>
          <w:p w14:paraId="480E83F0" w14:textId="77777777" w:rsidR="00F34148" w:rsidRPr="00567318" w:rsidRDefault="00F34148" w:rsidP="008D0639">
            <w:pPr>
              <w:pStyle w:val="ConsPlusNormal"/>
              <w:jc w:val="center"/>
              <w:rPr>
                <w:sz w:val="22"/>
              </w:rPr>
            </w:pPr>
            <w:r w:rsidRPr="00567318">
              <w:rPr>
                <w:sz w:val="22"/>
              </w:rPr>
              <w:t>"5"</w:t>
            </w:r>
          </w:p>
        </w:tc>
        <w:tc>
          <w:tcPr>
            <w:tcW w:w="5528" w:type="dxa"/>
            <w:tcBorders>
              <w:top w:val="single" w:sz="4" w:space="0" w:color="auto"/>
              <w:left w:val="single" w:sz="4" w:space="0" w:color="auto"/>
              <w:bottom w:val="single" w:sz="4" w:space="0" w:color="auto"/>
              <w:right w:val="single" w:sz="4" w:space="0" w:color="auto"/>
            </w:tcBorders>
          </w:tcPr>
          <w:p w14:paraId="6FE85930" w14:textId="77777777" w:rsidR="00F34148" w:rsidRPr="00567318" w:rsidRDefault="00332A02" w:rsidP="00950BEC">
            <w:pPr>
              <w:pStyle w:val="ConsPlusNormal"/>
              <w:jc w:val="both"/>
              <w:rPr>
                <w:sz w:val="22"/>
                <w:lang w:val="en-US"/>
              </w:rPr>
            </w:pPr>
            <w:r w:rsidRPr="00567318">
              <w:rPr>
                <w:sz w:val="22"/>
                <w:lang w:val="en-US"/>
              </w:rPr>
              <w:t xml:space="preserve">income from the use of rights to the results of intellectual activity and rights to equated means of individualization (in particular, from the use of rights arising from patents for inventions, utility models, industrial designs), if such income is not determined by the taxpayer in the manner prescribed by article 249 of the Tax code of the Russian Federation </w:t>
            </w:r>
          </w:p>
        </w:tc>
        <w:tc>
          <w:tcPr>
            <w:tcW w:w="3260" w:type="dxa"/>
            <w:tcBorders>
              <w:top w:val="single" w:sz="4" w:space="0" w:color="auto"/>
              <w:left w:val="single" w:sz="4" w:space="0" w:color="auto"/>
              <w:bottom w:val="single" w:sz="4" w:space="0" w:color="auto"/>
              <w:right w:val="single" w:sz="4" w:space="0" w:color="auto"/>
            </w:tcBorders>
          </w:tcPr>
          <w:p w14:paraId="3FB27FD2" w14:textId="77777777" w:rsidR="00F34148" w:rsidRPr="00567318" w:rsidRDefault="00332A02" w:rsidP="008D0639">
            <w:pPr>
              <w:pStyle w:val="ConsPlusNormal"/>
              <w:rPr>
                <w:sz w:val="22"/>
                <w:lang w:val="en-US"/>
              </w:rPr>
            </w:pPr>
            <w:r w:rsidRPr="00567318">
              <w:rPr>
                <w:sz w:val="22"/>
                <w:lang w:val="en-US"/>
              </w:rPr>
              <w:t>income from the granting of rights to the results of intellectual activity</w:t>
            </w:r>
          </w:p>
        </w:tc>
      </w:tr>
      <w:tr w:rsidR="00F34148" w:rsidRPr="00567318" w14:paraId="5BA14258" w14:textId="77777777" w:rsidTr="00F34148">
        <w:tc>
          <w:tcPr>
            <w:tcW w:w="1418" w:type="dxa"/>
            <w:tcBorders>
              <w:top w:val="single" w:sz="4" w:space="0" w:color="auto"/>
              <w:left w:val="single" w:sz="4" w:space="0" w:color="auto"/>
              <w:bottom w:val="single" w:sz="4" w:space="0" w:color="auto"/>
              <w:right w:val="single" w:sz="4" w:space="0" w:color="auto"/>
            </w:tcBorders>
          </w:tcPr>
          <w:p w14:paraId="1BBBB397" w14:textId="77777777" w:rsidR="00F34148" w:rsidRPr="00567318" w:rsidRDefault="00F34148" w:rsidP="008D0639">
            <w:pPr>
              <w:pStyle w:val="ConsPlusNormal"/>
              <w:jc w:val="center"/>
              <w:rPr>
                <w:sz w:val="22"/>
              </w:rPr>
            </w:pPr>
            <w:r w:rsidRPr="00567318">
              <w:rPr>
                <w:sz w:val="22"/>
              </w:rPr>
              <w:t>"6"</w:t>
            </w:r>
          </w:p>
        </w:tc>
        <w:tc>
          <w:tcPr>
            <w:tcW w:w="5528" w:type="dxa"/>
            <w:tcBorders>
              <w:top w:val="single" w:sz="4" w:space="0" w:color="auto"/>
              <w:left w:val="single" w:sz="4" w:space="0" w:color="auto"/>
              <w:bottom w:val="single" w:sz="4" w:space="0" w:color="auto"/>
              <w:right w:val="single" w:sz="4" w:space="0" w:color="auto"/>
            </w:tcBorders>
          </w:tcPr>
          <w:p w14:paraId="0AE57A5B" w14:textId="77777777" w:rsidR="00F34148" w:rsidRPr="00567318" w:rsidRDefault="00332A02" w:rsidP="008D0639">
            <w:pPr>
              <w:pStyle w:val="ConsPlusNormal"/>
              <w:jc w:val="both"/>
              <w:rPr>
                <w:sz w:val="22"/>
                <w:lang w:val="en-US"/>
              </w:rPr>
            </w:pPr>
            <w:r w:rsidRPr="00567318">
              <w:rPr>
                <w:sz w:val="22"/>
                <w:lang w:val="en-US"/>
              </w:rPr>
              <w:t>income in the form of interest received under loan agreements, loans, Bank accounts, Bank deposits, as well as securities and other debt obligations (the specifics of determining banks ' income in the form of interest are established by article 290 of the Tax code of the Russian Federation)</w:t>
            </w:r>
          </w:p>
        </w:tc>
        <w:tc>
          <w:tcPr>
            <w:tcW w:w="3260" w:type="dxa"/>
            <w:tcBorders>
              <w:top w:val="single" w:sz="4" w:space="0" w:color="auto"/>
              <w:left w:val="single" w:sz="4" w:space="0" w:color="auto"/>
              <w:bottom w:val="single" w:sz="4" w:space="0" w:color="auto"/>
              <w:right w:val="single" w:sz="4" w:space="0" w:color="auto"/>
            </w:tcBorders>
          </w:tcPr>
          <w:p w14:paraId="2093A803" w14:textId="77777777" w:rsidR="00F34148" w:rsidRPr="00567318" w:rsidRDefault="00332A02" w:rsidP="00AE1A00">
            <w:pPr>
              <w:pStyle w:val="ConsPlusNormal"/>
              <w:rPr>
                <w:sz w:val="22"/>
                <w:lang w:val="en-US"/>
              </w:rPr>
            </w:pPr>
            <w:r w:rsidRPr="00567318">
              <w:rPr>
                <w:sz w:val="22"/>
                <w:lang w:val="en-US"/>
              </w:rPr>
              <w:t xml:space="preserve">income </w:t>
            </w:r>
            <w:r w:rsidR="00AE1A00" w:rsidRPr="00567318">
              <w:rPr>
                <w:sz w:val="22"/>
                <w:lang w:val="en-US"/>
              </w:rPr>
              <w:t xml:space="preserve">from </w:t>
            </w:r>
            <w:r w:rsidRPr="00567318">
              <w:rPr>
                <w:sz w:val="22"/>
                <w:lang w:val="en-US"/>
              </w:rPr>
              <w:t>interest received under loan agreements and other debt obligations</w:t>
            </w:r>
          </w:p>
        </w:tc>
      </w:tr>
      <w:tr w:rsidR="00F34148" w:rsidRPr="00567318" w14:paraId="5125C37E" w14:textId="77777777" w:rsidTr="00F34148">
        <w:tc>
          <w:tcPr>
            <w:tcW w:w="1418" w:type="dxa"/>
            <w:tcBorders>
              <w:top w:val="single" w:sz="4" w:space="0" w:color="auto"/>
              <w:left w:val="single" w:sz="4" w:space="0" w:color="auto"/>
              <w:bottom w:val="single" w:sz="4" w:space="0" w:color="auto"/>
              <w:right w:val="single" w:sz="4" w:space="0" w:color="auto"/>
            </w:tcBorders>
          </w:tcPr>
          <w:p w14:paraId="547B2034" w14:textId="77777777" w:rsidR="00F34148" w:rsidRPr="00567318" w:rsidRDefault="00F34148" w:rsidP="008D0639">
            <w:pPr>
              <w:pStyle w:val="ConsPlusNormal"/>
              <w:jc w:val="center"/>
              <w:rPr>
                <w:sz w:val="22"/>
              </w:rPr>
            </w:pPr>
            <w:r w:rsidRPr="00567318">
              <w:rPr>
                <w:sz w:val="22"/>
              </w:rPr>
              <w:t>"7"</w:t>
            </w:r>
          </w:p>
        </w:tc>
        <w:tc>
          <w:tcPr>
            <w:tcW w:w="5528" w:type="dxa"/>
            <w:tcBorders>
              <w:top w:val="single" w:sz="4" w:space="0" w:color="auto"/>
              <w:left w:val="single" w:sz="4" w:space="0" w:color="auto"/>
              <w:bottom w:val="single" w:sz="4" w:space="0" w:color="auto"/>
              <w:right w:val="single" w:sz="4" w:space="0" w:color="auto"/>
            </w:tcBorders>
          </w:tcPr>
          <w:p w14:paraId="128F5CDC" w14:textId="77777777" w:rsidR="00F34148" w:rsidRPr="00567318" w:rsidRDefault="00332A02" w:rsidP="008D0639">
            <w:pPr>
              <w:pStyle w:val="ConsPlusNormal"/>
              <w:jc w:val="both"/>
              <w:rPr>
                <w:sz w:val="22"/>
                <w:lang w:val="en-US"/>
              </w:rPr>
            </w:pPr>
            <w:r w:rsidRPr="00567318">
              <w:rPr>
                <w:sz w:val="22"/>
                <w:lang w:val="en-US"/>
              </w:rPr>
              <w:t>income in the form of amounts of restored reserves, the expenses for the formation of which were accepted as part of expenses in the manner and under the conditions established by the articles 266, 267, 267.2, 267.4, 292, 294, 294.1, 297.3, 300, 324 and 324.1 of the Tax code of the Russian Federation</w:t>
            </w:r>
          </w:p>
        </w:tc>
        <w:tc>
          <w:tcPr>
            <w:tcW w:w="3260" w:type="dxa"/>
            <w:tcBorders>
              <w:top w:val="single" w:sz="4" w:space="0" w:color="auto"/>
              <w:left w:val="single" w:sz="4" w:space="0" w:color="auto"/>
              <w:bottom w:val="single" w:sz="4" w:space="0" w:color="auto"/>
              <w:right w:val="single" w:sz="4" w:space="0" w:color="auto"/>
            </w:tcBorders>
          </w:tcPr>
          <w:p w14:paraId="20EA21F7" w14:textId="77777777" w:rsidR="00F34148" w:rsidRPr="00567318" w:rsidRDefault="00332A02" w:rsidP="00AE1A00">
            <w:pPr>
              <w:pStyle w:val="ConsPlusNormal"/>
              <w:rPr>
                <w:sz w:val="22"/>
                <w:lang w:val="en-US"/>
              </w:rPr>
            </w:pPr>
            <w:r w:rsidRPr="00567318">
              <w:rPr>
                <w:sz w:val="22"/>
                <w:lang w:val="en-US"/>
              </w:rPr>
              <w:t xml:space="preserve">income </w:t>
            </w:r>
            <w:r w:rsidR="00AE1A00" w:rsidRPr="00567318">
              <w:rPr>
                <w:sz w:val="22"/>
                <w:lang w:val="en-US"/>
              </w:rPr>
              <w:t>from</w:t>
            </w:r>
            <w:r w:rsidRPr="00567318">
              <w:rPr>
                <w:sz w:val="22"/>
                <w:lang w:val="en-US"/>
              </w:rPr>
              <w:t xml:space="preserve"> amounts of restored reserves</w:t>
            </w:r>
          </w:p>
        </w:tc>
      </w:tr>
      <w:tr w:rsidR="00F34148" w:rsidRPr="00567318" w14:paraId="6CE9603D" w14:textId="77777777" w:rsidTr="00F34148">
        <w:tc>
          <w:tcPr>
            <w:tcW w:w="1418" w:type="dxa"/>
            <w:tcBorders>
              <w:top w:val="single" w:sz="4" w:space="0" w:color="auto"/>
              <w:left w:val="single" w:sz="4" w:space="0" w:color="auto"/>
              <w:bottom w:val="single" w:sz="4" w:space="0" w:color="auto"/>
              <w:right w:val="single" w:sz="4" w:space="0" w:color="auto"/>
            </w:tcBorders>
          </w:tcPr>
          <w:p w14:paraId="30C98C8B" w14:textId="77777777" w:rsidR="00F34148" w:rsidRPr="00567318" w:rsidRDefault="00F34148" w:rsidP="008D0639">
            <w:pPr>
              <w:pStyle w:val="ConsPlusNormal"/>
              <w:jc w:val="center"/>
              <w:rPr>
                <w:sz w:val="22"/>
              </w:rPr>
            </w:pPr>
            <w:r w:rsidRPr="00567318">
              <w:rPr>
                <w:sz w:val="22"/>
              </w:rPr>
              <w:t>"8"</w:t>
            </w:r>
          </w:p>
        </w:tc>
        <w:tc>
          <w:tcPr>
            <w:tcW w:w="5528" w:type="dxa"/>
            <w:tcBorders>
              <w:top w:val="single" w:sz="4" w:space="0" w:color="auto"/>
              <w:left w:val="single" w:sz="4" w:space="0" w:color="auto"/>
              <w:bottom w:val="single" w:sz="4" w:space="0" w:color="auto"/>
              <w:right w:val="single" w:sz="4" w:space="0" w:color="auto"/>
            </w:tcBorders>
          </w:tcPr>
          <w:p w14:paraId="3F218D2F" w14:textId="77777777" w:rsidR="00F34148" w:rsidRPr="00567318" w:rsidRDefault="00332A02" w:rsidP="008D0639">
            <w:pPr>
              <w:pStyle w:val="ConsPlusNormal"/>
              <w:jc w:val="both"/>
              <w:rPr>
                <w:sz w:val="22"/>
                <w:lang w:val="en-US"/>
              </w:rPr>
            </w:pPr>
            <w:r w:rsidRPr="00567318">
              <w:rPr>
                <w:sz w:val="22"/>
                <w:lang w:val="en-US"/>
              </w:rPr>
              <w:t>income in the form of gratuitously received property (works, services) or property rights, except for the cases specified in article 251 of the Tax code of the Russian Federation</w:t>
            </w:r>
          </w:p>
        </w:tc>
        <w:tc>
          <w:tcPr>
            <w:tcW w:w="3260" w:type="dxa"/>
            <w:tcBorders>
              <w:top w:val="single" w:sz="4" w:space="0" w:color="auto"/>
              <w:left w:val="single" w:sz="4" w:space="0" w:color="auto"/>
              <w:bottom w:val="single" w:sz="4" w:space="0" w:color="auto"/>
              <w:right w:val="single" w:sz="4" w:space="0" w:color="auto"/>
            </w:tcBorders>
          </w:tcPr>
          <w:p w14:paraId="05321201" w14:textId="77777777" w:rsidR="00F34148" w:rsidRPr="00567318" w:rsidRDefault="00332A02" w:rsidP="00AE1A00">
            <w:pPr>
              <w:pStyle w:val="ConsPlusNormal"/>
              <w:rPr>
                <w:sz w:val="22"/>
                <w:lang w:val="en-US"/>
              </w:rPr>
            </w:pPr>
            <w:r w:rsidRPr="00567318">
              <w:rPr>
                <w:sz w:val="22"/>
                <w:lang w:val="en-US"/>
              </w:rPr>
              <w:t xml:space="preserve">income </w:t>
            </w:r>
            <w:r w:rsidR="00AE1A00" w:rsidRPr="00567318">
              <w:rPr>
                <w:sz w:val="22"/>
                <w:lang w:val="en-US"/>
              </w:rPr>
              <w:t xml:space="preserve">from </w:t>
            </w:r>
            <w:r w:rsidRPr="00567318">
              <w:rPr>
                <w:sz w:val="22"/>
                <w:lang w:val="en-US"/>
              </w:rPr>
              <w:t>gratuitously received property (works, services) or property rights</w:t>
            </w:r>
          </w:p>
        </w:tc>
      </w:tr>
      <w:tr w:rsidR="00F34148" w:rsidRPr="00567318" w14:paraId="1ECEC44C" w14:textId="77777777" w:rsidTr="00F34148">
        <w:tc>
          <w:tcPr>
            <w:tcW w:w="1418" w:type="dxa"/>
            <w:tcBorders>
              <w:top w:val="single" w:sz="4" w:space="0" w:color="auto"/>
              <w:left w:val="single" w:sz="4" w:space="0" w:color="auto"/>
              <w:bottom w:val="single" w:sz="4" w:space="0" w:color="auto"/>
              <w:right w:val="single" w:sz="4" w:space="0" w:color="auto"/>
            </w:tcBorders>
          </w:tcPr>
          <w:p w14:paraId="501E06FC" w14:textId="77777777" w:rsidR="00F34148" w:rsidRPr="00567318" w:rsidRDefault="00F34148" w:rsidP="008D0639">
            <w:pPr>
              <w:pStyle w:val="ConsPlusNormal"/>
              <w:jc w:val="center"/>
              <w:rPr>
                <w:sz w:val="22"/>
              </w:rPr>
            </w:pPr>
            <w:r w:rsidRPr="00567318">
              <w:rPr>
                <w:sz w:val="22"/>
              </w:rPr>
              <w:t>"9"</w:t>
            </w:r>
          </w:p>
        </w:tc>
        <w:tc>
          <w:tcPr>
            <w:tcW w:w="5528" w:type="dxa"/>
            <w:tcBorders>
              <w:top w:val="single" w:sz="4" w:space="0" w:color="auto"/>
              <w:left w:val="single" w:sz="4" w:space="0" w:color="auto"/>
              <w:bottom w:val="single" w:sz="4" w:space="0" w:color="auto"/>
              <w:right w:val="single" w:sz="4" w:space="0" w:color="auto"/>
            </w:tcBorders>
          </w:tcPr>
          <w:p w14:paraId="2AFED115" w14:textId="77777777" w:rsidR="00F34148" w:rsidRPr="00567318" w:rsidRDefault="00332A02" w:rsidP="008D0639">
            <w:pPr>
              <w:pStyle w:val="ConsPlusNormal"/>
              <w:jc w:val="both"/>
              <w:rPr>
                <w:sz w:val="22"/>
                <w:lang w:val="en-US"/>
              </w:rPr>
            </w:pPr>
            <w:r w:rsidRPr="00567318">
              <w:rPr>
                <w:sz w:val="22"/>
                <w:lang w:val="en-US"/>
              </w:rPr>
              <w:t>income in the form of income distributed in favor of the taxpayer with his participation in a simple partnership, accounted for in accordance with article 278 of the Tax code of the Russian Federation</w:t>
            </w:r>
          </w:p>
        </w:tc>
        <w:tc>
          <w:tcPr>
            <w:tcW w:w="3260" w:type="dxa"/>
            <w:tcBorders>
              <w:top w:val="single" w:sz="4" w:space="0" w:color="auto"/>
              <w:left w:val="single" w:sz="4" w:space="0" w:color="auto"/>
              <w:bottom w:val="single" w:sz="4" w:space="0" w:color="auto"/>
              <w:right w:val="single" w:sz="4" w:space="0" w:color="auto"/>
            </w:tcBorders>
          </w:tcPr>
          <w:p w14:paraId="0CA7DCD0" w14:textId="77777777" w:rsidR="00F34148" w:rsidRPr="00567318" w:rsidRDefault="00332A02" w:rsidP="00AE1A00">
            <w:pPr>
              <w:pStyle w:val="ConsPlusNormal"/>
              <w:rPr>
                <w:sz w:val="22"/>
                <w:lang w:val="en-US"/>
              </w:rPr>
            </w:pPr>
            <w:r w:rsidRPr="00567318">
              <w:rPr>
                <w:sz w:val="22"/>
                <w:lang w:val="en-US"/>
              </w:rPr>
              <w:t xml:space="preserve">income </w:t>
            </w:r>
            <w:r w:rsidR="00AE1A00" w:rsidRPr="00567318">
              <w:rPr>
                <w:sz w:val="22"/>
                <w:lang w:val="en-US"/>
              </w:rPr>
              <w:t xml:space="preserve">from </w:t>
            </w:r>
            <w:r w:rsidRPr="00567318">
              <w:rPr>
                <w:sz w:val="22"/>
                <w:lang w:val="en-US"/>
              </w:rPr>
              <w:t>distributed in favor of the taxpayer with his participation in a simple partnership</w:t>
            </w:r>
          </w:p>
        </w:tc>
      </w:tr>
      <w:tr w:rsidR="00F34148" w:rsidRPr="00567318" w14:paraId="7C904085" w14:textId="77777777" w:rsidTr="00F34148">
        <w:tc>
          <w:tcPr>
            <w:tcW w:w="1418" w:type="dxa"/>
            <w:tcBorders>
              <w:top w:val="single" w:sz="4" w:space="0" w:color="auto"/>
              <w:left w:val="single" w:sz="4" w:space="0" w:color="auto"/>
              <w:bottom w:val="single" w:sz="4" w:space="0" w:color="auto"/>
              <w:right w:val="single" w:sz="4" w:space="0" w:color="auto"/>
            </w:tcBorders>
          </w:tcPr>
          <w:p w14:paraId="7D4D5BF1" w14:textId="77777777" w:rsidR="00F34148" w:rsidRPr="00567318" w:rsidRDefault="00F34148" w:rsidP="008D0639">
            <w:pPr>
              <w:pStyle w:val="ConsPlusNormal"/>
              <w:jc w:val="center"/>
              <w:rPr>
                <w:sz w:val="22"/>
              </w:rPr>
            </w:pPr>
            <w:r w:rsidRPr="00567318">
              <w:rPr>
                <w:sz w:val="22"/>
              </w:rPr>
              <w:t>"10"</w:t>
            </w:r>
          </w:p>
        </w:tc>
        <w:tc>
          <w:tcPr>
            <w:tcW w:w="5528" w:type="dxa"/>
            <w:tcBorders>
              <w:top w:val="single" w:sz="4" w:space="0" w:color="auto"/>
              <w:left w:val="single" w:sz="4" w:space="0" w:color="auto"/>
              <w:bottom w:val="single" w:sz="4" w:space="0" w:color="auto"/>
              <w:right w:val="single" w:sz="4" w:space="0" w:color="auto"/>
            </w:tcBorders>
          </w:tcPr>
          <w:p w14:paraId="1BCD1F91" w14:textId="77777777" w:rsidR="00F34148" w:rsidRPr="00567318" w:rsidRDefault="00332A02" w:rsidP="008D0639">
            <w:pPr>
              <w:pStyle w:val="ConsPlusNormal"/>
              <w:jc w:val="both"/>
              <w:rPr>
                <w:sz w:val="22"/>
                <w:lang w:val="en-US"/>
              </w:rPr>
            </w:pPr>
            <w:r w:rsidRPr="00567318">
              <w:rPr>
                <w:sz w:val="22"/>
                <w:lang w:val="en-US"/>
              </w:rPr>
              <w:t>income in the form of income from previous years identified in the reporting (tax) period</w:t>
            </w:r>
          </w:p>
        </w:tc>
        <w:tc>
          <w:tcPr>
            <w:tcW w:w="3260" w:type="dxa"/>
            <w:tcBorders>
              <w:top w:val="single" w:sz="4" w:space="0" w:color="auto"/>
              <w:left w:val="single" w:sz="4" w:space="0" w:color="auto"/>
              <w:bottom w:val="single" w:sz="4" w:space="0" w:color="auto"/>
              <w:right w:val="single" w:sz="4" w:space="0" w:color="auto"/>
            </w:tcBorders>
          </w:tcPr>
          <w:p w14:paraId="2740D0A0" w14:textId="77777777" w:rsidR="00F34148" w:rsidRPr="00567318" w:rsidRDefault="00332A02" w:rsidP="00AE1A00">
            <w:pPr>
              <w:pStyle w:val="ConsPlusNormal"/>
              <w:rPr>
                <w:sz w:val="22"/>
                <w:lang w:val="en-US"/>
              </w:rPr>
            </w:pPr>
            <w:r w:rsidRPr="00567318">
              <w:rPr>
                <w:sz w:val="22"/>
                <w:lang w:val="en-US"/>
              </w:rPr>
              <w:t xml:space="preserve">income </w:t>
            </w:r>
            <w:r w:rsidR="00AE1A00" w:rsidRPr="00567318">
              <w:rPr>
                <w:sz w:val="22"/>
                <w:lang w:val="en-US"/>
              </w:rPr>
              <w:t>from</w:t>
            </w:r>
            <w:r w:rsidRPr="00567318">
              <w:rPr>
                <w:sz w:val="22"/>
                <w:lang w:val="en-US"/>
              </w:rPr>
              <w:t xml:space="preserve"> income from previous years identified in the reporting (tax) period</w:t>
            </w:r>
          </w:p>
        </w:tc>
      </w:tr>
      <w:tr w:rsidR="00F34148" w:rsidRPr="00567318" w14:paraId="3BE6C8B5" w14:textId="77777777" w:rsidTr="00F34148">
        <w:tc>
          <w:tcPr>
            <w:tcW w:w="1418" w:type="dxa"/>
            <w:tcBorders>
              <w:top w:val="single" w:sz="4" w:space="0" w:color="auto"/>
              <w:left w:val="single" w:sz="4" w:space="0" w:color="auto"/>
              <w:bottom w:val="single" w:sz="4" w:space="0" w:color="auto"/>
              <w:right w:val="single" w:sz="4" w:space="0" w:color="auto"/>
            </w:tcBorders>
          </w:tcPr>
          <w:p w14:paraId="45082993" w14:textId="77777777" w:rsidR="00F34148" w:rsidRPr="00567318" w:rsidRDefault="00F34148" w:rsidP="008D0639">
            <w:pPr>
              <w:pStyle w:val="ConsPlusNormal"/>
              <w:jc w:val="center"/>
              <w:rPr>
                <w:sz w:val="22"/>
              </w:rPr>
            </w:pPr>
            <w:r w:rsidRPr="00567318">
              <w:rPr>
                <w:sz w:val="22"/>
              </w:rPr>
              <w:t>"11"</w:t>
            </w:r>
          </w:p>
        </w:tc>
        <w:tc>
          <w:tcPr>
            <w:tcW w:w="5528" w:type="dxa"/>
            <w:tcBorders>
              <w:top w:val="single" w:sz="4" w:space="0" w:color="auto"/>
              <w:left w:val="single" w:sz="4" w:space="0" w:color="auto"/>
              <w:bottom w:val="single" w:sz="4" w:space="0" w:color="auto"/>
              <w:right w:val="single" w:sz="4" w:space="0" w:color="auto"/>
            </w:tcBorders>
          </w:tcPr>
          <w:p w14:paraId="652FBE99" w14:textId="77777777" w:rsidR="00F34148" w:rsidRPr="00567318" w:rsidRDefault="00332A02" w:rsidP="008D0639">
            <w:pPr>
              <w:pStyle w:val="ConsPlusNormal"/>
              <w:jc w:val="both"/>
              <w:rPr>
                <w:sz w:val="22"/>
                <w:lang w:val="en-US"/>
              </w:rPr>
            </w:pPr>
            <w:r w:rsidRPr="00567318">
              <w:rPr>
                <w:sz w:val="22"/>
                <w:lang w:val="en-US"/>
              </w:rPr>
              <w:t>income in the form of a positive exchange rate difference, except for a positive exchange rate difference arising from the revaluation of advances issued (received</w:t>
            </w:r>
          </w:p>
        </w:tc>
        <w:tc>
          <w:tcPr>
            <w:tcW w:w="3260" w:type="dxa"/>
            <w:tcBorders>
              <w:top w:val="single" w:sz="4" w:space="0" w:color="auto"/>
              <w:left w:val="single" w:sz="4" w:space="0" w:color="auto"/>
              <w:bottom w:val="single" w:sz="4" w:space="0" w:color="auto"/>
              <w:right w:val="single" w:sz="4" w:space="0" w:color="auto"/>
            </w:tcBorders>
          </w:tcPr>
          <w:p w14:paraId="73AFD762" w14:textId="77777777" w:rsidR="00F34148" w:rsidRPr="00567318" w:rsidRDefault="00332A02" w:rsidP="00AE1A00">
            <w:pPr>
              <w:pStyle w:val="ConsPlusNormal"/>
              <w:rPr>
                <w:sz w:val="22"/>
                <w:lang w:val="en-US"/>
              </w:rPr>
            </w:pPr>
            <w:r w:rsidRPr="00567318">
              <w:rPr>
                <w:sz w:val="22"/>
                <w:lang w:val="en-US"/>
              </w:rPr>
              <w:t xml:space="preserve">income </w:t>
            </w:r>
            <w:r w:rsidR="00AE1A00" w:rsidRPr="00567318">
              <w:rPr>
                <w:sz w:val="22"/>
                <w:lang w:val="en-US"/>
              </w:rPr>
              <w:t xml:space="preserve">from </w:t>
            </w:r>
            <w:r w:rsidRPr="00567318">
              <w:rPr>
                <w:sz w:val="22"/>
                <w:lang w:val="en-US"/>
              </w:rPr>
              <w:t>of a positive exchange rate difference</w:t>
            </w:r>
          </w:p>
        </w:tc>
      </w:tr>
      <w:tr w:rsidR="00F34148" w:rsidRPr="00567318" w14:paraId="3DCD84C0" w14:textId="77777777" w:rsidTr="00F34148">
        <w:tc>
          <w:tcPr>
            <w:tcW w:w="1418" w:type="dxa"/>
            <w:tcBorders>
              <w:top w:val="single" w:sz="4" w:space="0" w:color="auto"/>
              <w:left w:val="single" w:sz="4" w:space="0" w:color="auto"/>
              <w:bottom w:val="single" w:sz="4" w:space="0" w:color="auto"/>
              <w:right w:val="single" w:sz="4" w:space="0" w:color="auto"/>
            </w:tcBorders>
          </w:tcPr>
          <w:p w14:paraId="1FAE9635" w14:textId="77777777" w:rsidR="00F34148" w:rsidRPr="00567318" w:rsidRDefault="00F34148" w:rsidP="008D0639">
            <w:pPr>
              <w:pStyle w:val="ConsPlusNormal"/>
              <w:jc w:val="center"/>
              <w:rPr>
                <w:sz w:val="22"/>
              </w:rPr>
            </w:pPr>
            <w:r w:rsidRPr="00567318">
              <w:rPr>
                <w:sz w:val="22"/>
              </w:rPr>
              <w:lastRenderedPageBreak/>
              <w:t>"12"</w:t>
            </w:r>
          </w:p>
        </w:tc>
        <w:tc>
          <w:tcPr>
            <w:tcW w:w="5528" w:type="dxa"/>
            <w:tcBorders>
              <w:top w:val="single" w:sz="4" w:space="0" w:color="auto"/>
              <w:left w:val="single" w:sz="4" w:space="0" w:color="auto"/>
              <w:bottom w:val="single" w:sz="4" w:space="0" w:color="auto"/>
              <w:right w:val="single" w:sz="4" w:space="0" w:color="auto"/>
            </w:tcBorders>
          </w:tcPr>
          <w:p w14:paraId="07C5298D" w14:textId="77777777" w:rsidR="00F34148" w:rsidRPr="00567318" w:rsidRDefault="00AE1A00" w:rsidP="008D0639">
            <w:pPr>
              <w:pStyle w:val="ConsPlusNormal"/>
              <w:jc w:val="both"/>
              <w:rPr>
                <w:sz w:val="22"/>
                <w:lang w:val="en-US"/>
              </w:rPr>
            </w:pPr>
            <w:r w:rsidRPr="00567318">
              <w:rPr>
                <w:sz w:val="22"/>
                <w:lang w:val="en-US"/>
              </w:rPr>
              <w:t>income in the form of fixed assets and intangible assets received free of charge in accordance with international agreements of the Russian Federation or with the legislation of the Russian Federation by nuclear power plants to improve their safety, used for non-production purposes</w:t>
            </w:r>
          </w:p>
        </w:tc>
        <w:tc>
          <w:tcPr>
            <w:tcW w:w="3260" w:type="dxa"/>
            <w:tcBorders>
              <w:top w:val="single" w:sz="4" w:space="0" w:color="auto"/>
              <w:left w:val="single" w:sz="4" w:space="0" w:color="auto"/>
              <w:bottom w:val="single" w:sz="4" w:space="0" w:color="auto"/>
              <w:right w:val="single" w:sz="4" w:space="0" w:color="auto"/>
            </w:tcBorders>
          </w:tcPr>
          <w:p w14:paraId="31D7C5D7" w14:textId="77777777" w:rsidR="00F34148" w:rsidRPr="00567318" w:rsidRDefault="00AE1A00" w:rsidP="00AE1A00">
            <w:pPr>
              <w:pStyle w:val="ConsPlusNormal"/>
              <w:rPr>
                <w:sz w:val="22"/>
                <w:lang w:val="en-US"/>
              </w:rPr>
            </w:pPr>
            <w:r w:rsidRPr="00567318">
              <w:rPr>
                <w:sz w:val="22"/>
                <w:lang w:val="en-US"/>
              </w:rPr>
              <w:t>income from of fixed assets and intangible assets received by nuclear power plants free of charge</w:t>
            </w:r>
          </w:p>
        </w:tc>
      </w:tr>
      <w:tr w:rsidR="00F34148" w:rsidRPr="00567318" w14:paraId="69D2AA90" w14:textId="77777777" w:rsidTr="00F34148">
        <w:tc>
          <w:tcPr>
            <w:tcW w:w="1418" w:type="dxa"/>
            <w:tcBorders>
              <w:top w:val="single" w:sz="4" w:space="0" w:color="auto"/>
              <w:left w:val="single" w:sz="4" w:space="0" w:color="auto"/>
              <w:bottom w:val="single" w:sz="4" w:space="0" w:color="auto"/>
              <w:right w:val="single" w:sz="4" w:space="0" w:color="auto"/>
            </w:tcBorders>
          </w:tcPr>
          <w:p w14:paraId="106A83B5" w14:textId="77777777" w:rsidR="00F34148" w:rsidRPr="00567318" w:rsidRDefault="00F34148" w:rsidP="008D0639">
            <w:pPr>
              <w:pStyle w:val="ConsPlusNormal"/>
              <w:jc w:val="center"/>
              <w:rPr>
                <w:sz w:val="22"/>
              </w:rPr>
            </w:pPr>
            <w:r w:rsidRPr="00567318">
              <w:rPr>
                <w:sz w:val="22"/>
              </w:rPr>
              <w:t>"13"</w:t>
            </w:r>
          </w:p>
        </w:tc>
        <w:tc>
          <w:tcPr>
            <w:tcW w:w="5528" w:type="dxa"/>
            <w:tcBorders>
              <w:top w:val="single" w:sz="4" w:space="0" w:color="auto"/>
              <w:left w:val="single" w:sz="4" w:space="0" w:color="auto"/>
              <w:bottom w:val="single" w:sz="4" w:space="0" w:color="auto"/>
              <w:right w:val="single" w:sz="4" w:space="0" w:color="auto"/>
            </w:tcBorders>
          </w:tcPr>
          <w:p w14:paraId="614B74F1" w14:textId="77777777" w:rsidR="00F34148" w:rsidRPr="00567318" w:rsidRDefault="00AE1A00" w:rsidP="008D0639">
            <w:pPr>
              <w:pStyle w:val="ConsPlusNormal"/>
              <w:jc w:val="both"/>
              <w:rPr>
                <w:sz w:val="22"/>
                <w:lang w:val="en-US"/>
              </w:rPr>
            </w:pPr>
            <w:r w:rsidRPr="00567318">
              <w:rPr>
                <w:sz w:val="22"/>
                <w:lang w:val="en-US"/>
              </w:rPr>
              <w:t>income in the form of the cost of received materials or other property during dismantling or disassembly during the liquidation of decommissioned fixed assets (except for cases provided for in subparagraph 18 of paragraph 1 of article 251 of the Tax code of the Russian Federation)</w:t>
            </w:r>
          </w:p>
        </w:tc>
        <w:tc>
          <w:tcPr>
            <w:tcW w:w="3260" w:type="dxa"/>
            <w:tcBorders>
              <w:top w:val="single" w:sz="4" w:space="0" w:color="auto"/>
              <w:left w:val="single" w:sz="4" w:space="0" w:color="auto"/>
              <w:bottom w:val="single" w:sz="4" w:space="0" w:color="auto"/>
              <w:right w:val="single" w:sz="4" w:space="0" w:color="auto"/>
            </w:tcBorders>
          </w:tcPr>
          <w:p w14:paraId="26D2389D" w14:textId="77777777" w:rsidR="00F34148" w:rsidRPr="00567318" w:rsidRDefault="00AE1A00" w:rsidP="008D0639">
            <w:pPr>
              <w:pStyle w:val="ConsPlusNormal"/>
              <w:rPr>
                <w:sz w:val="22"/>
                <w:lang w:val="en-US"/>
              </w:rPr>
            </w:pPr>
            <w:r w:rsidRPr="00567318">
              <w:rPr>
                <w:sz w:val="22"/>
                <w:lang w:val="en-US"/>
              </w:rPr>
              <w:t>income in the form of the cost of materials received during the liquidation of decommissioned fixed assets</w:t>
            </w:r>
          </w:p>
        </w:tc>
      </w:tr>
      <w:tr w:rsidR="00F34148" w:rsidRPr="00567318" w14:paraId="67BEAE18" w14:textId="77777777" w:rsidTr="00F34148">
        <w:tc>
          <w:tcPr>
            <w:tcW w:w="1418" w:type="dxa"/>
            <w:tcBorders>
              <w:top w:val="single" w:sz="4" w:space="0" w:color="auto"/>
              <w:left w:val="single" w:sz="4" w:space="0" w:color="auto"/>
              <w:bottom w:val="single" w:sz="4" w:space="0" w:color="auto"/>
              <w:right w:val="single" w:sz="4" w:space="0" w:color="auto"/>
            </w:tcBorders>
          </w:tcPr>
          <w:p w14:paraId="51E633BF" w14:textId="77777777" w:rsidR="00F34148" w:rsidRPr="00567318" w:rsidRDefault="00F34148" w:rsidP="008D0639">
            <w:pPr>
              <w:pStyle w:val="ConsPlusNormal"/>
              <w:jc w:val="center"/>
              <w:rPr>
                <w:sz w:val="22"/>
              </w:rPr>
            </w:pPr>
            <w:r w:rsidRPr="00567318">
              <w:rPr>
                <w:sz w:val="22"/>
              </w:rPr>
              <w:t>"14"</w:t>
            </w:r>
          </w:p>
        </w:tc>
        <w:tc>
          <w:tcPr>
            <w:tcW w:w="5528" w:type="dxa"/>
            <w:tcBorders>
              <w:top w:val="single" w:sz="4" w:space="0" w:color="auto"/>
              <w:left w:val="single" w:sz="4" w:space="0" w:color="auto"/>
              <w:bottom w:val="single" w:sz="4" w:space="0" w:color="auto"/>
              <w:right w:val="single" w:sz="4" w:space="0" w:color="auto"/>
            </w:tcBorders>
          </w:tcPr>
          <w:p w14:paraId="075C13A3" w14:textId="77777777" w:rsidR="00F34148" w:rsidRPr="00567318" w:rsidRDefault="00AE1A00" w:rsidP="008D0639">
            <w:pPr>
              <w:pStyle w:val="ConsPlusNormal"/>
              <w:jc w:val="both"/>
              <w:rPr>
                <w:sz w:val="22"/>
                <w:lang w:val="en-US"/>
              </w:rPr>
            </w:pPr>
            <w:proofErr w:type="gramStart"/>
            <w:r w:rsidRPr="00567318">
              <w:rPr>
                <w:sz w:val="22"/>
                <w:lang w:val="en-US"/>
              </w:rPr>
              <w:t>income</w:t>
            </w:r>
            <w:proofErr w:type="gramEnd"/>
            <w:r w:rsidRPr="00567318">
              <w:rPr>
                <w:sz w:val="22"/>
                <w:lang w:val="en-US"/>
              </w:rPr>
              <w:t xml:space="preserve"> in the form of non-intended use of property (including funds), works, services received as part of charitable activities (including charitable assistance, donations), targeted revenues, and targeted funding, with the exception of budget funds. The budget legislation of the Russian Federation applies to budget funds that are not used for their intended purpose</w:t>
            </w:r>
          </w:p>
        </w:tc>
        <w:tc>
          <w:tcPr>
            <w:tcW w:w="3260" w:type="dxa"/>
            <w:tcBorders>
              <w:top w:val="single" w:sz="4" w:space="0" w:color="auto"/>
              <w:left w:val="single" w:sz="4" w:space="0" w:color="auto"/>
              <w:bottom w:val="single" w:sz="4" w:space="0" w:color="auto"/>
              <w:right w:val="single" w:sz="4" w:space="0" w:color="auto"/>
            </w:tcBorders>
          </w:tcPr>
          <w:p w14:paraId="726A013E" w14:textId="77777777" w:rsidR="00F34148" w:rsidRPr="00567318" w:rsidRDefault="00AE1A00" w:rsidP="008D0639">
            <w:pPr>
              <w:pStyle w:val="ConsPlusNormal"/>
              <w:rPr>
                <w:sz w:val="22"/>
                <w:lang w:val="en-US"/>
              </w:rPr>
            </w:pPr>
            <w:r w:rsidRPr="00567318">
              <w:rPr>
                <w:sz w:val="22"/>
                <w:lang w:val="en-US"/>
              </w:rPr>
              <w:t>income in the form of property, works, and services that were not used for their intended purpose</w:t>
            </w:r>
          </w:p>
        </w:tc>
      </w:tr>
      <w:tr w:rsidR="00F34148" w:rsidRPr="00567318" w14:paraId="001E95FE" w14:textId="77777777" w:rsidTr="00F34148">
        <w:tc>
          <w:tcPr>
            <w:tcW w:w="1418" w:type="dxa"/>
            <w:tcBorders>
              <w:top w:val="single" w:sz="4" w:space="0" w:color="auto"/>
              <w:left w:val="single" w:sz="4" w:space="0" w:color="auto"/>
              <w:bottom w:val="single" w:sz="4" w:space="0" w:color="auto"/>
              <w:right w:val="single" w:sz="4" w:space="0" w:color="auto"/>
            </w:tcBorders>
          </w:tcPr>
          <w:p w14:paraId="1929B141" w14:textId="77777777" w:rsidR="00F34148" w:rsidRPr="00567318" w:rsidRDefault="00F34148" w:rsidP="008D0639">
            <w:pPr>
              <w:pStyle w:val="ConsPlusNormal"/>
              <w:jc w:val="center"/>
              <w:rPr>
                <w:sz w:val="22"/>
              </w:rPr>
            </w:pPr>
            <w:r w:rsidRPr="00567318">
              <w:rPr>
                <w:sz w:val="22"/>
              </w:rPr>
              <w:t>"15"</w:t>
            </w:r>
          </w:p>
        </w:tc>
        <w:tc>
          <w:tcPr>
            <w:tcW w:w="5528" w:type="dxa"/>
            <w:tcBorders>
              <w:top w:val="single" w:sz="4" w:space="0" w:color="auto"/>
              <w:left w:val="single" w:sz="4" w:space="0" w:color="auto"/>
              <w:bottom w:val="single" w:sz="4" w:space="0" w:color="auto"/>
              <w:right w:val="single" w:sz="4" w:space="0" w:color="auto"/>
            </w:tcBorders>
          </w:tcPr>
          <w:p w14:paraId="6F81B89E" w14:textId="77777777" w:rsidR="00F34148" w:rsidRPr="00567318" w:rsidRDefault="00AE1A00" w:rsidP="008D0639">
            <w:pPr>
              <w:pStyle w:val="ConsPlusNormal"/>
              <w:jc w:val="both"/>
              <w:rPr>
                <w:sz w:val="22"/>
                <w:lang w:val="en-US"/>
              </w:rPr>
            </w:pPr>
            <w:r w:rsidRPr="00567318">
              <w:rPr>
                <w:sz w:val="22"/>
                <w:lang w:val="en-US"/>
              </w:rPr>
              <w:t>income in the form of funds that are not used for their intended purpose by enterprises and organizations that include particularly radiation-hazardous and nuclear-hazardous productions and facilities, intended for forming reserves to ensure the safety of these productions and facilities at all stages of their life cycle and development in accordance with the legislation of the Russian Federation on the use of nuclear energy</w:t>
            </w:r>
          </w:p>
        </w:tc>
        <w:tc>
          <w:tcPr>
            <w:tcW w:w="3260" w:type="dxa"/>
            <w:tcBorders>
              <w:top w:val="single" w:sz="4" w:space="0" w:color="auto"/>
              <w:left w:val="single" w:sz="4" w:space="0" w:color="auto"/>
              <w:bottom w:val="single" w:sz="4" w:space="0" w:color="auto"/>
              <w:right w:val="single" w:sz="4" w:space="0" w:color="auto"/>
            </w:tcBorders>
          </w:tcPr>
          <w:p w14:paraId="5E947377" w14:textId="77777777" w:rsidR="00F34148" w:rsidRPr="00567318" w:rsidRDefault="00AE1A00" w:rsidP="008D0639">
            <w:pPr>
              <w:pStyle w:val="ConsPlusNormal"/>
              <w:rPr>
                <w:sz w:val="22"/>
                <w:lang w:val="en-US"/>
              </w:rPr>
            </w:pPr>
            <w:r w:rsidRPr="00567318">
              <w:rPr>
                <w:sz w:val="22"/>
                <w:lang w:val="en-US"/>
              </w:rPr>
              <w:t>income in the form of funds that were not used for the intended purpose, intended for the formation of reserves to ensure the safety of production</w:t>
            </w:r>
          </w:p>
        </w:tc>
      </w:tr>
      <w:tr w:rsidR="00F34148" w:rsidRPr="00567318" w14:paraId="7FC23BC0" w14:textId="77777777" w:rsidTr="00F34148">
        <w:tc>
          <w:tcPr>
            <w:tcW w:w="1418" w:type="dxa"/>
            <w:tcBorders>
              <w:top w:val="single" w:sz="4" w:space="0" w:color="auto"/>
              <w:left w:val="single" w:sz="4" w:space="0" w:color="auto"/>
              <w:bottom w:val="single" w:sz="4" w:space="0" w:color="auto"/>
              <w:right w:val="single" w:sz="4" w:space="0" w:color="auto"/>
            </w:tcBorders>
          </w:tcPr>
          <w:p w14:paraId="306CEB1F" w14:textId="77777777" w:rsidR="00F34148" w:rsidRPr="00567318" w:rsidRDefault="00F34148" w:rsidP="008D0639">
            <w:pPr>
              <w:pStyle w:val="ConsPlusNormal"/>
              <w:jc w:val="center"/>
              <w:rPr>
                <w:sz w:val="22"/>
              </w:rPr>
            </w:pPr>
            <w:r w:rsidRPr="00567318">
              <w:rPr>
                <w:sz w:val="22"/>
              </w:rPr>
              <w:t>"16"</w:t>
            </w:r>
          </w:p>
        </w:tc>
        <w:tc>
          <w:tcPr>
            <w:tcW w:w="5528" w:type="dxa"/>
            <w:tcBorders>
              <w:top w:val="single" w:sz="4" w:space="0" w:color="auto"/>
              <w:left w:val="single" w:sz="4" w:space="0" w:color="auto"/>
              <w:bottom w:val="single" w:sz="4" w:space="0" w:color="auto"/>
              <w:right w:val="single" w:sz="4" w:space="0" w:color="auto"/>
            </w:tcBorders>
          </w:tcPr>
          <w:p w14:paraId="5D84C06E" w14:textId="77777777" w:rsidR="00F34148" w:rsidRPr="00567318" w:rsidRDefault="00AE1A00" w:rsidP="008D0639">
            <w:pPr>
              <w:pStyle w:val="ConsPlusNormal"/>
              <w:jc w:val="both"/>
              <w:rPr>
                <w:sz w:val="22"/>
                <w:lang w:val="en-US"/>
              </w:rPr>
            </w:pPr>
            <w:r w:rsidRPr="00567318">
              <w:rPr>
                <w:sz w:val="22"/>
                <w:lang w:val="en-US"/>
              </w:rPr>
              <w:t>The income amounts to which the reporting (tax) period there was a reduction in the authorized (share) capital (Fund) of the organization if such a reduction effected with a simultaneous refusal to refund the relevant part of the contributions (deposits) shareholders (participants) of the organization (with the exception of cases provided by the subparagraph 17 of item 1 of article 251 of the Tax code of the Russian Federation)</w:t>
            </w:r>
          </w:p>
        </w:tc>
        <w:tc>
          <w:tcPr>
            <w:tcW w:w="3260" w:type="dxa"/>
            <w:tcBorders>
              <w:top w:val="single" w:sz="4" w:space="0" w:color="auto"/>
              <w:left w:val="single" w:sz="4" w:space="0" w:color="auto"/>
              <w:bottom w:val="single" w:sz="4" w:space="0" w:color="auto"/>
              <w:right w:val="single" w:sz="4" w:space="0" w:color="auto"/>
            </w:tcBorders>
          </w:tcPr>
          <w:p w14:paraId="48D71EB7" w14:textId="77777777" w:rsidR="00F34148" w:rsidRPr="00567318" w:rsidRDefault="00AE1A00" w:rsidP="008D0639">
            <w:pPr>
              <w:pStyle w:val="ConsPlusNormal"/>
              <w:rPr>
                <w:sz w:val="22"/>
                <w:lang w:val="en-US"/>
              </w:rPr>
            </w:pPr>
            <w:r w:rsidRPr="00567318">
              <w:rPr>
                <w:sz w:val="22"/>
                <w:lang w:val="en-US"/>
              </w:rPr>
              <w:t>income in the form of amounts by which the authorized (share) capital (Fund) of the organization is reduced</w:t>
            </w:r>
          </w:p>
        </w:tc>
      </w:tr>
      <w:tr w:rsidR="00F34148" w:rsidRPr="00567318" w14:paraId="465CC9A8" w14:textId="77777777" w:rsidTr="00F34148">
        <w:tc>
          <w:tcPr>
            <w:tcW w:w="1418" w:type="dxa"/>
            <w:tcBorders>
              <w:top w:val="single" w:sz="4" w:space="0" w:color="auto"/>
              <w:left w:val="single" w:sz="4" w:space="0" w:color="auto"/>
              <w:bottom w:val="single" w:sz="4" w:space="0" w:color="auto"/>
              <w:right w:val="single" w:sz="4" w:space="0" w:color="auto"/>
            </w:tcBorders>
          </w:tcPr>
          <w:p w14:paraId="597B3CD2" w14:textId="77777777" w:rsidR="00F34148" w:rsidRPr="00567318" w:rsidRDefault="00F34148" w:rsidP="008D0639">
            <w:pPr>
              <w:pStyle w:val="ConsPlusNormal"/>
              <w:jc w:val="center"/>
              <w:rPr>
                <w:sz w:val="22"/>
              </w:rPr>
            </w:pPr>
            <w:r w:rsidRPr="00567318">
              <w:rPr>
                <w:sz w:val="22"/>
              </w:rPr>
              <w:t>"17"</w:t>
            </w:r>
          </w:p>
        </w:tc>
        <w:tc>
          <w:tcPr>
            <w:tcW w:w="5528" w:type="dxa"/>
            <w:tcBorders>
              <w:top w:val="single" w:sz="4" w:space="0" w:color="auto"/>
              <w:left w:val="single" w:sz="4" w:space="0" w:color="auto"/>
              <w:bottom w:val="single" w:sz="4" w:space="0" w:color="auto"/>
              <w:right w:val="single" w:sz="4" w:space="0" w:color="auto"/>
            </w:tcBorders>
          </w:tcPr>
          <w:p w14:paraId="67D918BB" w14:textId="77777777" w:rsidR="00F34148" w:rsidRPr="00567318" w:rsidRDefault="00AE1A00" w:rsidP="008D0639">
            <w:pPr>
              <w:pStyle w:val="ConsPlusNormal"/>
              <w:jc w:val="both"/>
              <w:rPr>
                <w:sz w:val="22"/>
                <w:lang w:val="en-US"/>
              </w:rPr>
            </w:pPr>
            <w:r w:rsidRPr="00567318">
              <w:rPr>
                <w:sz w:val="22"/>
                <w:lang w:val="en-US"/>
              </w:rPr>
              <w:t>income in the form of refund amounts from a non-profit organization of previously paid contributions (contributions) if such contributions (contributions) were previously included in expenses when forming the tax base</w:t>
            </w:r>
          </w:p>
        </w:tc>
        <w:tc>
          <w:tcPr>
            <w:tcW w:w="3260" w:type="dxa"/>
            <w:tcBorders>
              <w:top w:val="single" w:sz="4" w:space="0" w:color="auto"/>
              <w:left w:val="single" w:sz="4" w:space="0" w:color="auto"/>
              <w:bottom w:val="single" w:sz="4" w:space="0" w:color="auto"/>
              <w:right w:val="single" w:sz="4" w:space="0" w:color="auto"/>
            </w:tcBorders>
          </w:tcPr>
          <w:p w14:paraId="0E96B2FA" w14:textId="77777777" w:rsidR="00F34148" w:rsidRPr="00567318" w:rsidRDefault="00AE1A00" w:rsidP="008D0639">
            <w:pPr>
              <w:pStyle w:val="ConsPlusNormal"/>
              <w:rPr>
                <w:sz w:val="22"/>
                <w:lang w:val="en-US"/>
              </w:rPr>
            </w:pPr>
            <w:r w:rsidRPr="00567318">
              <w:rPr>
                <w:sz w:val="22"/>
                <w:lang w:val="en-US"/>
              </w:rPr>
              <w:t>income in the form of refund amounts from a non-profit organization of previously paid contributions (deposits)</w:t>
            </w:r>
          </w:p>
        </w:tc>
      </w:tr>
      <w:tr w:rsidR="00F34148" w:rsidRPr="00567318" w14:paraId="0DD39E39" w14:textId="77777777" w:rsidTr="00F34148">
        <w:tc>
          <w:tcPr>
            <w:tcW w:w="1418" w:type="dxa"/>
            <w:tcBorders>
              <w:top w:val="single" w:sz="4" w:space="0" w:color="auto"/>
              <w:left w:val="single" w:sz="4" w:space="0" w:color="auto"/>
              <w:bottom w:val="single" w:sz="4" w:space="0" w:color="auto"/>
              <w:right w:val="single" w:sz="4" w:space="0" w:color="auto"/>
            </w:tcBorders>
          </w:tcPr>
          <w:p w14:paraId="70B10BA5" w14:textId="77777777" w:rsidR="00F34148" w:rsidRPr="00567318" w:rsidRDefault="00F34148" w:rsidP="008D0639">
            <w:pPr>
              <w:pStyle w:val="ConsPlusNormal"/>
              <w:jc w:val="center"/>
              <w:rPr>
                <w:sz w:val="22"/>
              </w:rPr>
            </w:pPr>
            <w:r w:rsidRPr="00567318">
              <w:rPr>
                <w:sz w:val="22"/>
              </w:rPr>
              <w:t>"18"</w:t>
            </w:r>
          </w:p>
        </w:tc>
        <w:tc>
          <w:tcPr>
            <w:tcW w:w="5528" w:type="dxa"/>
            <w:tcBorders>
              <w:top w:val="single" w:sz="4" w:space="0" w:color="auto"/>
              <w:left w:val="single" w:sz="4" w:space="0" w:color="auto"/>
              <w:bottom w:val="single" w:sz="4" w:space="0" w:color="auto"/>
              <w:right w:val="single" w:sz="4" w:space="0" w:color="auto"/>
            </w:tcBorders>
          </w:tcPr>
          <w:p w14:paraId="53189C12" w14:textId="77777777" w:rsidR="00F34148" w:rsidRPr="00567318" w:rsidRDefault="00AE1A00" w:rsidP="008D0639">
            <w:pPr>
              <w:pStyle w:val="ConsPlusNormal"/>
              <w:jc w:val="both"/>
              <w:rPr>
                <w:sz w:val="22"/>
                <w:lang w:val="en-US"/>
              </w:rPr>
            </w:pPr>
            <w:r w:rsidRPr="00567318">
              <w:rPr>
                <w:sz w:val="22"/>
                <w:lang w:val="en-US"/>
              </w:rPr>
              <w:t>income in the form of amounts of accounts payable (obligations to creditors) written off in connection with the expiration of the Statute of limitations or on other grounds, except for the cases provided for in subparagraph 21 of paragraph 1 of article 251 of the Tax code of the Russian Federation. The provisions of this paragraph shall not apply to the cancellation of a mortgage agent of payables in the form of liabilities to holders of mortgage-backed bonds, as well as on cancellation of a specialized society payable in the form of obligations to holders of issued bonds</w:t>
            </w:r>
          </w:p>
        </w:tc>
        <w:tc>
          <w:tcPr>
            <w:tcW w:w="3260" w:type="dxa"/>
            <w:tcBorders>
              <w:top w:val="single" w:sz="4" w:space="0" w:color="auto"/>
              <w:left w:val="single" w:sz="4" w:space="0" w:color="auto"/>
              <w:bottom w:val="single" w:sz="4" w:space="0" w:color="auto"/>
              <w:right w:val="single" w:sz="4" w:space="0" w:color="auto"/>
            </w:tcBorders>
          </w:tcPr>
          <w:p w14:paraId="7228445D" w14:textId="77777777" w:rsidR="00F34148" w:rsidRPr="00567318" w:rsidRDefault="00AE1A00" w:rsidP="008D0639">
            <w:pPr>
              <w:pStyle w:val="ConsPlusNormal"/>
              <w:rPr>
                <w:sz w:val="22"/>
                <w:lang w:val="en-US"/>
              </w:rPr>
            </w:pPr>
            <w:r w:rsidRPr="00567318">
              <w:rPr>
                <w:sz w:val="22"/>
                <w:lang w:val="en-US"/>
              </w:rPr>
              <w:t>income in the form of amounts of accounts payable written off due to the expiration of the Statute of limitations or for other reasons</w:t>
            </w:r>
          </w:p>
        </w:tc>
      </w:tr>
      <w:tr w:rsidR="00F34148" w:rsidRPr="00567318" w14:paraId="4F6FD43E" w14:textId="77777777" w:rsidTr="00F34148">
        <w:tc>
          <w:tcPr>
            <w:tcW w:w="1418" w:type="dxa"/>
            <w:tcBorders>
              <w:top w:val="single" w:sz="4" w:space="0" w:color="auto"/>
              <w:left w:val="single" w:sz="4" w:space="0" w:color="auto"/>
              <w:bottom w:val="single" w:sz="4" w:space="0" w:color="auto"/>
              <w:right w:val="single" w:sz="4" w:space="0" w:color="auto"/>
            </w:tcBorders>
          </w:tcPr>
          <w:p w14:paraId="0A699CB2" w14:textId="77777777" w:rsidR="00F34148" w:rsidRPr="00567318" w:rsidRDefault="00F34148" w:rsidP="008D0639">
            <w:pPr>
              <w:pStyle w:val="ConsPlusNormal"/>
              <w:jc w:val="center"/>
              <w:rPr>
                <w:sz w:val="22"/>
              </w:rPr>
            </w:pPr>
            <w:r w:rsidRPr="00567318">
              <w:rPr>
                <w:sz w:val="22"/>
              </w:rPr>
              <w:t>"19"</w:t>
            </w:r>
          </w:p>
        </w:tc>
        <w:tc>
          <w:tcPr>
            <w:tcW w:w="5528" w:type="dxa"/>
            <w:tcBorders>
              <w:top w:val="single" w:sz="4" w:space="0" w:color="auto"/>
              <w:left w:val="single" w:sz="4" w:space="0" w:color="auto"/>
              <w:bottom w:val="single" w:sz="4" w:space="0" w:color="auto"/>
              <w:right w:val="single" w:sz="4" w:space="0" w:color="auto"/>
            </w:tcBorders>
          </w:tcPr>
          <w:p w14:paraId="10ACFDAF" w14:textId="77777777" w:rsidR="00F34148" w:rsidRPr="00567318" w:rsidRDefault="00AE1A00" w:rsidP="008D0639">
            <w:pPr>
              <w:pStyle w:val="ConsPlusNormal"/>
              <w:jc w:val="both"/>
              <w:rPr>
                <w:sz w:val="22"/>
                <w:lang w:val="en-US"/>
              </w:rPr>
            </w:pPr>
            <w:r w:rsidRPr="00567318">
              <w:rPr>
                <w:sz w:val="22"/>
                <w:lang w:val="en-US"/>
              </w:rPr>
              <w:t>income in the form of income received from operations with derivative financial instruments, subject to the provisions of articles 301-305 of the Tax code of the Russian Federation</w:t>
            </w:r>
          </w:p>
        </w:tc>
        <w:tc>
          <w:tcPr>
            <w:tcW w:w="3260" w:type="dxa"/>
            <w:tcBorders>
              <w:top w:val="single" w:sz="4" w:space="0" w:color="auto"/>
              <w:left w:val="single" w:sz="4" w:space="0" w:color="auto"/>
              <w:bottom w:val="single" w:sz="4" w:space="0" w:color="auto"/>
              <w:right w:val="single" w:sz="4" w:space="0" w:color="auto"/>
            </w:tcBorders>
          </w:tcPr>
          <w:p w14:paraId="578CCBB5" w14:textId="77777777" w:rsidR="00F34148" w:rsidRPr="00567318" w:rsidRDefault="00AE1A00" w:rsidP="008D0639">
            <w:pPr>
              <w:pStyle w:val="ConsPlusNormal"/>
              <w:rPr>
                <w:sz w:val="22"/>
                <w:lang w:val="en-US"/>
              </w:rPr>
            </w:pPr>
            <w:r w:rsidRPr="00567318">
              <w:rPr>
                <w:sz w:val="22"/>
                <w:lang w:val="en-US"/>
              </w:rPr>
              <w:t>income in the form of income received from operations with derivative financial instruments</w:t>
            </w:r>
          </w:p>
        </w:tc>
      </w:tr>
      <w:tr w:rsidR="00F34148" w:rsidRPr="00567318" w14:paraId="1AA599F4" w14:textId="77777777" w:rsidTr="00F34148">
        <w:tc>
          <w:tcPr>
            <w:tcW w:w="1418" w:type="dxa"/>
            <w:tcBorders>
              <w:top w:val="single" w:sz="4" w:space="0" w:color="auto"/>
              <w:left w:val="single" w:sz="4" w:space="0" w:color="auto"/>
              <w:bottom w:val="single" w:sz="4" w:space="0" w:color="auto"/>
              <w:right w:val="single" w:sz="4" w:space="0" w:color="auto"/>
            </w:tcBorders>
          </w:tcPr>
          <w:p w14:paraId="102E212C" w14:textId="77777777" w:rsidR="00F34148" w:rsidRPr="00567318" w:rsidRDefault="00F34148" w:rsidP="008D0639">
            <w:pPr>
              <w:pStyle w:val="ConsPlusNormal"/>
              <w:jc w:val="center"/>
              <w:rPr>
                <w:sz w:val="22"/>
              </w:rPr>
            </w:pPr>
            <w:r w:rsidRPr="00567318">
              <w:rPr>
                <w:sz w:val="22"/>
              </w:rPr>
              <w:t>"20"</w:t>
            </w:r>
          </w:p>
        </w:tc>
        <w:tc>
          <w:tcPr>
            <w:tcW w:w="5528" w:type="dxa"/>
            <w:tcBorders>
              <w:top w:val="single" w:sz="4" w:space="0" w:color="auto"/>
              <w:left w:val="single" w:sz="4" w:space="0" w:color="auto"/>
              <w:bottom w:val="single" w:sz="4" w:space="0" w:color="auto"/>
              <w:right w:val="single" w:sz="4" w:space="0" w:color="auto"/>
            </w:tcBorders>
          </w:tcPr>
          <w:p w14:paraId="54BB55DF" w14:textId="77777777" w:rsidR="00F34148" w:rsidRPr="00567318" w:rsidRDefault="00AE1A00" w:rsidP="008D0639">
            <w:pPr>
              <w:pStyle w:val="ConsPlusNormal"/>
              <w:jc w:val="both"/>
              <w:rPr>
                <w:sz w:val="22"/>
                <w:lang w:val="en-US"/>
              </w:rPr>
            </w:pPr>
            <w:r w:rsidRPr="00567318">
              <w:rPr>
                <w:sz w:val="22"/>
                <w:lang w:val="en-US"/>
              </w:rPr>
              <w:t>income in the form of the value of surplus inventory and other assets that are identified as a result of inventory</w:t>
            </w:r>
          </w:p>
        </w:tc>
        <w:tc>
          <w:tcPr>
            <w:tcW w:w="3260" w:type="dxa"/>
            <w:tcBorders>
              <w:top w:val="single" w:sz="4" w:space="0" w:color="auto"/>
              <w:left w:val="single" w:sz="4" w:space="0" w:color="auto"/>
              <w:bottom w:val="single" w:sz="4" w:space="0" w:color="auto"/>
              <w:right w:val="single" w:sz="4" w:space="0" w:color="auto"/>
            </w:tcBorders>
          </w:tcPr>
          <w:p w14:paraId="31DA3164" w14:textId="77777777" w:rsidR="00F34148" w:rsidRPr="00567318" w:rsidRDefault="00AE1A00" w:rsidP="008D0639">
            <w:pPr>
              <w:pStyle w:val="ConsPlusNormal"/>
              <w:rPr>
                <w:sz w:val="22"/>
                <w:lang w:val="en-US"/>
              </w:rPr>
            </w:pPr>
            <w:r w:rsidRPr="00567318">
              <w:rPr>
                <w:sz w:val="22"/>
                <w:lang w:val="en-US"/>
              </w:rPr>
              <w:t xml:space="preserve">income in the form of the value of surplus inventory and other assets </w:t>
            </w:r>
            <w:r w:rsidRPr="00567318">
              <w:rPr>
                <w:sz w:val="22"/>
                <w:lang w:val="en-US"/>
              </w:rPr>
              <w:lastRenderedPageBreak/>
              <w:t>that are identified as a result of inventory</w:t>
            </w:r>
          </w:p>
        </w:tc>
      </w:tr>
      <w:tr w:rsidR="00F34148" w:rsidRPr="00567318" w14:paraId="59CD576A" w14:textId="77777777" w:rsidTr="00F34148">
        <w:tc>
          <w:tcPr>
            <w:tcW w:w="1418" w:type="dxa"/>
            <w:tcBorders>
              <w:top w:val="single" w:sz="4" w:space="0" w:color="auto"/>
              <w:left w:val="single" w:sz="4" w:space="0" w:color="auto"/>
              <w:bottom w:val="single" w:sz="4" w:space="0" w:color="auto"/>
              <w:right w:val="single" w:sz="4" w:space="0" w:color="auto"/>
            </w:tcBorders>
          </w:tcPr>
          <w:p w14:paraId="5E0FEA33" w14:textId="77777777" w:rsidR="00F34148" w:rsidRPr="00567318" w:rsidRDefault="00F34148" w:rsidP="008D0639">
            <w:pPr>
              <w:pStyle w:val="ConsPlusNormal"/>
              <w:jc w:val="center"/>
              <w:rPr>
                <w:sz w:val="22"/>
              </w:rPr>
            </w:pPr>
            <w:r w:rsidRPr="00567318">
              <w:rPr>
                <w:sz w:val="22"/>
              </w:rPr>
              <w:lastRenderedPageBreak/>
              <w:t>"21"</w:t>
            </w:r>
          </w:p>
        </w:tc>
        <w:tc>
          <w:tcPr>
            <w:tcW w:w="5528" w:type="dxa"/>
            <w:tcBorders>
              <w:top w:val="single" w:sz="4" w:space="0" w:color="auto"/>
              <w:left w:val="single" w:sz="4" w:space="0" w:color="auto"/>
              <w:bottom w:val="single" w:sz="4" w:space="0" w:color="auto"/>
              <w:right w:val="single" w:sz="4" w:space="0" w:color="auto"/>
            </w:tcBorders>
          </w:tcPr>
          <w:p w14:paraId="23988816" w14:textId="77777777" w:rsidR="00F34148" w:rsidRPr="00567318" w:rsidRDefault="00AE1A00" w:rsidP="008D0639">
            <w:pPr>
              <w:pStyle w:val="ConsPlusNormal"/>
              <w:jc w:val="both"/>
              <w:rPr>
                <w:sz w:val="22"/>
                <w:lang w:val="en-US"/>
              </w:rPr>
            </w:pPr>
            <w:r w:rsidRPr="00567318">
              <w:rPr>
                <w:sz w:val="22"/>
                <w:lang w:val="en-US"/>
              </w:rPr>
              <w:t>income in the form of the cost of mass media products and book products that are subject to replacement when returning or writing off such products on the grounds provided for in subparagraphs 43 and 44 of paragraph 1 of article 264 of the Tax code of the Russian Federation. The cost of the products specified in this paragraph is estimated in accordance with the procedure for evaluating the balance of finished products established by article 319 of the Tax code of the Russian Federation</w:t>
            </w:r>
          </w:p>
        </w:tc>
        <w:tc>
          <w:tcPr>
            <w:tcW w:w="3260" w:type="dxa"/>
            <w:tcBorders>
              <w:top w:val="single" w:sz="4" w:space="0" w:color="auto"/>
              <w:left w:val="single" w:sz="4" w:space="0" w:color="auto"/>
              <w:bottom w:val="single" w:sz="4" w:space="0" w:color="auto"/>
              <w:right w:val="single" w:sz="4" w:space="0" w:color="auto"/>
            </w:tcBorders>
          </w:tcPr>
          <w:p w14:paraId="2DA97A80" w14:textId="77777777" w:rsidR="00F34148" w:rsidRPr="00567318" w:rsidRDefault="00AE1A00" w:rsidP="008D0639">
            <w:pPr>
              <w:pStyle w:val="ConsPlusNormal"/>
              <w:rPr>
                <w:sz w:val="22"/>
                <w:lang w:val="en-US"/>
              </w:rPr>
            </w:pPr>
            <w:r w:rsidRPr="00567318">
              <w:rPr>
                <w:sz w:val="22"/>
                <w:lang w:val="en-US"/>
              </w:rPr>
              <w:t>income in the form of the cost of media products and book products to be replaced when returning or debiting</w:t>
            </w:r>
          </w:p>
        </w:tc>
      </w:tr>
      <w:tr w:rsidR="00F34148" w:rsidRPr="00567318" w14:paraId="2C334156" w14:textId="77777777" w:rsidTr="00F34148">
        <w:tc>
          <w:tcPr>
            <w:tcW w:w="1418" w:type="dxa"/>
            <w:tcBorders>
              <w:top w:val="single" w:sz="4" w:space="0" w:color="auto"/>
              <w:left w:val="single" w:sz="4" w:space="0" w:color="auto"/>
              <w:bottom w:val="single" w:sz="4" w:space="0" w:color="auto"/>
              <w:right w:val="single" w:sz="4" w:space="0" w:color="auto"/>
            </w:tcBorders>
          </w:tcPr>
          <w:p w14:paraId="359F7252" w14:textId="77777777" w:rsidR="00F34148" w:rsidRPr="00567318" w:rsidRDefault="00F34148" w:rsidP="008D0639">
            <w:pPr>
              <w:pStyle w:val="ConsPlusNormal"/>
              <w:jc w:val="center"/>
              <w:rPr>
                <w:sz w:val="22"/>
              </w:rPr>
            </w:pPr>
            <w:r w:rsidRPr="00567318">
              <w:rPr>
                <w:sz w:val="22"/>
              </w:rPr>
              <w:t>"22"</w:t>
            </w:r>
          </w:p>
        </w:tc>
        <w:tc>
          <w:tcPr>
            <w:tcW w:w="5528" w:type="dxa"/>
            <w:tcBorders>
              <w:top w:val="single" w:sz="4" w:space="0" w:color="auto"/>
              <w:left w:val="single" w:sz="4" w:space="0" w:color="auto"/>
              <w:bottom w:val="single" w:sz="4" w:space="0" w:color="auto"/>
              <w:right w:val="single" w:sz="4" w:space="0" w:color="auto"/>
            </w:tcBorders>
          </w:tcPr>
          <w:p w14:paraId="40F19472" w14:textId="77777777" w:rsidR="00F34148" w:rsidRPr="00567318" w:rsidRDefault="00334BDB" w:rsidP="008D0639">
            <w:pPr>
              <w:pStyle w:val="ConsPlusNormal"/>
              <w:jc w:val="both"/>
              <w:rPr>
                <w:sz w:val="22"/>
                <w:lang w:val="en-US"/>
              </w:rPr>
            </w:pPr>
            <w:r w:rsidRPr="00567318">
              <w:rPr>
                <w:sz w:val="22"/>
                <w:lang w:val="en-US"/>
              </w:rPr>
              <w:t>income in the form of amounts of adjustment of the taxpayer's profit due to the application of methods for determining for tax purposes the compliance of prices used in transactions with market prices (profitability) provided for in articles 105.12 and 105.13 of the Tax code of the Russian Federation</w:t>
            </w:r>
          </w:p>
        </w:tc>
        <w:tc>
          <w:tcPr>
            <w:tcW w:w="3260" w:type="dxa"/>
            <w:tcBorders>
              <w:top w:val="single" w:sz="4" w:space="0" w:color="auto"/>
              <w:left w:val="single" w:sz="4" w:space="0" w:color="auto"/>
              <w:bottom w:val="single" w:sz="4" w:space="0" w:color="auto"/>
              <w:right w:val="single" w:sz="4" w:space="0" w:color="auto"/>
            </w:tcBorders>
          </w:tcPr>
          <w:p w14:paraId="0ED8BF65" w14:textId="77777777" w:rsidR="00F34148" w:rsidRPr="00567318" w:rsidRDefault="00334BDB" w:rsidP="008D0639">
            <w:pPr>
              <w:pStyle w:val="ConsPlusNormal"/>
              <w:rPr>
                <w:sz w:val="22"/>
                <w:lang w:val="en-US"/>
              </w:rPr>
            </w:pPr>
            <w:r w:rsidRPr="00567318">
              <w:rPr>
                <w:sz w:val="22"/>
                <w:lang w:val="en-US"/>
              </w:rPr>
              <w:t>income in the form of tax payer's profit adjustment amounts</w:t>
            </w:r>
          </w:p>
        </w:tc>
      </w:tr>
      <w:tr w:rsidR="00F34148" w:rsidRPr="00567318" w14:paraId="6781FB06" w14:textId="77777777" w:rsidTr="00F34148">
        <w:tc>
          <w:tcPr>
            <w:tcW w:w="1418" w:type="dxa"/>
            <w:tcBorders>
              <w:top w:val="single" w:sz="4" w:space="0" w:color="auto"/>
              <w:left w:val="single" w:sz="4" w:space="0" w:color="auto"/>
              <w:bottom w:val="single" w:sz="4" w:space="0" w:color="auto"/>
              <w:right w:val="single" w:sz="4" w:space="0" w:color="auto"/>
            </w:tcBorders>
          </w:tcPr>
          <w:p w14:paraId="455E4A32" w14:textId="77777777" w:rsidR="00F34148" w:rsidRPr="00567318" w:rsidRDefault="00F34148" w:rsidP="008D0639">
            <w:pPr>
              <w:pStyle w:val="ConsPlusNormal"/>
              <w:jc w:val="center"/>
              <w:rPr>
                <w:sz w:val="22"/>
              </w:rPr>
            </w:pPr>
            <w:r w:rsidRPr="00567318">
              <w:rPr>
                <w:sz w:val="22"/>
              </w:rPr>
              <w:t>"23"</w:t>
            </w:r>
          </w:p>
        </w:tc>
        <w:tc>
          <w:tcPr>
            <w:tcW w:w="5528" w:type="dxa"/>
            <w:tcBorders>
              <w:top w:val="single" w:sz="4" w:space="0" w:color="auto"/>
              <w:left w:val="single" w:sz="4" w:space="0" w:color="auto"/>
              <w:bottom w:val="single" w:sz="4" w:space="0" w:color="auto"/>
              <w:right w:val="single" w:sz="4" w:space="0" w:color="auto"/>
            </w:tcBorders>
          </w:tcPr>
          <w:p w14:paraId="4D5144B8" w14:textId="77777777" w:rsidR="00F34148" w:rsidRPr="00567318" w:rsidRDefault="00334BDB" w:rsidP="008D0639">
            <w:pPr>
              <w:pStyle w:val="ConsPlusNormal"/>
              <w:jc w:val="both"/>
              <w:rPr>
                <w:sz w:val="22"/>
                <w:lang w:val="en-US"/>
              </w:rPr>
            </w:pPr>
            <w:r w:rsidRPr="00567318">
              <w:rPr>
                <w:sz w:val="22"/>
                <w:lang w:val="en-US"/>
              </w:rPr>
              <w:t>income is returned to the donor or his assigns monetary equivalent of immovable property and (or) securities transferred for the replenishment of the target capital of the noncommercial organization in the order established by the Federal law of December 30, 2006 of N 275-FZ "On procedure of formation and utilization of target capital of the noncommercial organisations" (meeting of the legislation of the Russian Federation, 2006, N 1 (h 1), article 38; 2013, N 30 (h. 1), article 4084)</w:t>
            </w:r>
          </w:p>
        </w:tc>
        <w:tc>
          <w:tcPr>
            <w:tcW w:w="3260" w:type="dxa"/>
            <w:tcBorders>
              <w:top w:val="single" w:sz="4" w:space="0" w:color="auto"/>
              <w:left w:val="single" w:sz="4" w:space="0" w:color="auto"/>
              <w:bottom w:val="single" w:sz="4" w:space="0" w:color="auto"/>
              <w:right w:val="single" w:sz="4" w:space="0" w:color="auto"/>
            </w:tcBorders>
          </w:tcPr>
          <w:p w14:paraId="41C6178B" w14:textId="77777777" w:rsidR="00F34148" w:rsidRPr="00567318" w:rsidRDefault="00334BDB" w:rsidP="008D0639">
            <w:pPr>
              <w:pStyle w:val="ConsPlusNormal"/>
              <w:rPr>
                <w:sz w:val="22"/>
                <w:lang w:val="en-US"/>
              </w:rPr>
            </w:pPr>
            <w:r w:rsidRPr="00567318">
              <w:rPr>
                <w:sz w:val="22"/>
                <w:lang w:val="en-US"/>
              </w:rPr>
              <w:t>income in the form of the returned monetary equivalent of real estate and (or) securities transferred to replenish the endowment capital of a non-profit organization</w:t>
            </w:r>
          </w:p>
        </w:tc>
      </w:tr>
      <w:tr w:rsidR="00F34148" w:rsidRPr="00567318" w14:paraId="66FEE40B" w14:textId="77777777" w:rsidTr="00F34148">
        <w:tc>
          <w:tcPr>
            <w:tcW w:w="1418" w:type="dxa"/>
            <w:tcBorders>
              <w:top w:val="single" w:sz="4" w:space="0" w:color="auto"/>
              <w:left w:val="single" w:sz="4" w:space="0" w:color="auto"/>
              <w:bottom w:val="single" w:sz="4" w:space="0" w:color="auto"/>
              <w:right w:val="single" w:sz="4" w:space="0" w:color="auto"/>
            </w:tcBorders>
          </w:tcPr>
          <w:p w14:paraId="0087F29F" w14:textId="77777777" w:rsidR="00F34148" w:rsidRPr="00567318" w:rsidRDefault="00F34148" w:rsidP="008D0639">
            <w:pPr>
              <w:pStyle w:val="ConsPlusNormal"/>
              <w:jc w:val="center"/>
              <w:rPr>
                <w:sz w:val="22"/>
              </w:rPr>
            </w:pPr>
            <w:r w:rsidRPr="00567318">
              <w:rPr>
                <w:sz w:val="22"/>
              </w:rPr>
              <w:t>"24"</w:t>
            </w:r>
          </w:p>
        </w:tc>
        <w:tc>
          <w:tcPr>
            <w:tcW w:w="5528" w:type="dxa"/>
            <w:tcBorders>
              <w:top w:val="single" w:sz="4" w:space="0" w:color="auto"/>
              <w:left w:val="single" w:sz="4" w:space="0" w:color="auto"/>
              <w:bottom w:val="single" w:sz="4" w:space="0" w:color="auto"/>
              <w:right w:val="single" w:sz="4" w:space="0" w:color="auto"/>
            </w:tcBorders>
          </w:tcPr>
          <w:p w14:paraId="7A735E47" w14:textId="77777777" w:rsidR="00F34148" w:rsidRPr="00567318" w:rsidRDefault="00334BDB" w:rsidP="008D0639">
            <w:pPr>
              <w:pStyle w:val="ConsPlusNormal"/>
              <w:jc w:val="both"/>
              <w:rPr>
                <w:sz w:val="22"/>
                <w:lang w:val="en-US"/>
              </w:rPr>
            </w:pPr>
            <w:r w:rsidRPr="00567318">
              <w:rPr>
                <w:sz w:val="22"/>
                <w:lang w:val="en-US"/>
              </w:rPr>
              <w:t>income in the form of the difference between the amount of tax deductions from excise amounts accrued when performing operations specified in subparagraphs 21, 23-33 of paragraph 1 of article 182 of the Tax code of the Russian Federation and the specified excise amounts</w:t>
            </w:r>
          </w:p>
        </w:tc>
        <w:tc>
          <w:tcPr>
            <w:tcW w:w="3260" w:type="dxa"/>
            <w:tcBorders>
              <w:top w:val="single" w:sz="4" w:space="0" w:color="auto"/>
              <w:left w:val="single" w:sz="4" w:space="0" w:color="auto"/>
              <w:bottom w:val="single" w:sz="4" w:space="0" w:color="auto"/>
              <w:right w:val="single" w:sz="4" w:space="0" w:color="auto"/>
            </w:tcBorders>
          </w:tcPr>
          <w:p w14:paraId="36F4C38E" w14:textId="77777777" w:rsidR="00F34148" w:rsidRPr="00567318" w:rsidRDefault="00334BDB" w:rsidP="008D0639">
            <w:pPr>
              <w:pStyle w:val="ConsPlusNormal"/>
              <w:rPr>
                <w:sz w:val="22"/>
                <w:lang w:val="en-US"/>
              </w:rPr>
            </w:pPr>
            <w:r w:rsidRPr="00567318">
              <w:rPr>
                <w:sz w:val="22"/>
                <w:lang w:val="en-US"/>
              </w:rPr>
              <w:t>income in the form of the difference between the amount of tax deductions from excise amounts and the specified excise amounts</w:t>
            </w:r>
          </w:p>
        </w:tc>
      </w:tr>
      <w:tr w:rsidR="00F34148" w:rsidRPr="00567318" w14:paraId="3DAC2652" w14:textId="77777777" w:rsidTr="00F34148">
        <w:tc>
          <w:tcPr>
            <w:tcW w:w="1418" w:type="dxa"/>
            <w:tcBorders>
              <w:top w:val="single" w:sz="4" w:space="0" w:color="auto"/>
              <w:left w:val="single" w:sz="4" w:space="0" w:color="auto"/>
              <w:bottom w:val="single" w:sz="4" w:space="0" w:color="auto"/>
              <w:right w:val="single" w:sz="4" w:space="0" w:color="auto"/>
            </w:tcBorders>
          </w:tcPr>
          <w:p w14:paraId="5B7F6272" w14:textId="77777777" w:rsidR="00F34148" w:rsidRPr="00567318" w:rsidRDefault="00F34148" w:rsidP="008D0639">
            <w:pPr>
              <w:pStyle w:val="ConsPlusNormal"/>
              <w:jc w:val="center"/>
              <w:rPr>
                <w:sz w:val="22"/>
              </w:rPr>
            </w:pPr>
            <w:r w:rsidRPr="00567318">
              <w:rPr>
                <w:sz w:val="22"/>
              </w:rPr>
              <w:t>"25"</w:t>
            </w:r>
          </w:p>
        </w:tc>
        <w:tc>
          <w:tcPr>
            <w:tcW w:w="5528" w:type="dxa"/>
            <w:tcBorders>
              <w:top w:val="single" w:sz="4" w:space="0" w:color="auto"/>
              <w:left w:val="single" w:sz="4" w:space="0" w:color="auto"/>
              <w:bottom w:val="single" w:sz="4" w:space="0" w:color="auto"/>
              <w:right w:val="single" w:sz="4" w:space="0" w:color="auto"/>
            </w:tcBorders>
          </w:tcPr>
          <w:p w14:paraId="40F09132" w14:textId="77777777" w:rsidR="00F34148" w:rsidRPr="00567318" w:rsidRDefault="00334BDB" w:rsidP="008D0639">
            <w:pPr>
              <w:pStyle w:val="ConsPlusNormal"/>
              <w:jc w:val="both"/>
              <w:rPr>
                <w:sz w:val="22"/>
                <w:lang w:val="en-US"/>
              </w:rPr>
            </w:pPr>
            <w:r w:rsidRPr="00567318">
              <w:rPr>
                <w:sz w:val="22"/>
                <w:lang w:val="en-US"/>
              </w:rPr>
              <w:t>income in the form of profit of a controlled foreign company determined in accordance with the Tax code of the Russian Federation - for organizations recognized in accordance with the Tax code of the Russian Federation as controlling persons of this foreign company</w:t>
            </w:r>
          </w:p>
        </w:tc>
        <w:tc>
          <w:tcPr>
            <w:tcW w:w="3260" w:type="dxa"/>
            <w:tcBorders>
              <w:top w:val="single" w:sz="4" w:space="0" w:color="auto"/>
              <w:left w:val="single" w:sz="4" w:space="0" w:color="auto"/>
              <w:bottom w:val="single" w:sz="4" w:space="0" w:color="auto"/>
              <w:right w:val="single" w:sz="4" w:space="0" w:color="auto"/>
            </w:tcBorders>
          </w:tcPr>
          <w:p w14:paraId="67FF0693" w14:textId="77777777" w:rsidR="00F34148" w:rsidRPr="00567318" w:rsidRDefault="00334BDB" w:rsidP="008D0639">
            <w:pPr>
              <w:pStyle w:val="ConsPlusNormal"/>
              <w:rPr>
                <w:sz w:val="22"/>
                <w:lang w:val="en-US"/>
              </w:rPr>
            </w:pPr>
            <w:r w:rsidRPr="00567318">
              <w:rPr>
                <w:sz w:val="22"/>
                <w:lang w:val="en-US"/>
              </w:rPr>
              <w:t>income in the form of profit of a controlled foreign company</w:t>
            </w:r>
          </w:p>
        </w:tc>
      </w:tr>
      <w:tr w:rsidR="00F34148" w:rsidRPr="00567318" w14:paraId="0431CFF8" w14:textId="77777777" w:rsidTr="00F34148">
        <w:tc>
          <w:tcPr>
            <w:tcW w:w="1418" w:type="dxa"/>
            <w:tcBorders>
              <w:top w:val="single" w:sz="4" w:space="0" w:color="auto"/>
              <w:left w:val="single" w:sz="4" w:space="0" w:color="auto"/>
              <w:bottom w:val="single" w:sz="4" w:space="0" w:color="auto"/>
              <w:right w:val="single" w:sz="4" w:space="0" w:color="auto"/>
            </w:tcBorders>
          </w:tcPr>
          <w:p w14:paraId="1046E75E" w14:textId="77777777" w:rsidR="00F34148" w:rsidRPr="00567318" w:rsidRDefault="00F34148" w:rsidP="008D0639">
            <w:pPr>
              <w:pStyle w:val="ConsPlusNormal"/>
              <w:jc w:val="center"/>
              <w:rPr>
                <w:sz w:val="22"/>
              </w:rPr>
            </w:pPr>
            <w:r w:rsidRPr="00567318">
              <w:rPr>
                <w:sz w:val="22"/>
              </w:rPr>
              <w:t>"26"</w:t>
            </w:r>
          </w:p>
        </w:tc>
        <w:tc>
          <w:tcPr>
            <w:tcW w:w="5528" w:type="dxa"/>
            <w:tcBorders>
              <w:top w:val="single" w:sz="4" w:space="0" w:color="auto"/>
              <w:left w:val="single" w:sz="4" w:space="0" w:color="auto"/>
              <w:bottom w:val="single" w:sz="4" w:space="0" w:color="auto"/>
              <w:right w:val="single" w:sz="4" w:space="0" w:color="auto"/>
            </w:tcBorders>
          </w:tcPr>
          <w:p w14:paraId="0B26B0E2" w14:textId="77777777" w:rsidR="00F34148" w:rsidRPr="00567318" w:rsidRDefault="00334BDB" w:rsidP="008D0639">
            <w:pPr>
              <w:pStyle w:val="ConsPlusNormal"/>
              <w:jc w:val="both"/>
              <w:rPr>
                <w:sz w:val="22"/>
                <w:lang w:val="en-US"/>
              </w:rPr>
            </w:pPr>
            <w:r w:rsidRPr="00567318">
              <w:rPr>
                <w:sz w:val="22"/>
                <w:lang w:val="en-US"/>
              </w:rPr>
              <w:t>insurance premiums for mandatory pension insurance</w:t>
            </w:r>
          </w:p>
        </w:tc>
        <w:tc>
          <w:tcPr>
            <w:tcW w:w="3260" w:type="dxa"/>
            <w:tcBorders>
              <w:top w:val="single" w:sz="4" w:space="0" w:color="auto"/>
              <w:left w:val="single" w:sz="4" w:space="0" w:color="auto"/>
              <w:bottom w:val="single" w:sz="4" w:space="0" w:color="auto"/>
              <w:right w:val="single" w:sz="4" w:space="0" w:color="auto"/>
            </w:tcBorders>
          </w:tcPr>
          <w:p w14:paraId="665C7643" w14:textId="77777777" w:rsidR="00F34148" w:rsidRPr="00567318" w:rsidRDefault="00334BDB" w:rsidP="008D0639">
            <w:pPr>
              <w:pStyle w:val="ConsPlusNormal"/>
              <w:rPr>
                <w:sz w:val="22"/>
                <w:lang w:val="en-US"/>
              </w:rPr>
            </w:pPr>
            <w:r w:rsidRPr="00567318">
              <w:rPr>
                <w:sz w:val="22"/>
                <w:lang w:val="en-US"/>
              </w:rPr>
              <w:t>Insurance premiums for mandatory pension insurance</w:t>
            </w:r>
          </w:p>
        </w:tc>
      </w:tr>
      <w:tr w:rsidR="00F34148" w:rsidRPr="00567318" w14:paraId="026F2427" w14:textId="77777777" w:rsidTr="00F34148">
        <w:tc>
          <w:tcPr>
            <w:tcW w:w="1418" w:type="dxa"/>
            <w:tcBorders>
              <w:top w:val="single" w:sz="4" w:space="0" w:color="auto"/>
              <w:left w:val="single" w:sz="4" w:space="0" w:color="auto"/>
              <w:bottom w:val="single" w:sz="4" w:space="0" w:color="auto"/>
              <w:right w:val="single" w:sz="4" w:space="0" w:color="auto"/>
            </w:tcBorders>
          </w:tcPr>
          <w:p w14:paraId="06041897" w14:textId="77777777" w:rsidR="00F34148" w:rsidRPr="00567318" w:rsidRDefault="00F34148" w:rsidP="008D0639">
            <w:pPr>
              <w:pStyle w:val="ConsPlusNormal"/>
              <w:jc w:val="center"/>
              <w:rPr>
                <w:sz w:val="22"/>
              </w:rPr>
            </w:pPr>
            <w:r w:rsidRPr="00567318">
              <w:rPr>
                <w:sz w:val="22"/>
              </w:rPr>
              <w:t>"27"</w:t>
            </w:r>
          </w:p>
        </w:tc>
        <w:tc>
          <w:tcPr>
            <w:tcW w:w="5528" w:type="dxa"/>
            <w:tcBorders>
              <w:top w:val="single" w:sz="4" w:space="0" w:color="auto"/>
              <w:left w:val="single" w:sz="4" w:space="0" w:color="auto"/>
              <w:bottom w:val="single" w:sz="4" w:space="0" w:color="auto"/>
              <w:right w:val="single" w:sz="4" w:space="0" w:color="auto"/>
            </w:tcBorders>
          </w:tcPr>
          <w:p w14:paraId="663014DF" w14:textId="77777777" w:rsidR="00F34148" w:rsidRPr="00567318" w:rsidRDefault="00EA6933" w:rsidP="008D0639">
            <w:pPr>
              <w:pStyle w:val="ConsPlusNormal"/>
              <w:jc w:val="both"/>
              <w:rPr>
                <w:sz w:val="22"/>
                <w:lang w:val="en-US"/>
              </w:rPr>
            </w:pPr>
            <w:r w:rsidRPr="00567318">
              <w:rPr>
                <w:sz w:val="22"/>
                <w:lang w:val="en-US"/>
              </w:rPr>
              <w:t>insurance premiums for compulsory social insurance in the event of temporary disability and maternity</w:t>
            </w:r>
          </w:p>
        </w:tc>
        <w:tc>
          <w:tcPr>
            <w:tcW w:w="3260" w:type="dxa"/>
            <w:tcBorders>
              <w:top w:val="single" w:sz="4" w:space="0" w:color="auto"/>
              <w:left w:val="single" w:sz="4" w:space="0" w:color="auto"/>
              <w:bottom w:val="single" w:sz="4" w:space="0" w:color="auto"/>
              <w:right w:val="single" w:sz="4" w:space="0" w:color="auto"/>
            </w:tcBorders>
          </w:tcPr>
          <w:p w14:paraId="5D9D9BCE" w14:textId="77777777" w:rsidR="00F34148" w:rsidRPr="00567318" w:rsidRDefault="00EA6933" w:rsidP="008D0639">
            <w:pPr>
              <w:pStyle w:val="ConsPlusNormal"/>
              <w:rPr>
                <w:sz w:val="22"/>
                <w:lang w:val="en-US"/>
              </w:rPr>
            </w:pPr>
            <w:r w:rsidRPr="00567318">
              <w:rPr>
                <w:sz w:val="22"/>
                <w:lang w:val="en-US"/>
              </w:rPr>
              <w:t>insurance premiums for compulsory social insurance in the event of temporary disability and maternity</w:t>
            </w:r>
          </w:p>
        </w:tc>
      </w:tr>
      <w:tr w:rsidR="00F34148" w:rsidRPr="00567318" w14:paraId="27625675" w14:textId="77777777" w:rsidTr="00F34148">
        <w:tc>
          <w:tcPr>
            <w:tcW w:w="1418" w:type="dxa"/>
            <w:tcBorders>
              <w:top w:val="single" w:sz="4" w:space="0" w:color="auto"/>
              <w:left w:val="single" w:sz="4" w:space="0" w:color="auto"/>
              <w:bottom w:val="single" w:sz="4" w:space="0" w:color="auto"/>
              <w:right w:val="single" w:sz="4" w:space="0" w:color="auto"/>
            </w:tcBorders>
          </w:tcPr>
          <w:p w14:paraId="7CCA985F" w14:textId="77777777" w:rsidR="00F34148" w:rsidRPr="00567318" w:rsidRDefault="00F34148" w:rsidP="008D0639">
            <w:pPr>
              <w:pStyle w:val="ConsPlusNormal"/>
              <w:jc w:val="center"/>
              <w:rPr>
                <w:sz w:val="22"/>
              </w:rPr>
            </w:pPr>
            <w:r w:rsidRPr="00567318">
              <w:rPr>
                <w:sz w:val="22"/>
              </w:rPr>
              <w:t>"28"</w:t>
            </w:r>
          </w:p>
        </w:tc>
        <w:tc>
          <w:tcPr>
            <w:tcW w:w="5528" w:type="dxa"/>
            <w:tcBorders>
              <w:top w:val="single" w:sz="4" w:space="0" w:color="auto"/>
              <w:left w:val="single" w:sz="4" w:space="0" w:color="auto"/>
              <w:bottom w:val="single" w:sz="4" w:space="0" w:color="auto"/>
              <w:right w:val="single" w:sz="4" w:space="0" w:color="auto"/>
            </w:tcBorders>
          </w:tcPr>
          <w:p w14:paraId="03447B2A" w14:textId="77777777" w:rsidR="00F34148" w:rsidRPr="00567318" w:rsidRDefault="00EA6933" w:rsidP="008D0639">
            <w:pPr>
              <w:pStyle w:val="ConsPlusNormal"/>
              <w:jc w:val="both"/>
              <w:rPr>
                <w:sz w:val="22"/>
                <w:lang w:val="en-US"/>
              </w:rPr>
            </w:pPr>
            <w:r w:rsidRPr="00567318">
              <w:rPr>
                <w:sz w:val="22"/>
                <w:lang w:val="en-US"/>
              </w:rPr>
              <w:t>insurance premiums for compulsory medical insurance</w:t>
            </w:r>
          </w:p>
        </w:tc>
        <w:tc>
          <w:tcPr>
            <w:tcW w:w="3260" w:type="dxa"/>
            <w:tcBorders>
              <w:top w:val="single" w:sz="4" w:space="0" w:color="auto"/>
              <w:left w:val="single" w:sz="4" w:space="0" w:color="auto"/>
              <w:bottom w:val="single" w:sz="4" w:space="0" w:color="auto"/>
              <w:right w:val="single" w:sz="4" w:space="0" w:color="auto"/>
            </w:tcBorders>
          </w:tcPr>
          <w:p w14:paraId="7535AE08" w14:textId="77777777" w:rsidR="00F34148" w:rsidRPr="00567318" w:rsidRDefault="00EA6933" w:rsidP="00EA6933">
            <w:pPr>
              <w:pStyle w:val="ConsPlusNormal"/>
              <w:rPr>
                <w:sz w:val="22"/>
                <w:lang w:val="en-US"/>
              </w:rPr>
            </w:pPr>
            <w:r w:rsidRPr="00567318">
              <w:rPr>
                <w:sz w:val="22"/>
                <w:lang w:val="en-US"/>
              </w:rPr>
              <w:t>Insurance premiums for mandatory medical insurance</w:t>
            </w:r>
          </w:p>
        </w:tc>
      </w:tr>
      <w:tr w:rsidR="00F34148" w:rsidRPr="00567318" w14:paraId="36D57D22" w14:textId="77777777" w:rsidTr="00F34148">
        <w:tc>
          <w:tcPr>
            <w:tcW w:w="1418" w:type="dxa"/>
            <w:tcBorders>
              <w:top w:val="single" w:sz="4" w:space="0" w:color="auto"/>
              <w:left w:val="single" w:sz="4" w:space="0" w:color="auto"/>
              <w:bottom w:val="single" w:sz="4" w:space="0" w:color="auto"/>
              <w:right w:val="single" w:sz="4" w:space="0" w:color="auto"/>
            </w:tcBorders>
          </w:tcPr>
          <w:p w14:paraId="029B8021" w14:textId="77777777" w:rsidR="00F34148" w:rsidRPr="00567318" w:rsidRDefault="00F34148" w:rsidP="008D0639">
            <w:pPr>
              <w:pStyle w:val="ConsPlusNormal"/>
              <w:jc w:val="center"/>
              <w:rPr>
                <w:sz w:val="22"/>
              </w:rPr>
            </w:pPr>
            <w:r w:rsidRPr="00567318">
              <w:rPr>
                <w:sz w:val="22"/>
              </w:rPr>
              <w:t>"29"</w:t>
            </w:r>
          </w:p>
        </w:tc>
        <w:tc>
          <w:tcPr>
            <w:tcW w:w="5528" w:type="dxa"/>
            <w:tcBorders>
              <w:top w:val="single" w:sz="4" w:space="0" w:color="auto"/>
              <w:left w:val="single" w:sz="4" w:space="0" w:color="auto"/>
              <w:bottom w:val="single" w:sz="4" w:space="0" w:color="auto"/>
              <w:right w:val="single" w:sz="4" w:space="0" w:color="auto"/>
            </w:tcBorders>
          </w:tcPr>
          <w:p w14:paraId="228F1941" w14:textId="77777777" w:rsidR="00F34148" w:rsidRPr="00567318" w:rsidRDefault="00EA6933" w:rsidP="008D0639">
            <w:pPr>
              <w:pStyle w:val="ConsPlusNormal"/>
              <w:jc w:val="both"/>
              <w:rPr>
                <w:sz w:val="22"/>
                <w:lang w:val="en-US"/>
              </w:rPr>
            </w:pPr>
            <w:r w:rsidRPr="00567318">
              <w:rPr>
                <w:sz w:val="22"/>
                <w:lang w:val="en-US"/>
              </w:rPr>
              <w:t>insurance premiums for compulsory social insurance against industrial accidents and occupational diseases</w:t>
            </w:r>
          </w:p>
        </w:tc>
        <w:tc>
          <w:tcPr>
            <w:tcW w:w="3260" w:type="dxa"/>
            <w:tcBorders>
              <w:top w:val="single" w:sz="4" w:space="0" w:color="auto"/>
              <w:left w:val="single" w:sz="4" w:space="0" w:color="auto"/>
              <w:bottom w:val="single" w:sz="4" w:space="0" w:color="auto"/>
              <w:right w:val="single" w:sz="4" w:space="0" w:color="auto"/>
            </w:tcBorders>
          </w:tcPr>
          <w:p w14:paraId="66C88CFC" w14:textId="77777777" w:rsidR="00F34148" w:rsidRPr="00567318" w:rsidRDefault="00EA6933" w:rsidP="008D0639">
            <w:pPr>
              <w:pStyle w:val="ConsPlusNormal"/>
              <w:rPr>
                <w:sz w:val="22"/>
                <w:lang w:val="en-US"/>
              </w:rPr>
            </w:pPr>
            <w:r w:rsidRPr="00567318">
              <w:rPr>
                <w:sz w:val="22"/>
                <w:lang w:val="en-US"/>
              </w:rPr>
              <w:t>insurance premiums for compulsory social insurance against industrial accidents and occupational diseases</w:t>
            </w:r>
          </w:p>
        </w:tc>
      </w:tr>
      <w:tr w:rsidR="00F34148" w:rsidRPr="00567318" w14:paraId="39BD4DF9" w14:textId="77777777" w:rsidTr="00F34148">
        <w:tc>
          <w:tcPr>
            <w:tcW w:w="1418" w:type="dxa"/>
            <w:tcBorders>
              <w:top w:val="single" w:sz="4" w:space="0" w:color="auto"/>
              <w:left w:val="single" w:sz="4" w:space="0" w:color="auto"/>
              <w:bottom w:val="single" w:sz="4" w:space="0" w:color="auto"/>
              <w:right w:val="single" w:sz="4" w:space="0" w:color="auto"/>
            </w:tcBorders>
          </w:tcPr>
          <w:p w14:paraId="372E562C" w14:textId="77777777" w:rsidR="00F34148" w:rsidRPr="00567318" w:rsidRDefault="00F34148" w:rsidP="008D0639">
            <w:pPr>
              <w:pStyle w:val="ConsPlusNormal"/>
              <w:jc w:val="center"/>
              <w:rPr>
                <w:sz w:val="22"/>
              </w:rPr>
            </w:pPr>
            <w:r w:rsidRPr="00567318">
              <w:rPr>
                <w:sz w:val="22"/>
              </w:rPr>
              <w:t>"30"</w:t>
            </w:r>
          </w:p>
        </w:tc>
        <w:tc>
          <w:tcPr>
            <w:tcW w:w="5528" w:type="dxa"/>
            <w:tcBorders>
              <w:top w:val="single" w:sz="4" w:space="0" w:color="auto"/>
              <w:left w:val="single" w:sz="4" w:space="0" w:color="auto"/>
              <w:bottom w:val="single" w:sz="4" w:space="0" w:color="auto"/>
              <w:right w:val="single" w:sz="4" w:space="0" w:color="auto"/>
            </w:tcBorders>
          </w:tcPr>
          <w:p w14:paraId="07ACA124" w14:textId="77777777" w:rsidR="00F34148" w:rsidRPr="00567318" w:rsidRDefault="00EA6933" w:rsidP="008D0639">
            <w:pPr>
              <w:pStyle w:val="ConsPlusNormal"/>
              <w:jc w:val="both"/>
              <w:rPr>
                <w:sz w:val="22"/>
                <w:lang w:val="en-US"/>
              </w:rPr>
            </w:pPr>
            <w:r w:rsidRPr="00567318">
              <w:rPr>
                <w:sz w:val="22"/>
                <w:lang w:val="en-US"/>
              </w:rPr>
              <w:t xml:space="preserve">the payment in accordance with the legislation of the Russian Federation of temporary disability allowance (except for accidents at work and occupational illnesses) for days of </w:t>
            </w:r>
            <w:r w:rsidRPr="00567318">
              <w:rPr>
                <w:sz w:val="22"/>
                <w:lang w:val="en-US"/>
              </w:rPr>
              <w:lastRenderedPageBreak/>
              <w:t>temporary incapacity of the employee that are paid for by the employer and whose number is established by the Federal law from December, 29th, 2006 N 255-FZ "On compulsory social insurance against temporary disability and in connection with motherhood" (meeting of the legislation of the Russian Federation, 2007, N 1 (part 1), art 18; 2018, N 11, art. 1591), in the part not covered by insurance payments made to employees by insurance organizations that have licenses issued in accordance with the legislation of the Russian Federation for the implementation of the relevant type of activity, under contracts with employers in favor of employees in the event of their temporary disability (except for accidents at work and occupational diseases) for the days of temporary disability, which are paid at the expense of the employer and the number of which is established by the Federal law of December 29, 2006 N 255-FZ "on compulsory social insurance in the event of temporary disability and in connection with maternity"</w:t>
            </w:r>
          </w:p>
        </w:tc>
        <w:tc>
          <w:tcPr>
            <w:tcW w:w="3260" w:type="dxa"/>
            <w:tcBorders>
              <w:top w:val="single" w:sz="4" w:space="0" w:color="auto"/>
              <w:left w:val="single" w:sz="4" w:space="0" w:color="auto"/>
              <w:bottom w:val="single" w:sz="4" w:space="0" w:color="auto"/>
              <w:right w:val="single" w:sz="4" w:space="0" w:color="auto"/>
            </w:tcBorders>
          </w:tcPr>
          <w:p w14:paraId="04AE9CAD" w14:textId="77777777" w:rsidR="00F34148" w:rsidRPr="00567318" w:rsidRDefault="00EA6933" w:rsidP="008D0639">
            <w:pPr>
              <w:pStyle w:val="ConsPlusNormal"/>
              <w:rPr>
                <w:sz w:val="22"/>
              </w:rPr>
            </w:pPr>
            <w:r w:rsidRPr="00567318">
              <w:rPr>
                <w:sz w:val="22"/>
              </w:rPr>
              <w:lastRenderedPageBreak/>
              <w:t>the temporary disability benefits</w:t>
            </w:r>
          </w:p>
        </w:tc>
      </w:tr>
      <w:tr w:rsidR="00F34148" w:rsidRPr="00567318" w14:paraId="7B4785B9" w14:textId="77777777" w:rsidTr="00F34148">
        <w:tc>
          <w:tcPr>
            <w:tcW w:w="1418" w:type="dxa"/>
            <w:tcBorders>
              <w:top w:val="single" w:sz="4" w:space="0" w:color="auto"/>
              <w:left w:val="single" w:sz="4" w:space="0" w:color="auto"/>
              <w:bottom w:val="single" w:sz="4" w:space="0" w:color="auto"/>
              <w:right w:val="single" w:sz="4" w:space="0" w:color="auto"/>
            </w:tcBorders>
          </w:tcPr>
          <w:p w14:paraId="2E651AFB" w14:textId="77777777" w:rsidR="00F34148" w:rsidRPr="00567318" w:rsidRDefault="00F34148" w:rsidP="008D0639">
            <w:pPr>
              <w:pStyle w:val="ConsPlusNormal"/>
              <w:jc w:val="center"/>
              <w:rPr>
                <w:sz w:val="22"/>
              </w:rPr>
            </w:pPr>
            <w:r w:rsidRPr="00567318">
              <w:rPr>
                <w:sz w:val="22"/>
              </w:rPr>
              <w:lastRenderedPageBreak/>
              <w:t>"31"</w:t>
            </w:r>
          </w:p>
        </w:tc>
        <w:tc>
          <w:tcPr>
            <w:tcW w:w="5528" w:type="dxa"/>
            <w:tcBorders>
              <w:top w:val="single" w:sz="4" w:space="0" w:color="auto"/>
              <w:left w:val="single" w:sz="4" w:space="0" w:color="auto"/>
              <w:bottom w:val="single" w:sz="4" w:space="0" w:color="auto"/>
              <w:right w:val="single" w:sz="4" w:space="0" w:color="auto"/>
            </w:tcBorders>
          </w:tcPr>
          <w:p w14:paraId="77C8DAA2" w14:textId="77777777" w:rsidR="00F34148" w:rsidRPr="00567318" w:rsidRDefault="00EA6933" w:rsidP="008D0639">
            <w:pPr>
              <w:pStyle w:val="ConsPlusNormal"/>
              <w:jc w:val="both"/>
              <w:rPr>
                <w:sz w:val="22"/>
                <w:lang w:val="en-US"/>
              </w:rPr>
            </w:pPr>
            <w:r w:rsidRPr="00567318">
              <w:rPr>
                <w:sz w:val="22"/>
                <w:lang w:val="en-US"/>
              </w:rPr>
              <w:t>payments (contributions) under voluntary personal insurance contracts concluded with insurance organizations that have licenses issued in accordance with the legislation of the Russian Federation for the implementation of the relevant type of activity, in favor of employees in the event of their temporary disability (except for accidents at work and occupational diseases) for the days of temporary disability, which are paid at the expense of the employer and the number of which is established by the Federal law of December 29, 2006 N 255-FZ "on compulsory social insurance in the event of temporary disability and in connection with maternity".</w:t>
            </w:r>
          </w:p>
        </w:tc>
        <w:tc>
          <w:tcPr>
            <w:tcW w:w="3260" w:type="dxa"/>
            <w:tcBorders>
              <w:top w:val="single" w:sz="4" w:space="0" w:color="auto"/>
              <w:left w:val="single" w:sz="4" w:space="0" w:color="auto"/>
              <w:bottom w:val="single" w:sz="4" w:space="0" w:color="auto"/>
              <w:right w:val="single" w:sz="4" w:space="0" w:color="auto"/>
            </w:tcBorders>
          </w:tcPr>
          <w:p w14:paraId="6F7875AE" w14:textId="77777777" w:rsidR="00F34148" w:rsidRPr="00567318" w:rsidRDefault="00EA6933" w:rsidP="008D0639">
            <w:pPr>
              <w:pStyle w:val="ConsPlusNormal"/>
              <w:rPr>
                <w:sz w:val="22"/>
                <w:lang w:val="en-US"/>
              </w:rPr>
            </w:pPr>
            <w:r w:rsidRPr="00567318">
              <w:rPr>
                <w:sz w:val="22"/>
                <w:lang w:val="en-US"/>
              </w:rPr>
              <w:t>payments for voluntary personal insurance</w:t>
            </w:r>
          </w:p>
        </w:tc>
      </w:tr>
    </w:tbl>
    <w:p w14:paraId="01E2119B" w14:textId="77777777" w:rsidR="00F34148" w:rsidRPr="00567318" w:rsidRDefault="00F34148" w:rsidP="004F178F">
      <w:pPr>
        <w:rPr>
          <w:sz w:val="22"/>
          <w:lang w:val="en-US"/>
        </w:rPr>
      </w:pPr>
    </w:p>
    <w:p w14:paraId="58CA237A" w14:textId="77777777" w:rsidR="004F178F" w:rsidRPr="00567318" w:rsidRDefault="004F178F" w:rsidP="004F178F">
      <w:pPr>
        <w:pStyle w:val="3"/>
        <w:rPr>
          <w:lang w:val="en-US"/>
        </w:rPr>
      </w:pPr>
      <w:bookmarkStart w:id="258" w:name="_Toc507539854"/>
      <w:bookmarkStart w:id="259" w:name="_Toc59045192"/>
      <w:r w:rsidRPr="00567318">
        <w:rPr>
          <w:rFonts w:cs="Arial"/>
        </w:rPr>
        <w:t>2.1.1.3</w:t>
      </w:r>
      <w:r w:rsidRPr="00567318">
        <w:t xml:space="preserve"> </w:t>
      </w:r>
      <w:bookmarkEnd w:id="258"/>
      <w:r w:rsidR="00107A10" w:rsidRPr="00567318">
        <w:rPr>
          <w:lang w:val="en-US"/>
        </w:rPr>
        <w:t>Receipt Close Parameters</w:t>
      </w:r>
      <w:bookmarkEnd w:id="259"/>
    </w:p>
    <w:tbl>
      <w:tblPr>
        <w:tblStyle w:val="a5"/>
        <w:tblW w:w="10283" w:type="dxa"/>
        <w:tblLook w:val="04A0" w:firstRow="1" w:lastRow="0" w:firstColumn="1" w:lastColumn="0" w:noHBand="0" w:noVBand="1"/>
      </w:tblPr>
      <w:tblGrid>
        <w:gridCol w:w="1813"/>
        <w:gridCol w:w="5150"/>
        <w:gridCol w:w="3320"/>
      </w:tblGrid>
      <w:tr w:rsidR="004F178F" w:rsidRPr="00567318" w14:paraId="430D9F08" w14:textId="77777777" w:rsidTr="005A1481">
        <w:tc>
          <w:tcPr>
            <w:tcW w:w="1813" w:type="dxa"/>
          </w:tcPr>
          <w:p w14:paraId="5DBFD3B1" w14:textId="77777777" w:rsidR="004F178F" w:rsidRPr="00567318" w:rsidRDefault="004F178F" w:rsidP="005A1481">
            <w:pPr>
              <w:rPr>
                <w:rFonts w:cs="Arial"/>
                <w:sz w:val="22"/>
              </w:rPr>
            </w:pPr>
            <w:r w:rsidRPr="00567318">
              <w:rPr>
                <w:rFonts w:cs="Arial"/>
                <w:sz w:val="22"/>
                <w:lang w:val="en-US"/>
              </w:rPr>
              <w:t>payments</w:t>
            </w:r>
          </w:p>
        </w:tc>
        <w:tc>
          <w:tcPr>
            <w:tcW w:w="5150" w:type="dxa"/>
          </w:tcPr>
          <w:p w14:paraId="23290C03" w14:textId="77777777" w:rsidR="004F178F" w:rsidRPr="00567318" w:rsidRDefault="00332A02" w:rsidP="005A1481">
            <w:pPr>
              <w:rPr>
                <w:rFonts w:cs="Arial"/>
                <w:sz w:val="22"/>
                <w:lang w:val="en-US"/>
              </w:rPr>
            </w:pPr>
            <w:r w:rsidRPr="00567318">
              <w:rPr>
                <w:rFonts w:cs="Arial"/>
                <w:sz w:val="22"/>
                <w:lang w:val="en-US"/>
              </w:rPr>
              <w:t>payments</w:t>
            </w:r>
          </w:p>
        </w:tc>
        <w:tc>
          <w:tcPr>
            <w:tcW w:w="3320" w:type="dxa"/>
          </w:tcPr>
          <w:p w14:paraId="78BE9957" w14:textId="77777777" w:rsidR="004F178F" w:rsidRPr="00567318" w:rsidRDefault="00332A02" w:rsidP="005A1481">
            <w:pPr>
              <w:rPr>
                <w:rFonts w:cs="Arial"/>
                <w:sz w:val="22"/>
                <w:lang w:val="en-US"/>
              </w:rPr>
            </w:pPr>
            <w:r w:rsidRPr="00567318">
              <w:rPr>
                <w:rFonts w:cs="Arial"/>
                <w:sz w:val="22"/>
                <w:lang w:val="en-US"/>
              </w:rPr>
              <w:t>Array of structures</w:t>
            </w:r>
          </w:p>
        </w:tc>
      </w:tr>
      <w:tr w:rsidR="004F178F" w:rsidRPr="00567318" w14:paraId="6250F404" w14:textId="77777777" w:rsidTr="005A1481">
        <w:tc>
          <w:tcPr>
            <w:tcW w:w="1813" w:type="dxa"/>
          </w:tcPr>
          <w:p w14:paraId="7C9ADCA1" w14:textId="77777777" w:rsidR="004F178F" w:rsidRPr="00567318" w:rsidRDefault="004F178F" w:rsidP="005A1481">
            <w:pPr>
              <w:rPr>
                <w:rFonts w:cs="Arial"/>
                <w:sz w:val="22"/>
              </w:rPr>
            </w:pPr>
            <w:r w:rsidRPr="00567318">
              <w:rPr>
                <w:rFonts w:cs="Arial"/>
                <w:sz w:val="22"/>
                <w:lang w:val="en-US"/>
              </w:rPr>
              <w:t>t</w:t>
            </w:r>
            <w:r w:rsidRPr="00567318">
              <w:rPr>
                <w:rFonts w:cs="Arial"/>
                <w:sz w:val="22"/>
              </w:rPr>
              <w:t>axationSystem</w:t>
            </w:r>
          </w:p>
        </w:tc>
        <w:tc>
          <w:tcPr>
            <w:tcW w:w="5150" w:type="dxa"/>
          </w:tcPr>
          <w:p w14:paraId="5C0F0DD0" w14:textId="77777777" w:rsidR="004F178F" w:rsidRPr="00567318" w:rsidRDefault="00107A10" w:rsidP="005A1481">
            <w:pPr>
              <w:rPr>
                <w:rFonts w:cs="Arial"/>
                <w:sz w:val="22"/>
                <w:lang w:val="en-US"/>
              </w:rPr>
            </w:pPr>
            <w:bookmarkStart w:id="260" w:name="OLE_LINK334"/>
            <w:bookmarkStart w:id="261" w:name="OLE_LINK335"/>
            <w:r w:rsidRPr="00567318">
              <w:rPr>
                <w:rFonts w:cs="Arial"/>
                <w:sz w:val="22"/>
                <w:lang w:val="en-US"/>
              </w:rPr>
              <w:t>Taxation system</w:t>
            </w:r>
            <w:r w:rsidR="004F178F" w:rsidRPr="00567318">
              <w:rPr>
                <w:rFonts w:cs="Arial"/>
                <w:sz w:val="22"/>
                <w:lang w:val="en-US"/>
              </w:rPr>
              <w:t>, 1055:</w:t>
            </w:r>
          </w:p>
          <w:p w14:paraId="4891D22F" w14:textId="77777777" w:rsidR="004F178F" w:rsidRPr="00567318" w:rsidRDefault="004F178F" w:rsidP="005A1481">
            <w:pPr>
              <w:rPr>
                <w:rFonts w:cs="Arial"/>
                <w:sz w:val="22"/>
                <w:lang w:val="en-US"/>
              </w:rPr>
            </w:pPr>
            <w:r w:rsidRPr="00567318">
              <w:rPr>
                <w:rFonts w:cs="Arial"/>
                <w:sz w:val="22"/>
                <w:lang w:val="en-US"/>
              </w:rPr>
              <w:t xml:space="preserve">0 – </w:t>
            </w:r>
            <w:r w:rsidR="00107A10" w:rsidRPr="00567318">
              <w:rPr>
                <w:rFonts w:cs="Arial"/>
                <w:sz w:val="22"/>
                <w:lang w:val="en-US"/>
              </w:rPr>
              <w:t xml:space="preserve">General Taxation System </w:t>
            </w:r>
          </w:p>
          <w:p w14:paraId="1D3924F3" w14:textId="77777777" w:rsidR="004F178F" w:rsidRPr="00567318" w:rsidRDefault="004F178F" w:rsidP="005A1481">
            <w:pPr>
              <w:rPr>
                <w:rFonts w:cs="Arial"/>
                <w:sz w:val="22"/>
                <w:lang w:val="en-US"/>
              </w:rPr>
            </w:pPr>
            <w:r w:rsidRPr="00567318">
              <w:rPr>
                <w:rFonts w:cs="Arial"/>
                <w:sz w:val="22"/>
                <w:lang w:val="en-US"/>
              </w:rPr>
              <w:t xml:space="preserve">1 – </w:t>
            </w:r>
            <w:r w:rsidR="00107A10" w:rsidRPr="00567318">
              <w:rPr>
                <w:rFonts w:cs="Arial"/>
                <w:sz w:val="22"/>
                <w:lang w:val="en-US"/>
              </w:rPr>
              <w:t>Simplified revenue</w:t>
            </w:r>
          </w:p>
          <w:p w14:paraId="344B49E2" w14:textId="77777777" w:rsidR="004F178F" w:rsidRPr="00567318" w:rsidRDefault="004F178F" w:rsidP="005A1481">
            <w:pPr>
              <w:rPr>
                <w:rFonts w:cs="Arial"/>
                <w:sz w:val="22"/>
                <w:lang w:val="en-US"/>
              </w:rPr>
            </w:pPr>
            <w:r w:rsidRPr="00567318">
              <w:rPr>
                <w:rFonts w:cs="Arial"/>
                <w:sz w:val="22"/>
                <w:lang w:val="en-US"/>
              </w:rPr>
              <w:t xml:space="preserve">2 – </w:t>
            </w:r>
            <w:r w:rsidR="00107A10" w:rsidRPr="00567318">
              <w:rPr>
                <w:rFonts w:cs="Arial"/>
                <w:sz w:val="22"/>
                <w:lang w:val="en-US"/>
              </w:rPr>
              <w:t>Simplified revenue minus expense</w:t>
            </w:r>
          </w:p>
          <w:p w14:paraId="475E2124" w14:textId="77777777" w:rsidR="004F178F" w:rsidRPr="00567318" w:rsidRDefault="004F178F" w:rsidP="005A1481">
            <w:pPr>
              <w:rPr>
                <w:rFonts w:cs="Arial"/>
                <w:sz w:val="22"/>
                <w:lang w:val="en-US"/>
              </w:rPr>
            </w:pPr>
            <w:r w:rsidRPr="00567318">
              <w:rPr>
                <w:rFonts w:cs="Arial"/>
                <w:sz w:val="22"/>
                <w:lang w:val="en-US"/>
              </w:rPr>
              <w:t xml:space="preserve">3 – </w:t>
            </w:r>
            <w:r w:rsidR="00107A10" w:rsidRPr="00567318">
              <w:rPr>
                <w:rFonts w:cs="Arial"/>
                <w:sz w:val="22"/>
                <w:lang w:val="en-US"/>
              </w:rPr>
              <w:t>Unified tax on imputed income</w:t>
            </w:r>
          </w:p>
          <w:p w14:paraId="012A4B35" w14:textId="77777777" w:rsidR="00107A10" w:rsidRPr="00567318" w:rsidRDefault="004F178F" w:rsidP="00107A10">
            <w:pPr>
              <w:rPr>
                <w:rFonts w:cs="Arial"/>
                <w:sz w:val="22"/>
                <w:lang w:val="en-US"/>
              </w:rPr>
            </w:pPr>
            <w:r w:rsidRPr="00567318">
              <w:rPr>
                <w:rFonts w:cs="Arial"/>
                <w:sz w:val="22"/>
                <w:lang w:val="en-US"/>
              </w:rPr>
              <w:t xml:space="preserve">4 – </w:t>
            </w:r>
            <w:r w:rsidR="00107A10" w:rsidRPr="00567318">
              <w:rPr>
                <w:rFonts w:cs="Arial"/>
                <w:sz w:val="22"/>
                <w:lang w:val="en-US"/>
              </w:rPr>
              <w:t>Uniform agricultural tax</w:t>
            </w:r>
          </w:p>
          <w:p w14:paraId="4E93DDA9" w14:textId="77777777" w:rsidR="004F178F" w:rsidRPr="00567318" w:rsidRDefault="004F178F" w:rsidP="00107A10">
            <w:pPr>
              <w:rPr>
                <w:rFonts w:cs="Arial"/>
                <w:sz w:val="22"/>
                <w:lang w:val="en-US"/>
              </w:rPr>
            </w:pPr>
            <w:r w:rsidRPr="00567318">
              <w:rPr>
                <w:rFonts w:cs="Arial"/>
                <w:sz w:val="22"/>
                <w:lang w:val="en-US"/>
              </w:rPr>
              <w:t xml:space="preserve">5 – </w:t>
            </w:r>
            <w:r w:rsidR="00107A10" w:rsidRPr="00567318">
              <w:rPr>
                <w:rFonts w:cs="Arial"/>
                <w:sz w:val="22"/>
                <w:lang w:val="en-US"/>
              </w:rPr>
              <w:t>Patent system of taxation</w:t>
            </w:r>
            <w:bookmarkEnd w:id="260"/>
            <w:bookmarkEnd w:id="261"/>
          </w:p>
        </w:tc>
        <w:tc>
          <w:tcPr>
            <w:tcW w:w="3320" w:type="dxa"/>
          </w:tcPr>
          <w:p w14:paraId="19AB7916" w14:textId="77777777" w:rsidR="004F178F" w:rsidRPr="00567318" w:rsidRDefault="00107A10" w:rsidP="005A1481">
            <w:pPr>
              <w:rPr>
                <w:rFonts w:cs="Arial"/>
                <w:sz w:val="22"/>
                <w:lang w:val="en-US"/>
              </w:rPr>
            </w:pPr>
            <w:r w:rsidRPr="00567318">
              <w:rPr>
                <w:rFonts w:cs="Arial"/>
                <w:sz w:val="22"/>
                <w:lang w:val="en-US"/>
              </w:rPr>
              <w:t>Number from 0 to 5</w:t>
            </w:r>
          </w:p>
        </w:tc>
      </w:tr>
    </w:tbl>
    <w:bookmarkEnd w:id="257"/>
    <w:p w14:paraId="14636E25" w14:textId="77777777" w:rsidR="00467696" w:rsidRPr="00467696" w:rsidRDefault="00467696" w:rsidP="00467696">
      <w:pPr>
        <w:rPr>
          <w:sz w:val="22"/>
        </w:rPr>
      </w:pPr>
      <w:r>
        <w:rPr>
          <w:sz w:val="22"/>
        </w:rPr>
        <w:br/>
      </w:r>
      <w:r w:rsidRPr="00467696">
        <w:rPr>
          <w:sz w:val="22"/>
        </w:rPr>
        <w:t>Note:</w:t>
      </w:r>
    </w:p>
    <w:p w14:paraId="56AE320A" w14:textId="189E2353" w:rsidR="004F178F" w:rsidRPr="00467696" w:rsidRDefault="00467696" w:rsidP="00467696">
      <w:pPr>
        <w:rPr>
          <w:sz w:val="22"/>
          <w:lang w:val="en-US"/>
        </w:rPr>
      </w:pPr>
      <w:r w:rsidRPr="00467696">
        <w:rPr>
          <w:sz w:val="22"/>
          <w:lang w:val="en-US"/>
        </w:rPr>
        <w:t xml:space="preserve">Attention! From 01.01.2021 UTII is canceled. To select the appropriate tax regime, you can use a special </w:t>
      </w:r>
      <w:hyperlink r:id="rId35" w:history="1">
        <w:r w:rsidRPr="00467696">
          <w:rPr>
            <w:rStyle w:val="ad"/>
            <w:sz w:val="22"/>
            <w:lang w:val="en-US"/>
          </w:rPr>
          <w:t>servi</w:t>
        </w:r>
        <w:r w:rsidRPr="00467696">
          <w:rPr>
            <w:rStyle w:val="ad"/>
            <w:sz w:val="22"/>
            <w:lang w:val="en-US"/>
          </w:rPr>
          <w:t>c</w:t>
        </w:r>
        <w:r w:rsidRPr="00467696">
          <w:rPr>
            <w:rStyle w:val="ad"/>
            <w:sz w:val="22"/>
            <w:lang w:val="en-US"/>
          </w:rPr>
          <w:t>e</w:t>
        </w:r>
      </w:hyperlink>
      <w:r w:rsidRPr="00467696">
        <w:rPr>
          <w:sz w:val="22"/>
          <w:lang w:val="en-US"/>
        </w:rPr>
        <w:t>.</w:t>
      </w:r>
    </w:p>
    <w:p w14:paraId="73C29BBF" w14:textId="77777777" w:rsidR="004F178F" w:rsidRPr="00567318" w:rsidRDefault="004F178F" w:rsidP="004F178F">
      <w:pPr>
        <w:pStyle w:val="3"/>
        <w:rPr>
          <w:lang w:val="en-US"/>
        </w:rPr>
      </w:pPr>
      <w:bookmarkStart w:id="262" w:name="_Toc507539855"/>
      <w:bookmarkStart w:id="263" w:name="_Toc59045193"/>
      <w:r w:rsidRPr="00567318">
        <w:rPr>
          <w:rFonts w:cs="Arial"/>
        </w:rPr>
        <w:t>2.1.1.</w:t>
      </w:r>
      <w:r w:rsidRPr="00567318">
        <w:rPr>
          <w:rFonts w:cs="Arial"/>
          <w:lang w:val="en-US"/>
        </w:rPr>
        <w:t>4</w:t>
      </w:r>
      <w:r w:rsidRPr="00567318">
        <w:t xml:space="preserve"> </w:t>
      </w:r>
      <w:bookmarkEnd w:id="262"/>
      <w:r w:rsidR="00DF47AB" w:rsidRPr="00567318">
        <w:rPr>
          <w:lang w:val="en-US"/>
        </w:rPr>
        <w:t>Payment</w:t>
      </w:r>
      <w:bookmarkEnd w:id="263"/>
    </w:p>
    <w:tbl>
      <w:tblPr>
        <w:tblStyle w:val="a5"/>
        <w:tblW w:w="10283" w:type="dxa"/>
        <w:tblLook w:val="04A0" w:firstRow="1" w:lastRow="0" w:firstColumn="1" w:lastColumn="0" w:noHBand="0" w:noVBand="1"/>
      </w:tblPr>
      <w:tblGrid>
        <w:gridCol w:w="1813"/>
        <w:gridCol w:w="5150"/>
        <w:gridCol w:w="3320"/>
      </w:tblGrid>
      <w:tr w:rsidR="004F178F" w:rsidRPr="00567318" w14:paraId="5C6982A3" w14:textId="77777777" w:rsidTr="005A1481">
        <w:tc>
          <w:tcPr>
            <w:tcW w:w="1813" w:type="dxa"/>
          </w:tcPr>
          <w:p w14:paraId="0BDDE0BB" w14:textId="5C99DBF1" w:rsidR="004F178F" w:rsidRPr="00567318" w:rsidRDefault="00B51B26" w:rsidP="005A1481">
            <w:pPr>
              <w:rPr>
                <w:rFonts w:cs="Arial"/>
                <w:sz w:val="22"/>
                <w:lang w:val="en-US"/>
              </w:rPr>
            </w:pPr>
            <w:r w:rsidRPr="00567318">
              <w:rPr>
                <w:rFonts w:cs="Arial"/>
                <w:sz w:val="22"/>
                <w:lang w:val="en-US"/>
              </w:rPr>
              <w:t>T</w:t>
            </w:r>
            <w:r w:rsidR="004F178F" w:rsidRPr="00567318">
              <w:rPr>
                <w:rFonts w:cs="Arial"/>
                <w:sz w:val="22"/>
                <w:lang w:val="en-US"/>
              </w:rPr>
              <w:t>ype</w:t>
            </w:r>
          </w:p>
        </w:tc>
        <w:tc>
          <w:tcPr>
            <w:tcW w:w="5150" w:type="dxa"/>
          </w:tcPr>
          <w:p w14:paraId="5A03209A" w14:textId="77777777" w:rsidR="004F178F" w:rsidRPr="00567318" w:rsidRDefault="00DF47AB" w:rsidP="005A1481">
            <w:pPr>
              <w:rPr>
                <w:rFonts w:cs="Arial"/>
                <w:sz w:val="22"/>
                <w:lang w:val="en-US"/>
              </w:rPr>
            </w:pPr>
            <w:bookmarkStart w:id="264" w:name="OLE_LINK339"/>
            <w:bookmarkStart w:id="265" w:name="OLE_LINK340"/>
            <w:r w:rsidRPr="00567318">
              <w:rPr>
                <w:rFonts w:cs="Arial"/>
                <w:sz w:val="22"/>
                <w:lang w:val="en-US"/>
              </w:rPr>
              <w:t>Payment type</w:t>
            </w:r>
            <w:r w:rsidR="004F178F" w:rsidRPr="00567318">
              <w:rPr>
                <w:rFonts w:cs="Arial"/>
                <w:sz w:val="22"/>
                <w:lang w:val="en-US"/>
              </w:rPr>
              <w:t>:</w:t>
            </w:r>
          </w:p>
          <w:p w14:paraId="45069667" w14:textId="77777777" w:rsidR="004F178F" w:rsidRPr="00567318" w:rsidRDefault="004F178F" w:rsidP="005A1481">
            <w:pPr>
              <w:rPr>
                <w:rFonts w:cs="Arial"/>
                <w:sz w:val="22"/>
                <w:lang w:val="en-US"/>
              </w:rPr>
            </w:pPr>
            <w:r w:rsidRPr="00567318">
              <w:rPr>
                <w:rFonts w:cs="Arial"/>
                <w:sz w:val="22"/>
                <w:lang w:val="en-US"/>
              </w:rPr>
              <w:t xml:space="preserve">1 – </w:t>
            </w:r>
            <w:r w:rsidR="00DF47AB" w:rsidRPr="00567318">
              <w:rPr>
                <w:sz w:val="22"/>
                <w:lang w:val="en-US"/>
              </w:rPr>
              <w:t>amount of the receipt in cash</w:t>
            </w:r>
            <w:r w:rsidRPr="00567318">
              <w:rPr>
                <w:sz w:val="22"/>
                <w:lang w:val="en-US"/>
              </w:rPr>
              <w:t>, 1031</w:t>
            </w:r>
          </w:p>
          <w:p w14:paraId="28C4BAD2" w14:textId="77777777" w:rsidR="004F178F" w:rsidRPr="00567318" w:rsidRDefault="004F178F" w:rsidP="005A1481">
            <w:pPr>
              <w:rPr>
                <w:rFonts w:cs="Arial"/>
                <w:sz w:val="22"/>
                <w:lang w:val="en-US"/>
              </w:rPr>
            </w:pPr>
            <w:r w:rsidRPr="00567318">
              <w:rPr>
                <w:rFonts w:cs="Arial"/>
                <w:sz w:val="22"/>
                <w:lang w:val="en-US"/>
              </w:rPr>
              <w:t xml:space="preserve">2 – </w:t>
            </w:r>
            <w:r w:rsidR="00DF47AB" w:rsidRPr="00567318">
              <w:rPr>
                <w:sz w:val="22"/>
                <w:lang w:val="en-US"/>
              </w:rPr>
              <w:t>the amount of the receipt is non-cash</w:t>
            </w:r>
            <w:r w:rsidRPr="00567318">
              <w:rPr>
                <w:sz w:val="22"/>
                <w:lang w:val="en-US"/>
              </w:rPr>
              <w:t>, 1081</w:t>
            </w:r>
          </w:p>
          <w:p w14:paraId="1E3FD61E" w14:textId="77777777" w:rsidR="004F178F" w:rsidRPr="00567318" w:rsidRDefault="004F178F" w:rsidP="005A1481">
            <w:pPr>
              <w:rPr>
                <w:rFonts w:cs="Arial"/>
                <w:sz w:val="22"/>
                <w:lang w:val="en-US"/>
              </w:rPr>
            </w:pPr>
            <w:r w:rsidRPr="00567318">
              <w:rPr>
                <w:rFonts w:cs="Arial"/>
                <w:sz w:val="22"/>
                <w:lang w:val="en-US"/>
              </w:rPr>
              <w:t xml:space="preserve">14 </w:t>
            </w:r>
            <w:r w:rsidR="00DF47AB" w:rsidRPr="00567318">
              <w:rPr>
                <w:rFonts w:cs="Arial"/>
                <w:sz w:val="22"/>
                <w:lang w:val="en-US"/>
              </w:rPr>
              <w:t>the amount of the receipt prepaid (offset of the advance and (or) previous payments</w:t>
            </w:r>
            <w:r w:rsidRPr="00567318">
              <w:rPr>
                <w:sz w:val="22"/>
                <w:lang w:val="en-US"/>
              </w:rPr>
              <w:t>), 1215</w:t>
            </w:r>
          </w:p>
          <w:p w14:paraId="12060FD9" w14:textId="77777777" w:rsidR="004F178F" w:rsidRPr="00567318" w:rsidRDefault="004F178F" w:rsidP="005A1481">
            <w:pPr>
              <w:rPr>
                <w:rFonts w:cs="Arial"/>
                <w:sz w:val="22"/>
                <w:lang w:val="en-US"/>
              </w:rPr>
            </w:pPr>
            <w:r w:rsidRPr="00567318">
              <w:rPr>
                <w:rFonts w:cs="Arial"/>
                <w:sz w:val="22"/>
                <w:lang w:val="en-US"/>
              </w:rPr>
              <w:t xml:space="preserve">15 – </w:t>
            </w:r>
            <w:r w:rsidR="00DF47AB" w:rsidRPr="00567318">
              <w:rPr>
                <w:sz w:val="22"/>
                <w:lang w:val="en-US"/>
              </w:rPr>
              <w:t>the amount of the check postpaid (on credit),</w:t>
            </w:r>
            <w:r w:rsidRPr="00567318">
              <w:rPr>
                <w:sz w:val="22"/>
                <w:lang w:val="en-US"/>
              </w:rPr>
              <w:t>1216</w:t>
            </w:r>
          </w:p>
          <w:p w14:paraId="0D9AAE3C" w14:textId="77777777" w:rsidR="004F178F" w:rsidRPr="00567318" w:rsidRDefault="004F178F" w:rsidP="00DF47AB">
            <w:pPr>
              <w:rPr>
                <w:rFonts w:cs="Arial"/>
                <w:sz w:val="22"/>
                <w:lang w:val="en-US"/>
              </w:rPr>
            </w:pPr>
            <w:r w:rsidRPr="00567318">
              <w:rPr>
                <w:rFonts w:cs="Arial"/>
                <w:sz w:val="22"/>
                <w:lang w:val="en-US"/>
              </w:rPr>
              <w:t xml:space="preserve">16 – </w:t>
            </w:r>
            <w:r w:rsidR="00DF47AB" w:rsidRPr="00567318">
              <w:rPr>
                <w:sz w:val="22"/>
                <w:lang w:val="en-US"/>
              </w:rPr>
              <w:t>amount on the receipt (accountable form) by counter-provision</w:t>
            </w:r>
            <w:r w:rsidRPr="00567318">
              <w:rPr>
                <w:sz w:val="22"/>
                <w:lang w:val="en-US"/>
              </w:rPr>
              <w:t xml:space="preserve"> 1217</w:t>
            </w:r>
            <w:bookmarkEnd w:id="264"/>
            <w:bookmarkEnd w:id="265"/>
          </w:p>
        </w:tc>
        <w:tc>
          <w:tcPr>
            <w:tcW w:w="3320" w:type="dxa"/>
          </w:tcPr>
          <w:p w14:paraId="021AE255" w14:textId="77777777" w:rsidR="004F178F" w:rsidRPr="00567318" w:rsidRDefault="00DF47AB" w:rsidP="005A1481">
            <w:pPr>
              <w:rPr>
                <w:rFonts w:cs="Arial"/>
                <w:sz w:val="22"/>
                <w:lang w:val="en-US"/>
              </w:rPr>
            </w:pPr>
            <w:r w:rsidRPr="00567318">
              <w:rPr>
                <w:rFonts w:cs="Arial"/>
                <w:sz w:val="22"/>
                <w:lang w:val="en-US"/>
              </w:rPr>
              <w:t>A number from 1 to 16. Mandatory.</w:t>
            </w:r>
          </w:p>
        </w:tc>
      </w:tr>
      <w:tr w:rsidR="004F178F" w:rsidRPr="00567318" w14:paraId="1DC3356C" w14:textId="77777777" w:rsidTr="005A1481">
        <w:tc>
          <w:tcPr>
            <w:tcW w:w="1813" w:type="dxa"/>
          </w:tcPr>
          <w:p w14:paraId="56C5840D" w14:textId="77777777" w:rsidR="004F178F" w:rsidRPr="00567318" w:rsidRDefault="004F178F" w:rsidP="005A1481">
            <w:pPr>
              <w:rPr>
                <w:rFonts w:cs="Arial"/>
                <w:sz w:val="22"/>
              </w:rPr>
            </w:pPr>
            <w:r w:rsidRPr="00567318">
              <w:rPr>
                <w:rFonts w:cs="Arial"/>
                <w:sz w:val="22"/>
                <w:lang w:val="en-US"/>
              </w:rPr>
              <w:t>a</w:t>
            </w:r>
            <w:r w:rsidRPr="00567318">
              <w:rPr>
                <w:rFonts w:cs="Arial"/>
                <w:sz w:val="22"/>
              </w:rPr>
              <w:t>mount</w:t>
            </w:r>
          </w:p>
        </w:tc>
        <w:tc>
          <w:tcPr>
            <w:tcW w:w="5150" w:type="dxa"/>
          </w:tcPr>
          <w:p w14:paraId="7267D996" w14:textId="77777777" w:rsidR="004F178F" w:rsidRPr="00567318" w:rsidRDefault="00DF47AB" w:rsidP="005A1481">
            <w:pPr>
              <w:rPr>
                <w:rFonts w:cs="Arial"/>
                <w:sz w:val="22"/>
                <w:lang w:val="en-US"/>
              </w:rPr>
            </w:pPr>
            <w:r w:rsidRPr="00567318">
              <w:rPr>
                <w:rFonts w:cs="Arial"/>
                <w:sz w:val="22"/>
                <w:lang w:val="en-US"/>
              </w:rPr>
              <w:t>Payment amount</w:t>
            </w:r>
          </w:p>
        </w:tc>
        <w:tc>
          <w:tcPr>
            <w:tcW w:w="3320" w:type="dxa"/>
          </w:tcPr>
          <w:p w14:paraId="15133ACB" w14:textId="77777777" w:rsidR="004F178F" w:rsidRPr="00567318" w:rsidRDefault="00DF47AB" w:rsidP="005A1481">
            <w:pPr>
              <w:rPr>
                <w:rFonts w:cs="Arial"/>
                <w:sz w:val="22"/>
                <w:lang w:val="en-US"/>
              </w:rPr>
            </w:pPr>
            <w:r w:rsidRPr="00567318">
              <w:rPr>
                <w:rFonts w:cs="Arial"/>
                <w:sz w:val="22"/>
                <w:lang w:val="en-US"/>
              </w:rPr>
              <w:t>Decimal number with an accuracy of 2 characters after the dot*.</w:t>
            </w:r>
            <w:r w:rsidR="0000532B" w:rsidRPr="00567318">
              <w:rPr>
                <w:rFonts w:cs="Arial"/>
                <w:sz w:val="22"/>
                <w:lang w:val="en-US"/>
              </w:rPr>
              <w:t xml:space="preserve"> </w:t>
            </w:r>
            <w:r w:rsidRPr="00567318">
              <w:rPr>
                <w:rFonts w:cs="Arial"/>
                <w:sz w:val="22"/>
                <w:lang w:val="en-US"/>
              </w:rPr>
              <w:t>Mandatory.</w:t>
            </w:r>
          </w:p>
        </w:tc>
      </w:tr>
    </w:tbl>
    <w:p w14:paraId="64E52222" w14:textId="77777777" w:rsidR="004F178F" w:rsidRPr="00567318" w:rsidRDefault="004F178F" w:rsidP="004F178F">
      <w:pPr>
        <w:rPr>
          <w:sz w:val="22"/>
          <w:lang w:val="en-US"/>
        </w:rPr>
      </w:pPr>
      <w:r w:rsidRPr="00567318">
        <w:rPr>
          <w:sz w:val="22"/>
          <w:lang w:val="en-US"/>
        </w:rPr>
        <w:lastRenderedPageBreak/>
        <w:t xml:space="preserve">* </w:t>
      </w:r>
      <w:bookmarkStart w:id="266" w:name="OLE_LINK215"/>
      <w:bookmarkStart w:id="267" w:name="OLE_LINK216"/>
      <w:r w:rsidR="00DF47AB" w:rsidRPr="00567318">
        <w:rPr>
          <w:sz w:val="22"/>
          <w:lang w:val="en-US"/>
        </w:rPr>
        <w:t xml:space="preserve">The maximum amount of the </w:t>
      </w:r>
      <w:r w:rsidR="00B250EB" w:rsidRPr="00567318">
        <w:rPr>
          <w:sz w:val="22"/>
          <w:lang w:val="en-US"/>
        </w:rPr>
        <w:t>receipt</w:t>
      </w:r>
      <w:r w:rsidR="00DF47AB" w:rsidRPr="00567318">
        <w:rPr>
          <w:sz w:val="22"/>
          <w:lang w:val="en-US"/>
        </w:rPr>
        <w:t xml:space="preserve"> is 99,999,999. 99 rubles. The maximum amount of the quantity * price position after rounding is also 99,999,999. 99 rubles. The maximum price per unit of the </w:t>
      </w:r>
      <w:r w:rsidR="00B250EB" w:rsidRPr="00567318">
        <w:rPr>
          <w:sz w:val="22"/>
          <w:lang w:val="en-US"/>
        </w:rPr>
        <w:t>settlement</w:t>
      </w:r>
      <w:r w:rsidR="00DF47AB" w:rsidRPr="00567318">
        <w:rPr>
          <w:sz w:val="22"/>
          <w:lang w:val="en-US"/>
        </w:rPr>
        <w:t xml:space="preserve"> item is 99,999,999.99 rubles, the maximum number of the </w:t>
      </w:r>
      <w:r w:rsidR="00B250EB" w:rsidRPr="00567318">
        <w:rPr>
          <w:sz w:val="22"/>
          <w:lang w:val="en-US"/>
        </w:rPr>
        <w:t xml:space="preserve">settlement </w:t>
      </w:r>
      <w:r w:rsidR="00DF47AB" w:rsidRPr="00567318">
        <w:rPr>
          <w:sz w:val="22"/>
          <w:lang w:val="en-US"/>
        </w:rPr>
        <w:t>item is 281,474,976,710,655.</w:t>
      </w:r>
    </w:p>
    <w:p w14:paraId="455B7181" w14:textId="77777777" w:rsidR="00DF47AB" w:rsidRPr="00567318" w:rsidRDefault="00DF47AB" w:rsidP="004F178F">
      <w:pPr>
        <w:rPr>
          <w:sz w:val="22"/>
          <w:lang w:val="en-US"/>
        </w:rPr>
      </w:pPr>
    </w:p>
    <w:p w14:paraId="601E4511" w14:textId="77777777" w:rsidR="004F178F" w:rsidRPr="00567318" w:rsidRDefault="004F178F" w:rsidP="00DF47AB">
      <w:pPr>
        <w:pStyle w:val="3"/>
      </w:pPr>
      <w:bookmarkStart w:id="268" w:name="_Toc507539856"/>
      <w:bookmarkStart w:id="269" w:name="_Toc59045194"/>
      <w:r w:rsidRPr="00567318">
        <w:rPr>
          <w:rFonts w:cs="Arial"/>
        </w:rPr>
        <w:t>2.1.1.</w:t>
      </w:r>
      <w:r w:rsidRPr="00567318">
        <w:rPr>
          <w:rFonts w:cs="Arial"/>
          <w:lang w:val="en-US"/>
        </w:rPr>
        <w:t>5</w:t>
      </w:r>
      <w:r w:rsidRPr="00567318">
        <w:t xml:space="preserve"> </w:t>
      </w:r>
      <w:bookmarkEnd w:id="268"/>
      <w:r w:rsidR="00DF47AB" w:rsidRPr="00567318">
        <w:t>Additional user details</w:t>
      </w:r>
      <w:bookmarkEnd w:id="269"/>
    </w:p>
    <w:tbl>
      <w:tblPr>
        <w:tblStyle w:val="a5"/>
        <w:tblW w:w="10283" w:type="dxa"/>
        <w:tblLook w:val="04A0" w:firstRow="1" w:lastRow="0" w:firstColumn="1" w:lastColumn="0" w:noHBand="0" w:noVBand="1"/>
      </w:tblPr>
      <w:tblGrid>
        <w:gridCol w:w="2162"/>
        <w:gridCol w:w="4938"/>
        <w:gridCol w:w="3183"/>
      </w:tblGrid>
      <w:tr w:rsidR="004F178F" w:rsidRPr="00567318" w14:paraId="2F7815F4" w14:textId="77777777" w:rsidTr="005A1481">
        <w:tc>
          <w:tcPr>
            <w:tcW w:w="2162" w:type="dxa"/>
          </w:tcPr>
          <w:p w14:paraId="044C89E7" w14:textId="77777777" w:rsidR="004F178F" w:rsidRPr="00567318" w:rsidRDefault="004F178F" w:rsidP="005A1481">
            <w:pPr>
              <w:rPr>
                <w:rFonts w:cs="Arial"/>
                <w:sz w:val="22"/>
              </w:rPr>
            </w:pPr>
            <w:r w:rsidRPr="00567318">
              <w:rPr>
                <w:rFonts w:cs="Arial"/>
                <w:sz w:val="22"/>
                <w:lang w:val="en-US"/>
              </w:rPr>
              <w:t>name</w:t>
            </w:r>
          </w:p>
        </w:tc>
        <w:tc>
          <w:tcPr>
            <w:tcW w:w="4938" w:type="dxa"/>
          </w:tcPr>
          <w:p w14:paraId="0753058A" w14:textId="77777777" w:rsidR="004F178F" w:rsidRPr="00567318" w:rsidRDefault="00670EF5" w:rsidP="005A1481">
            <w:pPr>
              <w:rPr>
                <w:rFonts w:cs="Arial"/>
                <w:sz w:val="22"/>
                <w:lang w:val="en-US"/>
              </w:rPr>
            </w:pPr>
            <w:bookmarkStart w:id="270" w:name="OLE_LINK302"/>
            <w:bookmarkStart w:id="271" w:name="OLE_LINK303"/>
            <w:r w:rsidRPr="00567318">
              <w:rPr>
                <w:sz w:val="22"/>
                <w:lang w:val="en-US"/>
              </w:rPr>
              <w:t>Name of additional user details</w:t>
            </w:r>
            <w:r w:rsidR="004F178F" w:rsidRPr="00567318">
              <w:rPr>
                <w:sz w:val="22"/>
                <w:lang w:val="en-US"/>
              </w:rPr>
              <w:t>, 1085</w:t>
            </w:r>
            <w:bookmarkEnd w:id="270"/>
            <w:bookmarkEnd w:id="271"/>
          </w:p>
        </w:tc>
        <w:tc>
          <w:tcPr>
            <w:tcW w:w="3183" w:type="dxa"/>
          </w:tcPr>
          <w:p w14:paraId="17082F77" w14:textId="77777777" w:rsidR="00670EF5" w:rsidRPr="00567318" w:rsidRDefault="00670EF5" w:rsidP="00670EF5">
            <w:pPr>
              <w:rPr>
                <w:rFonts w:cs="Arial"/>
                <w:sz w:val="22"/>
                <w:lang w:val="en-US"/>
              </w:rPr>
            </w:pPr>
            <w:r w:rsidRPr="00567318">
              <w:rPr>
                <w:rFonts w:cs="Arial"/>
                <w:sz w:val="22"/>
                <w:lang w:val="en-US"/>
              </w:rPr>
              <w:t>String from 1 to 64 characters.</w:t>
            </w:r>
          </w:p>
          <w:p w14:paraId="3011A1C7" w14:textId="77777777" w:rsidR="0072100F" w:rsidRPr="00567318" w:rsidRDefault="00670EF5" w:rsidP="00670EF5">
            <w:pPr>
              <w:rPr>
                <w:rFonts w:cs="Arial"/>
                <w:sz w:val="22"/>
                <w:lang w:val="en-US"/>
              </w:rPr>
            </w:pPr>
            <w:r w:rsidRPr="00567318">
              <w:rPr>
                <w:rFonts w:cs="Arial"/>
                <w:sz w:val="22"/>
                <w:lang w:val="en-US"/>
              </w:rPr>
              <w:t>The length of the name + value attributes must not exceed 235 characters in total.</w:t>
            </w:r>
          </w:p>
        </w:tc>
      </w:tr>
      <w:tr w:rsidR="004F178F" w:rsidRPr="00567318" w14:paraId="3EA8196F" w14:textId="77777777" w:rsidTr="005A1481">
        <w:tc>
          <w:tcPr>
            <w:tcW w:w="2162" w:type="dxa"/>
          </w:tcPr>
          <w:p w14:paraId="2CEEF022" w14:textId="77777777" w:rsidR="004F178F" w:rsidRPr="00567318" w:rsidRDefault="004F178F" w:rsidP="005A1481">
            <w:pPr>
              <w:rPr>
                <w:rFonts w:cs="Arial"/>
                <w:sz w:val="22"/>
              </w:rPr>
            </w:pPr>
            <w:r w:rsidRPr="00567318">
              <w:rPr>
                <w:rFonts w:cs="Arial"/>
                <w:sz w:val="22"/>
                <w:lang w:val="en-US"/>
              </w:rPr>
              <w:t>value</w:t>
            </w:r>
          </w:p>
        </w:tc>
        <w:tc>
          <w:tcPr>
            <w:tcW w:w="4938" w:type="dxa"/>
          </w:tcPr>
          <w:p w14:paraId="657F0E8F" w14:textId="77777777" w:rsidR="004F178F" w:rsidRPr="00567318" w:rsidRDefault="00670EF5" w:rsidP="005A1481">
            <w:pPr>
              <w:rPr>
                <w:rFonts w:cs="Arial"/>
                <w:sz w:val="22"/>
                <w:lang w:val="en-US"/>
              </w:rPr>
            </w:pPr>
            <w:bookmarkStart w:id="272" w:name="OLE_LINK304"/>
            <w:bookmarkStart w:id="273" w:name="OLE_LINK305"/>
            <w:r w:rsidRPr="00567318">
              <w:rPr>
                <w:sz w:val="22"/>
                <w:lang w:val="en-US"/>
              </w:rPr>
              <w:t>Value of additional user details</w:t>
            </w:r>
            <w:r w:rsidR="004F178F" w:rsidRPr="00567318">
              <w:rPr>
                <w:sz w:val="22"/>
                <w:lang w:val="en-US"/>
              </w:rPr>
              <w:t>, 1086</w:t>
            </w:r>
            <w:bookmarkEnd w:id="272"/>
            <w:bookmarkEnd w:id="273"/>
          </w:p>
        </w:tc>
        <w:tc>
          <w:tcPr>
            <w:tcW w:w="3183" w:type="dxa"/>
          </w:tcPr>
          <w:p w14:paraId="565E655B" w14:textId="77777777" w:rsidR="00670EF5" w:rsidRPr="00567318" w:rsidRDefault="00670EF5" w:rsidP="00670EF5">
            <w:pPr>
              <w:rPr>
                <w:rFonts w:cs="Arial"/>
                <w:sz w:val="22"/>
                <w:lang w:val="en-US"/>
              </w:rPr>
            </w:pPr>
            <w:r w:rsidRPr="00567318">
              <w:rPr>
                <w:rFonts w:cs="Arial"/>
                <w:sz w:val="22"/>
                <w:lang w:val="en-US"/>
              </w:rPr>
              <w:t>String from 1 to 234 characters.</w:t>
            </w:r>
          </w:p>
          <w:p w14:paraId="7E6332FD" w14:textId="77777777" w:rsidR="0072100F" w:rsidRPr="00567318" w:rsidRDefault="00670EF5" w:rsidP="00670EF5">
            <w:pPr>
              <w:rPr>
                <w:rFonts w:cs="Arial"/>
                <w:sz w:val="22"/>
                <w:lang w:val="en-US"/>
              </w:rPr>
            </w:pPr>
            <w:r w:rsidRPr="00567318">
              <w:rPr>
                <w:rFonts w:cs="Arial"/>
                <w:sz w:val="22"/>
                <w:lang w:val="en-US"/>
              </w:rPr>
              <w:t>The length of the name + value attributes must not exceed 235 characters in total.</w:t>
            </w:r>
          </w:p>
        </w:tc>
      </w:tr>
      <w:bookmarkEnd w:id="266"/>
      <w:bookmarkEnd w:id="267"/>
    </w:tbl>
    <w:p w14:paraId="51E4852D" w14:textId="77777777" w:rsidR="003C11F4" w:rsidRPr="00567318" w:rsidRDefault="003C11F4" w:rsidP="004F178F">
      <w:pPr>
        <w:rPr>
          <w:sz w:val="22"/>
          <w:lang w:val="en-US"/>
        </w:rPr>
      </w:pPr>
    </w:p>
    <w:p w14:paraId="46D5DE9F" w14:textId="77777777" w:rsidR="004F178F" w:rsidRPr="00567318" w:rsidRDefault="004F178F" w:rsidP="004F178F">
      <w:pPr>
        <w:pStyle w:val="3"/>
        <w:rPr>
          <w:lang w:val="en-US"/>
        </w:rPr>
      </w:pPr>
      <w:bookmarkStart w:id="274" w:name="_Toc507539857"/>
      <w:bookmarkStart w:id="275" w:name="_Toc59045195"/>
      <w:bookmarkStart w:id="276" w:name="OLE_LINK437"/>
      <w:bookmarkStart w:id="277" w:name="OLE_LINK438"/>
      <w:r w:rsidRPr="00567318">
        <w:rPr>
          <w:rFonts w:cs="Arial"/>
        </w:rPr>
        <w:t>2.1.1.6</w:t>
      </w:r>
      <w:r w:rsidRPr="00567318">
        <w:t xml:space="preserve"> </w:t>
      </w:r>
      <w:bookmarkEnd w:id="274"/>
      <w:r w:rsidR="00F06E67" w:rsidRPr="00567318">
        <w:rPr>
          <w:lang w:val="en-US"/>
        </w:rPr>
        <w:t>Supplier Data</w:t>
      </w:r>
      <w:bookmarkEnd w:id="275"/>
    </w:p>
    <w:tbl>
      <w:tblPr>
        <w:tblStyle w:val="a5"/>
        <w:tblW w:w="10283" w:type="dxa"/>
        <w:tblLook w:val="04A0" w:firstRow="1" w:lastRow="0" w:firstColumn="1" w:lastColumn="0" w:noHBand="0" w:noVBand="1"/>
      </w:tblPr>
      <w:tblGrid>
        <w:gridCol w:w="2328"/>
        <w:gridCol w:w="4825"/>
        <w:gridCol w:w="3130"/>
      </w:tblGrid>
      <w:tr w:rsidR="004F178F" w:rsidRPr="00567318" w14:paraId="1D335FDC" w14:textId="77777777" w:rsidTr="005A1481">
        <w:tc>
          <w:tcPr>
            <w:tcW w:w="2328" w:type="dxa"/>
          </w:tcPr>
          <w:p w14:paraId="15CA5A59" w14:textId="77777777" w:rsidR="004F178F" w:rsidRPr="00567318" w:rsidRDefault="004F178F" w:rsidP="005A1481">
            <w:pPr>
              <w:rPr>
                <w:sz w:val="22"/>
              </w:rPr>
            </w:pPr>
            <w:bookmarkStart w:id="278" w:name="OLE_LINK239"/>
            <w:bookmarkStart w:id="279" w:name="OLE_LINK240"/>
            <w:bookmarkStart w:id="280" w:name="OLE_LINK244"/>
            <w:bookmarkStart w:id="281" w:name="OLE_LINK245"/>
            <w:r w:rsidRPr="00567318">
              <w:rPr>
                <w:sz w:val="22"/>
                <w:lang w:val="en-US"/>
              </w:rPr>
              <w:t>p</w:t>
            </w:r>
            <w:r w:rsidRPr="00567318">
              <w:rPr>
                <w:sz w:val="22"/>
              </w:rPr>
              <w:t>honeNumbers</w:t>
            </w:r>
            <w:bookmarkEnd w:id="278"/>
            <w:bookmarkEnd w:id="279"/>
            <w:bookmarkEnd w:id="280"/>
            <w:bookmarkEnd w:id="281"/>
          </w:p>
        </w:tc>
        <w:tc>
          <w:tcPr>
            <w:tcW w:w="4825" w:type="dxa"/>
          </w:tcPr>
          <w:p w14:paraId="0EF8C0FB" w14:textId="77777777" w:rsidR="004F178F" w:rsidRPr="00567318" w:rsidRDefault="00670EF5" w:rsidP="005A1481">
            <w:pPr>
              <w:rPr>
                <w:sz w:val="22"/>
              </w:rPr>
            </w:pPr>
            <w:bookmarkStart w:id="282" w:name="OLE_LINK372"/>
            <w:bookmarkStart w:id="283" w:name="OLE_LINK373"/>
            <w:bookmarkStart w:id="284" w:name="OLE_LINK374"/>
            <w:r w:rsidRPr="00567318">
              <w:rPr>
                <w:sz w:val="22"/>
              </w:rPr>
              <w:t>Supplier's phone number</w:t>
            </w:r>
            <w:r w:rsidR="004F178F" w:rsidRPr="00567318">
              <w:rPr>
                <w:sz w:val="22"/>
              </w:rPr>
              <w:t>, 1171</w:t>
            </w:r>
            <w:bookmarkEnd w:id="282"/>
            <w:bookmarkEnd w:id="283"/>
            <w:bookmarkEnd w:id="284"/>
          </w:p>
        </w:tc>
        <w:tc>
          <w:tcPr>
            <w:tcW w:w="3130" w:type="dxa"/>
          </w:tcPr>
          <w:p w14:paraId="78101CF2" w14:textId="77777777" w:rsidR="004F178F" w:rsidRPr="00567318" w:rsidRDefault="00670EF5" w:rsidP="005A1481">
            <w:pPr>
              <w:rPr>
                <w:rFonts w:cs="Arial"/>
                <w:sz w:val="22"/>
                <w:lang w:val="en-US"/>
              </w:rPr>
            </w:pPr>
            <w:r w:rsidRPr="00567318">
              <w:rPr>
                <w:rFonts w:cs="Arial"/>
                <w:sz w:val="22"/>
                <w:lang w:val="en-US"/>
              </w:rPr>
              <w:t>Array of strings from 1 to 19 characters in length, format +{N}, optional field</w:t>
            </w:r>
          </w:p>
        </w:tc>
      </w:tr>
      <w:tr w:rsidR="004F178F" w:rsidRPr="00567318" w14:paraId="2306494F" w14:textId="77777777" w:rsidTr="005A1481">
        <w:tc>
          <w:tcPr>
            <w:tcW w:w="2328" w:type="dxa"/>
          </w:tcPr>
          <w:p w14:paraId="56F13CC8" w14:textId="77777777" w:rsidR="004F178F" w:rsidRPr="00567318" w:rsidRDefault="004F178F" w:rsidP="005A1481">
            <w:pPr>
              <w:rPr>
                <w:sz w:val="22"/>
                <w:lang w:val="en-US"/>
              </w:rPr>
            </w:pPr>
            <w:bookmarkStart w:id="285" w:name="OLE_LINK241"/>
            <w:bookmarkStart w:id="286" w:name="OLE_LINK242"/>
            <w:bookmarkStart w:id="287" w:name="OLE_LINK243"/>
            <w:r w:rsidRPr="00567318">
              <w:rPr>
                <w:sz w:val="22"/>
                <w:lang w:val="en-US"/>
              </w:rPr>
              <w:t>name</w:t>
            </w:r>
            <w:bookmarkEnd w:id="285"/>
            <w:bookmarkEnd w:id="286"/>
            <w:bookmarkEnd w:id="287"/>
          </w:p>
        </w:tc>
        <w:tc>
          <w:tcPr>
            <w:tcW w:w="4825" w:type="dxa"/>
          </w:tcPr>
          <w:p w14:paraId="7FB5B7E4" w14:textId="77777777" w:rsidR="004F178F" w:rsidRPr="00567318" w:rsidRDefault="00670EF5" w:rsidP="005A1481">
            <w:pPr>
              <w:overflowPunct w:val="0"/>
              <w:autoSpaceDE w:val="0"/>
              <w:autoSpaceDN w:val="0"/>
              <w:adjustRightInd w:val="0"/>
              <w:textAlignment w:val="baseline"/>
              <w:rPr>
                <w:sz w:val="22"/>
                <w:lang w:val="en-US"/>
              </w:rPr>
            </w:pPr>
            <w:bookmarkStart w:id="288" w:name="OLE_LINK375"/>
            <w:bookmarkStart w:id="289" w:name="OLE_LINK376"/>
            <w:bookmarkStart w:id="290" w:name="OLE_LINK377"/>
            <w:r w:rsidRPr="00567318">
              <w:rPr>
                <w:sz w:val="22"/>
              </w:rPr>
              <w:t>Name of the supplier</w:t>
            </w:r>
            <w:r w:rsidR="004F178F" w:rsidRPr="00567318">
              <w:rPr>
                <w:sz w:val="22"/>
              </w:rPr>
              <w:t>, 1225</w:t>
            </w:r>
            <w:bookmarkEnd w:id="288"/>
            <w:bookmarkEnd w:id="289"/>
            <w:bookmarkEnd w:id="290"/>
          </w:p>
        </w:tc>
        <w:tc>
          <w:tcPr>
            <w:tcW w:w="3130" w:type="dxa"/>
          </w:tcPr>
          <w:p w14:paraId="795CB3F7" w14:textId="77777777" w:rsidR="00670EF5" w:rsidRPr="00567318" w:rsidRDefault="00670EF5" w:rsidP="00670EF5">
            <w:pPr>
              <w:overflowPunct w:val="0"/>
              <w:autoSpaceDE w:val="0"/>
              <w:autoSpaceDN w:val="0"/>
              <w:adjustRightInd w:val="0"/>
              <w:textAlignment w:val="baseline"/>
              <w:rPr>
                <w:rFonts w:cs="Arial"/>
                <w:sz w:val="22"/>
                <w:lang w:val="en-US"/>
              </w:rPr>
            </w:pPr>
            <w:r w:rsidRPr="00567318">
              <w:rPr>
                <w:rFonts w:cs="Arial"/>
                <w:sz w:val="22"/>
                <w:lang w:val="en-US"/>
              </w:rPr>
              <w:t>String of up to 239 characters.</w:t>
            </w:r>
          </w:p>
          <w:p w14:paraId="7470FA98" w14:textId="77777777" w:rsidR="00670EF5" w:rsidRPr="00567318" w:rsidRDefault="00670EF5" w:rsidP="00670EF5">
            <w:pPr>
              <w:overflowPunct w:val="0"/>
              <w:autoSpaceDE w:val="0"/>
              <w:autoSpaceDN w:val="0"/>
              <w:adjustRightInd w:val="0"/>
              <w:textAlignment w:val="baseline"/>
              <w:rPr>
                <w:rFonts w:cs="Arial"/>
                <w:sz w:val="22"/>
                <w:lang w:val="en-US"/>
              </w:rPr>
            </w:pPr>
            <w:r w:rsidRPr="00567318">
              <w:rPr>
                <w:rFonts w:cs="Arial"/>
                <w:sz w:val="22"/>
                <w:lang w:val="en-US"/>
              </w:rPr>
              <w:t xml:space="preserve">Note: </w:t>
            </w:r>
            <w:r w:rsidRPr="00567318">
              <w:rPr>
                <w:rFonts w:cs="Arial"/>
                <w:i/>
                <w:sz w:val="22"/>
                <w:lang w:val="en-US"/>
              </w:rPr>
              <w:t>the 243-character data includes the supplier's phone numbers + 4 characters for each phone.</w:t>
            </w:r>
          </w:p>
          <w:p w14:paraId="2D4AA0C4" w14:textId="77777777" w:rsidR="004F178F" w:rsidRPr="00567318" w:rsidRDefault="00670EF5" w:rsidP="00670EF5">
            <w:pPr>
              <w:overflowPunct w:val="0"/>
              <w:autoSpaceDE w:val="0"/>
              <w:autoSpaceDN w:val="0"/>
              <w:adjustRightInd w:val="0"/>
              <w:textAlignment w:val="baseline"/>
              <w:rPr>
                <w:rFonts w:cs="Arial"/>
                <w:sz w:val="22"/>
                <w:lang w:val="en-US"/>
              </w:rPr>
            </w:pPr>
            <w:r w:rsidRPr="00567318">
              <w:rPr>
                <w:rFonts w:cs="Arial"/>
                <w:sz w:val="22"/>
                <w:lang w:val="en-US"/>
              </w:rPr>
              <w:t>For example, if you send 2 vendor phones with 12 and 14 characters in length, the maximum length of the vendor name will be 239 – (12 + 4) – (14 + 4) = 205 characters</w:t>
            </w:r>
          </w:p>
        </w:tc>
      </w:tr>
    </w:tbl>
    <w:p w14:paraId="433727D4" w14:textId="77777777" w:rsidR="0077263C" w:rsidRPr="00567318" w:rsidRDefault="0077263C" w:rsidP="0077263C">
      <w:pPr>
        <w:rPr>
          <w:sz w:val="22"/>
          <w:lang w:val="en-US"/>
        </w:rPr>
      </w:pPr>
    </w:p>
    <w:p w14:paraId="35FFB879" w14:textId="77777777" w:rsidR="0077263C" w:rsidRPr="00567318" w:rsidRDefault="0077263C" w:rsidP="0077263C">
      <w:pPr>
        <w:pStyle w:val="3"/>
        <w:rPr>
          <w:lang w:val="en-US"/>
        </w:rPr>
      </w:pPr>
      <w:bookmarkStart w:id="291" w:name="_Toc59045196"/>
      <w:r w:rsidRPr="00567318">
        <w:rPr>
          <w:rFonts w:cs="Arial"/>
        </w:rPr>
        <w:t>2.1.1.7</w:t>
      </w:r>
      <w:r w:rsidRPr="00567318">
        <w:t xml:space="preserve"> </w:t>
      </w:r>
      <w:r w:rsidR="00670EF5" w:rsidRPr="00567318">
        <w:rPr>
          <w:lang w:val="en-US"/>
        </w:rPr>
        <w:t>Agent Data</w:t>
      </w:r>
      <w:bookmarkEnd w:id="291"/>
    </w:p>
    <w:tbl>
      <w:tblPr>
        <w:tblStyle w:val="a5"/>
        <w:tblW w:w="10283" w:type="dxa"/>
        <w:tblLook w:val="04A0" w:firstRow="1" w:lastRow="0" w:firstColumn="1" w:lastColumn="0" w:noHBand="0" w:noVBand="1"/>
      </w:tblPr>
      <w:tblGrid>
        <w:gridCol w:w="3966"/>
        <w:gridCol w:w="3654"/>
        <w:gridCol w:w="2663"/>
      </w:tblGrid>
      <w:tr w:rsidR="0084508C" w:rsidRPr="00567318" w14:paraId="4F7C09E2" w14:textId="77777777" w:rsidTr="0084508C">
        <w:tc>
          <w:tcPr>
            <w:tcW w:w="3966" w:type="dxa"/>
          </w:tcPr>
          <w:p w14:paraId="2E54C63C" w14:textId="77777777" w:rsidR="0084508C" w:rsidRPr="00567318" w:rsidRDefault="0084508C" w:rsidP="00856AA8">
            <w:pPr>
              <w:rPr>
                <w:rFonts w:cs="Arial"/>
                <w:sz w:val="22"/>
              </w:rPr>
            </w:pPr>
            <w:r w:rsidRPr="00567318">
              <w:rPr>
                <w:sz w:val="22"/>
                <w:lang w:val="en-US"/>
              </w:rPr>
              <w:t>p</w:t>
            </w:r>
            <w:r w:rsidRPr="00567318">
              <w:rPr>
                <w:sz w:val="22"/>
              </w:rPr>
              <w:t>aymentTransferOperatorPhoneNumbers</w:t>
            </w:r>
          </w:p>
        </w:tc>
        <w:tc>
          <w:tcPr>
            <w:tcW w:w="3654" w:type="dxa"/>
          </w:tcPr>
          <w:p w14:paraId="0545C231" w14:textId="77777777" w:rsidR="0084508C" w:rsidRPr="00567318" w:rsidRDefault="001D66DF" w:rsidP="00856AA8">
            <w:pPr>
              <w:rPr>
                <w:sz w:val="22"/>
                <w:lang w:val="en-US"/>
              </w:rPr>
            </w:pPr>
            <w:r w:rsidRPr="00567318">
              <w:rPr>
                <w:sz w:val="22"/>
                <w:lang w:val="en-US"/>
              </w:rPr>
              <w:t>Phone number of the transfer operator</w:t>
            </w:r>
            <w:r w:rsidR="0084508C" w:rsidRPr="00567318">
              <w:rPr>
                <w:sz w:val="22"/>
                <w:lang w:val="en-US"/>
              </w:rPr>
              <w:t>, 1075</w:t>
            </w:r>
          </w:p>
        </w:tc>
        <w:tc>
          <w:tcPr>
            <w:tcW w:w="2663" w:type="dxa"/>
          </w:tcPr>
          <w:p w14:paraId="603795D6" w14:textId="77777777" w:rsidR="0084508C" w:rsidRPr="00567318" w:rsidRDefault="001D66DF" w:rsidP="00D560EA">
            <w:pPr>
              <w:rPr>
                <w:rFonts w:cs="Arial"/>
                <w:sz w:val="22"/>
                <w:lang w:val="en-US"/>
              </w:rPr>
            </w:pPr>
            <w:r w:rsidRPr="00567318">
              <w:rPr>
                <w:rFonts w:cs="Arial"/>
                <w:sz w:val="22"/>
                <w:lang w:val="en-US"/>
              </w:rPr>
              <w:t>Array of strings from 1 to 19 characters in length, format +{N}, optional field</w:t>
            </w:r>
          </w:p>
        </w:tc>
      </w:tr>
      <w:tr w:rsidR="0084508C" w:rsidRPr="00567318" w14:paraId="542C3E0F" w14:textId="77777777" w:rsidTr="0084508C">
        <w:tc>
          <w:tcPr>
            <w:tcW w:w="3966" w:type="dxa"/>
          </w:tcPr>
          <w:p w14:paraId="64940674" w14:textId="77777777" w:rsidR="0084508C" w:rsidRPr="00567318" w:rsidRDefault="0084508C" w:rsidP="00856AA8">
            <w:pPr>
              <w:rPr>
                <w:rFonts w:cs="Arial"/>
                <w:sz w:val="22"/>
              </w:rPr>
            </w:pPr>
            <w:r w:rsidRPr="00567318">
              <w:rPr>
                <w:sz w:val="22"/>
                <w:lang w:val="en-US"/>
              </w:rPr>
              <w:t>p</w:t>
            </w:r>
            <w:r w:rsidRPr="00567318">
              <w:rPr>
                <w:sz w:val="22"/>
              </w:rPr>
              <w:t>aymentAgentOperation</w:t>
            </w:r>
          </w:p>
        </w:tc>
        <w:tc>
          <w:tcPr>
            <w:tcW w:w="3654" w:type="dxa"/>
          </w:tcPr>
          <w:p w14:paraId="1DC88ACD" w14:textId="77777777" w:rsidR="0084508C" w:rsidRPr="00567318" w:rsidRDefault="001D66DF" w:rsidP="00856AA8">
            <w:pPr>
              <w:rPr>
                <w:sz w:val="22"/>
                <w:lang w:val="en-US"/>
              </w:rPr>
            </w:pPr>
            <w:r w:rsidRPr="00567318">
              <w:rPr>
                <w:sz w:val="22"/>
                <w:lang w:val="en-US"/>
              </w:rPr>
              <w:t>The operation of the paying agent</w:t>
            </w:r>
            <w:r w:rsidR="0084508C" w:rsidRPr="00567318">
              <w:rPr>
                <w:sz w:val="22"/>
                <w:lang w:val="en-US"/>
              </w:rPr>
              <w:t>, 1044</w:t>
            </w:r>
          </w:p>
        </w:tc>
        <w:tc>
          <w:tcPr>
            <w:tcW w:w="2663" w:type="dxa"/>
          </w:tcPr>
          <w:p w14:paraId="31819B36" w14:textId="77777777" w:rsidR="0084508C" w:rsidRPr="00567318" w:rsidRDefault="001D66DF" w:rsidP="00856AA8">
            <w:pPr>
              <w:rPr>
                <w:rFonts w:cs="Arial"/>
                <w:sz w:val="22"/>
                <w:lang w:val="en-US"/>
              </w:rPr>
            </w:pPr>
            <w:r w:rsidRPr="00567318">
              <w:rPr>
                <w:rFonts w:cs="Arial"/>
                <w:sz w:val="22"/>
                <w:lang w:val="en-US"/>
              </w:rPr>
              <w:t>String length from 1 to 24 characters, optional field</w:t>
            </w:r>
          </w:p>
        </w:tc>
      </w:tr>
      <w:tr w:rsidR="0084508C" w:rsidRPr="00567318" w14:paraId="1369156A" w14:textId="77777777" w:rsidTr="0084508C">
        <w:tc>
          <w:tcPr>
            <w:tcW w:w="3966" w:type="dxa"/>
          </w:tcPr>
          <w:p w14:paraId="40559E51" w14:textId="77777777" w:rsidR="0084508C" w:rsidRPr="00567318" w:rsidRDefault="0084508C" w:rsidP="00856AA8">
            <w:pPr>
              <w:rPr>
                <w:sz w:val="22"/>
              </w:rPr>
            </w:pPr>
            <w:r w:rsidRPr="00567318">
              <w:rPr>
                <w:sz w:val="22"/>
                <w:lang w:val="en-US"/>
              </w:rPr>
              <w:t>p</w:t>
            </w:r>
            <w:r w:rsidRPr="00567318">
              <w:rPr>
                <w:sz w:val="22"/>
              </w:rPr>
              <w:t>aymentAgentPhoneNumbers</w:t>
            </w:r>
          </w:p>
        </w:tc>
        <w:tc>
          <w:tcPr>
            <w:tcW w:w="3654" w:type="dxa"/>
          </w:tcPr>
          <w:p w14:paraId="2FA74D3D" w14:textId="77777777" w:rsidR="0084508C" w:rsidRPr="00567318" w:rsidRDefault="001D66DF" w:rsidP="00856AA8">
            <w:pPr>
              <w:rPr>
                <w:sz w:val="22"/>
                <w:lang w:val="en-US"/>
              </w:rPr>
            </w:pPr>
            <w:r w:rsidRPr="00567318">
              <w:rPr>
                <w:sz w:val="22"/>
                <w:lang w:val="en-US"/>
              </w:rPr>
              <w:t>Phone number of the payment agent,</w:t>
            </w:r>
            <w:r w:rsidR="0084508C" w:rsidRPr="00567318">
              <w:rPr>
                <w:sz w:val="22"/>
                <w:lang w:val="en-US"/>
              </w:rPr>
              <w:t>1073</w:t>
            </w:r>
          </w:p>
        </w:tc>
        <w:tc>
          <w:tcPr>
            <w:tcW w:w="2663" w:type="dxa"/>
          </w:tcPr>
          <w:p w14:paraId="404ADF66" w14:textId="77777777" w:rsidR="0084508C" w:rsidRPr="00567318" w:rsidRDefault="001D66DF" w:rsidP="00D560EA">
            <w:pPr>
              <w:rPr>
                <w:rFonts w:cs="Arial"/>
                <w:sz w:val="22"/>
                <w:lang w:val="en-US"/>
              </w:rPr>
            </w:pPr>
            <w:r w:rsidRPr="00567318">
              <w:rPr>
                <w:rFonts w:cs="Arial"/>
                <w:sz w:val="22"/>
                <w:lang w:val="en-US"/>
              </w:rPr>
              <w:t>Array of strings from 1 to 19 characters in length, format +{N}, optional field</w:t>
            </w:r>
          </w:p>
        </w:tc>
      </w:tr>
      <w:tr w:rsidR="0084508C" w:rsidRPr="00567318" w14:paraId="3C524C7A" w14:textId="77777777" w:rsidTr="0084508C">
        <w:tc>
          <w:tcPr>
            <w:tcW w:w="3966" w:type="dxa"/>
          </w:tcPr>
          <w:p w14:paraId="41673051" w14:textId="77777777" w:rsidR="0084508C" w:rsidRPr="00567318" w:rsidRDefault="0084508C" w:rsidP="00856AA8">
            <w:pPr>
              <w:rPr>
                <w:sz w:val="22"/>
              </w:rPr>
            </w:pPr>
            <w:r w:rsidRPr="00567318">
              <w:rPr>
                <w:sz w:val="22"/>
                <w:lang w:val="en-US"/>
              </w:rPr>
              <w:t>p</w:t>
            </w:r>
            <w:r w:rsidRPr="00567318">
              <w:rPr>
                <w:sz w:val="22"/>
              </w:rPr>
              <w:t>aymentOperatorPhoneNumbers</w:t>
            </w:r>
          </w:p>
        </w:tc>
        <w:tc>
          <w:tcPr>
            <w:tcW w:w="3654" w:type="dxa"/>
          </w:tcPr>
          <w:p w14:paraId="2EB55EBB" w14:textId="77777777" w:rsidR="0084508C" w:rsidRPr="00567318" w:rsidRDefault="001D66DF" w:rsidP="00856AA8">
            <w:pPr>
              <w:rPr>
                <w:sz w:val="22"/>
              </w:rPr>
            </w:pPr>
            <w:r w:rsidRPr="00567318">
              <w:rPr>
                <w:sz w:val="22"/>
                <w:lang w:val="en-US"/>
              </w:rPr>
              <w:t>P</w:t>
            </w:r>
            <w:r w:rsidRPr="00567318">
              <w:rPr>
                <w:sz w:val="22"/>
              </w:rPr>
              <w:t>ayment</w:t>
            </w:r>
            <w:r w:rsidRPr="00567318">
              <w:rPr>
                <w:sz w:val="22"/>
                <w:lang w:val="en-US"/>
              </w:rPr>
              <w:t xml:space="preserve"> </w:t>
            </w:r>
            <w:r w:rsidRPr="00567318">
              <w:rPr>
                <w:sz w:val="22"/>
              </w:rPr>
              <w:t>Operator</w:t>
            </w:r>
            <w:r w:rsidRPr="00567318">
              <w:rPr>
                <w:sz w:val="22"/>
                <w:lang w:val="en-US"/>
              </w:rPr>
              <w:t xml:space="preserve"> </w:t>
            </w:r>
            <w:r w:rsidRPr="00567318">
              <w:rPr>
                <w:sz w:val="22"/>
              </w:rPr>
              <w:t>Phone</w:t>
            </w:r>
            <w:r w:rsidRPr="00567318">
              <w:rPr>
                <w:sz w:val="22"/>
                <w:lang w:val="en-US"/>
              </w:rPr>
              <w:t xml:space="preserve"> </w:t>
            </w:r>
            <w:r w:rsidRPr="00567318">
              <w:rPr>
                <w:sz w:val="22"/>
              </w:rPr>
              <w:t>Numbers</w:t>
            </w:r>
            <w:r w:rsidR="0084508C" w:rsidRPr="00567318">
              <w:rPr>
                <w:sz w:val="22"/>
              </w:rPr>
              <w:t>, 1074</w:t>
            </w:r>
          </w:p>
        </w:tc>
        <w:tc>
          <w:tcPr>
            <w:tcW w:w="2663" w:type="dxa"/>
          </w:tcPr>
          <w:p w14:paraId="7EFFF476" w14:textId="77777777" w:rsidR="0084508C" w:rsidRPr="00567318" w:rsidRDefault="001D66DF" w:rsidP="00D560EA">
            <w:pPr>
              <w:rPr>
                <w:rFonts w:cs="Arial"/>
                <w:sz w:val="22"/>
                <w:lang w:val="en-US"/>
              </w:rPr>
            </w:pPr>
            <w:r w:rsidRPr="00567318">
              <w:rPr>
                <w:rFonts w:cs="Arial"/>
                <w:sz w:val="22"/>
                <w:lang w:val="en-US"/>
              </w:rPr>
              <w:t>Array of strings from 1 to 19 characters in length, format +{N}, optional field</w:t>
            </w:r>
          </w:p>
        </w:tc>
      </w:tr>
      <w:tr w:rsidR="0084508C" w:rsidRPr="00567318" w14:paraId="5638A620" w14:textId="77777777" w:rsidTr="0084508C">
        <w:tc>
          <w:tcPr>
            <w:tcW w:w="3966" w:type="dxa"/>
          </w:tcPr>
          <w:p w14:paraId="3C4CB6AB" w14:textId="77777777" w:rsidR="0084508C" w:rsidRPr="00567318" w:rsidRDefault="0084508C" w:rsidP="00856AA8">
            <w:pPr>
              <w:rPr>
                <w:sz w:val="22"/>
              </w:rPr>
            </w:pPr>
            <w:r w:rsidRPr="00567318">
              <w:rPr>
                <w:sz w:val="22"/>
                <w:lang w:val="en-US"/>
              </w:rPr>
              <w:t>p</w:t>
            </w:r>
            <w:r w:rsidRPr="00567318">
              <w:rPr>
                <w:sz w:val="22"/>
              </w:rPr>
              <w:t>aymentOperatorName</w:t>
            </w:r>
          </w:p>
        </w:tc>
        <w:tc>
          <w:tcPr>
            <w:tcW w:w="3654" w:type="dxa"/>
          </w:tcPr>
          <w:p w14:paraId="6608897F" w14:textId="77777777" w:rsidR="0084508C" w:rsidRPr="00567318" w:rsidRDefault="001D66DF" w:rsidP="00856AA8">
            <w:pPr>
              <w:rPr>
                <w:sz w:val="22"/>
              </w:rPr>
            </w:pPr>
            <w:r w:rsidRPr="00567318">
              <w:rPr>
                <w:sz w:val="22"/>
                <w:lang w:val="en-US"/>
              </w:rPr>
              <w:t>P</w:t>
            </w:r>
            <w:r w:rsidRPr="00567318">
              <w:rPr>
                <w:sz w:val="22"/>
              </w:rPr>
              <w:t>ayment</w:t>
            </w:r>
            <w:r w:rsidRPr="00567318">
              <w:rPr>
                <w:sz w:val="22"/>
                <w:lang w:val="en-US"/>
              </w:rPr>
              <w:t xml:space="preserve"> </w:t>
            </w:r>
            <w:r w:rsidRPr="00567318">
              <w:rPr>
                <w:sz w:val="22"/>
              </w:rPr>
              <w:t>Operator</w:t>
            </w:r>
            <w:r w:rsidRPr="00567318">
              <w:rPr>
                <w:sz w:val="22"/>
                <w:lang w:val="en-US"/>
              </w:rPr>
              <w:t xml:space="preserve"> </w:t>
            </w:r>
            <w:r w:rsidRPr="00567318">
              <w:rPr>
                <w:sz w:val="22"/>
              </w:rPr>
              <w:t>Name</w:t>
            </w:r>
            <w:r w:rsidR="0084508C" w:rsidRPr="00567318">
              <w:rPr>
                <w:sz w:val="22"/>
              </w:rPr>
              <w:t>, 1026</w:t>
            </w:r>
          </w:p>
        </w:tc>
        <w:tc>
          <w:tcPr>
            <w:tcW w:w="2663" w:type="dxa"/>
          </w:tcPr>
          <w:p w14:paraId="708FC2FF" w14:textId="77777777" w:rsidR="0084508C" w:rsidRPr="00567318" w:rsidRDefault="001D66DF" w:rsidP="00856AA8">
            <w:pPr>
              <w:rPr>
                <w:rFonts w:cs="Arial"/>
                <w:sz w:val="22"/>
                <w:lang w:val="en-US"/>
              </w:rPr>
            </w:pPr>
            <w:r w:rsidRPr="00567318">
              <w:rPr>
                <w:rFonts w:cs="Arial"/>
                <w:sz w:val="22"/>
                <w:lang w:val="en-US"/>
              </w:rPr>
              <w:t>String length from 1 to 64 characters, optional field</w:t>
            </w:r>
          </w:p>
        </w:tc>
      </w:tr>
      <w:tr w:rsidR="0084508C" w:rsidRPr="00567318" w14:paraId="4E4AE188" w14:textId="77777777" w:rsidTr="0084508C">
        <w:tc>
          <w:tcPr>
            <w:tcW w:w="3966" w:type="dxa"/>
          </w:tcPr>
          <w:p w14:paraId="5649EC45" w14:textId="77777777" w:rsidR="0084508C" w:rsidRPr="00567318" w:rsidRDefault="0084508C" w:rsidP="00856AA8">
            <w:pPr>
              <w:rPr>
                <w:sz w:val="22"/>
              </w:rPr>
            </w:pPr>
            <w:r w:rsidRPr="00567318">
              <w:rPr>
                <w:sz w:val="22"/>
                <w:lang w:val="en-US"/>
              </w:rPr>
              <w:t>p</w:t>
            </w:r>
            <w:r w:rsidRPr="00567318">
              <w:rPr>
                <w:sz w:val="22"/>
              </w:rPr>
              <w:t>aymentOperatorAddress</w:t>
            </w:r>
          </w:p>
        </w:tc>
        <w:tc>
          <w:tcPr>
            <w:tcW w:w="3654" w:type="dxa"/>
          </w:tcPr>
          <w:p w14:paraId="6CF9FA51" w14:textId="77777777" w:rsidR="0084508C" w:rsidRPr="00567318" w:rsidRDefault="001D66DF" w:rsidP="00856AA8">
            <w:pPr>
              <w:rPr>
                <w:sz w:val="22"/>
              </w:rPr>
            </w:pPr>
            <w:r w:rsidRPr="00567318">
              <w:rPr>
                <w:sz w:val="22"/>
                <w:lang w:val="en-US"/>
              </w:rPr>
              <w:t>P</w:t>
            </w:r>
            <w:r w:rsidRPr="00567318">
              <w:rPr>
                <w:sz w:val="22"/>
              </w:rPr>
              <w:t>ayment</w:t>
            </w:r>
            <w:r w:rsidRPr="00567318">
              <w:rPr>
                <w:sz w:val="22"/>
                <w:lang w:val="en-US"/>
              </w:rPr>
              <w:t xml:space="preserve"> </w:t>
            </w:r>
            <w:r w:rsidRPr="00567318">
              <w:rPr>
                <w:sz w:val="22"/>
              </w:rPr>
              <w:t>Operator</w:t>
            </w:r>
            <w:r w:rsidRPr="00567318">
              <w:rPr>
                <w:sz w:val="22"/>
                <w:lang w:val="en-US"/>
              </w:rPr>
              <w:t xml:space="preserve"> </w:t>
            </w:r>
            <w:r w:rsidRPr="00567318">
              <w:rPr>
                <w:sz w:val="22"/>
              </w:rPr>
              <w:t>Address</w:t>
            </w:r>
            <w:r w:rsidR="0084508C" w:rsidRPr="00567318">
              <w:rPr>
                <w:sz w:val="22"/>
              </w:rPr>
              <w:t>, 1005</w:t>
            </w:r>
          </w:p>
        </w:tc>
        <w:tc>
          <w:tcPr>
            <w:tcW w:w="2663" w:type="dxa"/>
          </w:tcPr>
          <w:p w14:paraId="4D04DACE" w14:textId="77777777" w:rsidR="0084508C" w:rsidRPr="00567318" w:rsidRDefault="001D66DF" w:rsidP="00856AA8">
            <w:pPr>
              <w:rPr>
                <w:rFonts w:cs="Arial"/>
                <w:sz w:val="22"/>
                <w:lang w:val="en-US"/>
              </w:rPr>
            </w:pPr>
            <w:r w:rsidRPr="00567318">
              <w:rPr>
                <w:rFonts w:cs="Arial"/>
                <w:sz w:val="22"/>
                <w:lang w:val="en-US"/>
              </w:rPr>
              <w:t>String length from 1 to 243 characters, optional field</w:t>
            </w:r>
          </w:p>
        </w:tc>
      </w:tr>
      <w:tr w:rsidR="0084508C" w:rsidRPr="00567318" w14:paraId="6B62DDEB" w14:textId="77777777" w:rsidTr="0084508C">
        <w:tc>
          <w:tcPr>
            <w:tcW w:w="3966" w:type="dxa"/>
          </w:tcPr>
          <w:p w14:paraId="29BB104D" w14:textId="77777777" w:rsidR="0084508C" w:rsidRPr="00567318" w:rsidRDefault="0084508C" w:rsidP="00856AA8">
            <w:pPr>
              <w:rPr>
                <w:sz w:val="22"/>
              </w:rPr>
            </w:pPr>
            <w:r w:rsidRPr="00567318">
              <w:rPr>
                <w:sz w:val="22"/>
                <w:lang w:val="en-US"/>
              </w:rPr>
              <w:t>p</w:t>
            </w:r>
            <w:r w:rsidRPr="00567318">
              <w:rPr>
                <w:sz w:val="22"/>
              </w:rPr>
              <w:t>aymentOperatorINN</w:t>
            </w:r>
          </w:p>
        </w:tc>
        <w:tc>
          <w:tcPr>
            <w:tcW w:w="3654" w:type="dxa"/>
          </w:tcPr>
          <w:p w14:paraId="086D110C" w14:textId="6564BDAD" w:rsidR="0084508C" w:rsidRPr="00567318" w:rsidRDefault="001D66DF" w:rsidP="00031999">
            <w:pPr>
              <w:rPr>
                <w:sz w:val="22"/>
              </w:rPr>
            </w:pPr>
            <w:r w:rsidRPr="00567318">
              <w:rPr>
                <w:sz w:val="22"/>
              </w:rPr>
              <w:t xml:space="preserve">Transfer </w:t>
            </w:r>
            <w:proofErr w:type="gramStart"/>
            <w:r w:rsidRPr="00567318">
              <w:rPr>
                <w:sz w:val="22"/>
              </w:rPr>
              <w:t xml:space="preserve">operator's </w:t>
            </w:r>
            <w:r w:rsidR="00031999" w:rsidRPr="00567318">
              <w:rPr>
                <w:sz w:val="22"/>
              </w:rPr>
              <w:t xml:space="preserve"> </w:t>
            </w:r>
            <w:r w:rsidR="00031999" w:rsidRPr="00567318">
              <w:rPr>
                <w:sz w:val="22"/>
                <w:lang w:val="en-US"/>
              </w:rPr>
              <w:t>INN</w:t>
            </w:r>
            <w:proofErr w:type="gramEnd"/>
            <w:r w:rsidR="0084508C" w:rsidRPr="00567318">
              <w:rPr>
                <w:sz w:val="22"/>
              </w:rPr>
              <w:t>, 1016</w:t>
            </w:r>
          </w:p>
        </w:tc>
        <w:tc>
          <w:tcPr>
            <w:tcW w:w="2663" w:type="dxa"/>
          </w:tcPr>
          <w:p w14:paraId="5B33C03D" w14:textId="77777777" w:rsidR="0084508C" w:rsidRPr="00567318" w:rsidRDefault="001D66DF" w:rsidP="001D66DF">
            <w:pPr>
              <w:rPr>
                <w:rFonts w:cs="Arial"/>
                <w:sz w:val="22"/>
                <w:lang w:val="en-US"/>
              </w:rPr>
            </w:pPr>
            <w:r w:rsidRPr="00567318">
              <w:rPr>
                <w:rFonts w:cs="Arial"/>
                <w:sz w:val="22"/>
                <w:lang w:val="en-US"/>
              </w:rPr>
              <w:t>A string of 10 to 12 characters in length, in the format of NNNNNNNNNN, optional field</w:t>
            </w:r>
          </w:p>
        </w:tc>
      </w:tr>
      <w:bookmarkEnd w:id="276"/>
      <w:bookmarkEnd w:id="277"/>
    </w:tbl>
    <w:p w14:paraId="4AE86094" w14:textId="77777777" w:rsidR="000B0080" w:rsidRPr="00567318" w:rsidRDefault="000B0080" w:rsidP="004F178F">
      <w:pPr>
        <w:spacing w:after="160" w:line="259" w:lineRule="auto"/>
        <w:rPr>
          <w:sz w:val="22"/>
          <w:lang w:val="en-US"/>
        </w:rPr>
      </w:pPr>
    </w:p>
    <w:p w14:paraId="17CCB8DB" w14:textId="380CBBD7" w:rsidR="00900722" w:rsidRPr="00567318" w:rsidRDefault="00092B74" w:rsidP="008D1982">
      <w:pPr>
        <w:pStyle w:val="3"/>
        <w:rPr>
          <w:lang w:val="en-US"/>
        </w:rPr>
      </w:pPr>
      <w:bookmarkStart w:id="292" w:name="_2.1.1.8_Customer_(customer)"/>
      <w:bookmarkEnd w:id="292"/>
      <w:r w:rsidRPr="00567318">
        <w:rPr>
          <w:lang w:val="en-US"/>
        </w:rPr>
        <w:lastRenderedPageBreak/>
        <w:t>2.1.1.8 Customer (customer) information, 1256</w:t>
      </w:r>
    </w:p>
    <w:tbl>
      <w:tblPr>
        <w:tblStyle w:val="a5"/>
        <w:tblW w:w="0" w:type="auto"/>
        <w:tblLook w:val="04A0" w:firstRow="1" w:lastRow="0" w:firstColumn="1" w:lastColumn="0" w:noHBand="0" w:noVBand="1"/>
      </w:tblPr>
      <w:tblGrid>
        <w:gridCol w:w="3587"/>
        <w:gridCol w:w="3587"/>
        <w:gridCol w:w="3588"/>
      </w:tblGrid>
      <w:tr w:rsidR="00900722" w:rsidRPr="00567318" w14:paraId="0913E7A4" w14:textId="77777777" w:rsidTr="00A24B74">
        <w:tc>
          <w:tcPr>
            <w:tcW w:w="3587" w:type="dxa"/>
          </w:tcPr>
          <w:p w14:paraId="3B7F1B9B" w14:textId="3AB5DB1A" w:rsidR="00900722" w:rsidRPr="00567318" w:rsidRDefault="00900722" w:rsidP="00900722">
            <w:pPr>
              <w:spacing w:after="160" w:line="259" w:lineRule="auto"/>
              <w:rPr>
                <w:rFonts w:asciiTheme="majorHAnsi" w:hAnsiTheme="majorHAnsi" w:cstheme="majorHAnsi"/>
                <w:sz w:val="22"/>
                <w:lang w:val="en-US"/>
              </w:rPr>
            </w:pPr>
            <w:ins w:id="293" w:author="notfound.inc@outlook.com" w:date="2021-07-26T14:50:00Z">
              <w:r w:rsidRPr="00567318">
                <w:rPr>
                  <w:sz w:val="22"/>
                  <w:lang w:val="en-US"/>
                </w:rPr>
                <w:t>name</w:t>
              </w:r>
            </w:ins>
          </w:p>
        </w:tc>
        <w:tc>
          <w:tcPr>
            <w:tcW w:w="3587" w:type="dxa"/>
          </w:tcPr>
          <w:p w14:paraId="7011166F" w14:textId="22D8965E" w:rsidR="00900722" w:rsidRPr="00567318" w:rsidRDefault="00900722" w:rsidP="00900722">
            <w:pPr>
              <w:spacing w:after="160" w:line="259" w:lineRule="auto"/>
              <w:rPr>
                <w:rFonts w:asciiTheme="majorHAnsi" w:hAnsiTheme="majorHAnsi" w:cstheme="majorHAnsi"/>
                <w:sz w:val="22"/>
                <w:lang w:val="en-US"/>
              </w:rPr>
            </w:pPr>
            <w:r w:rsidRPr="00567318">
              <w:rPr>
                <w:sz w:val="22"/>
              </w:rPr>
              <w:t>Buyer (client), 1227</w:t>
            </w:r>
          </w:p>
        </w:tc>
        <w:tc>
          <w:tcPr>
            <w:tcW w:w="3588" w:type="dxa"/>
          </w:tcPr>
          <w:p w14:paraId="5A96894C" w14:textId="57DA42F9" w:rsidR="00900722" w:rsidRPr="00567318" w:rsidRDefault="00900722" w:rsidP="00900722">
            <w:pPr>
              <w:spacing w:after="160" w:line="259" w:lineRule="auto"/>
              <w:rPr>
                <w:rFonts w:asciiTheme="majorHAnsi" w:hAnsiTheme="majorHAnsi" w:cstheme="majorHAnsi"/>
                <w:sz w:val="22"/>
                <w:lang w:val="en-US"/>
              </w:rPr>
            </w:pPr>
            <w:r w:rsidRPr="00567318">
              <w:rPr>
                <w:sz w:val="22"/>
                <w:lang w:val="en-US"/>
              </w:rPr>
              <w:t>String from 1 to 239 characters, optional</w:t>
            </w:r>
          </w:p>
        </w:tc>
      </w:tr>
      <w:tr w:rsidR="00900722" w:rsidRPr="00567318" w14:paraId="1E5EF875" w14:textId="77777777" w:rsidTr="00A24B74">
        <w:tc>
          <w:tcPr>
            <w:tcW w:w="3587" w:type="dxa"/>
          </w:tcPr>
          <w:p w14:paraId="06BB4524" w14:textId="6DA358C6" w:rsidR="00900722" w:rsidRPr="00567318" w:rsidRDefault="00900722" w:rsidP="00900722">
            <w:pPr>
              <w:spacing w:after="160" w:line="259" w:lineRule="auto"/>
              <w:rPr>
                <w:rFonts w:asciiTheme="majorHAnsi" w:hAnsiTheme="majorHAnsi" w:cstheme="majorHAnsi"/>
                <w:sz w:val="22"/>
                <w:lang w:val="en-US"/>
              </w:rPr>
            </w:pPr>
            <w:ins w:id="294" w:author="notfound.inc@outlook.com" w:date="2021-07-26T14:50:00Z">
              <w:r w:rsidRPr="00567318">
                <w:rPr>
                  <w:sz w:val="22"/>
                  <w:lang w:val="en-US"/>
                </w:rPr>
                <w:t>inn</w:t>
              </w:r>
            </w:ins>
          </w:p>
        </w:tc>
        <w:tc>
          <w:tcPr>
            <w:tcW w:w="3587" w:type="dxa"/>
          </w:tcPr>
          <w:p w14:paraId="5BAA2145" w14:textId="6A0D5CE7" w:rsidR="00900722" w:rsidRPr="00567318" w:rsidRDefault="00900722" w:rsidP="00900722">
            <w:pPr>
              <w:spacing w:after="160" w:line="259" w:lineRule="auto"/>
              <w:rPr>
                <w:rFonts w:asciiTheme="majorHAnsi" w:hAnsiTheme="majorHAnsi" w:cstheme="majorHAnsi"/>
                <w:sz w:val="22"/>
                <w:lang w:val="en-US"/>
              </w:rPr>
            </w:pPr>
            <w:r w:rsidRPr="00567318">
              <w:rPr>
                <w:sz w:val="22"/>
                <w:lang w:val="en-US"/>
              </w:rPr>
              <w:t>TIN of the buyer (client), 1228</w:t>
            </w:r>
          </w:p>
        </w:tc>
        <w:tc>
          <w:tcPr>
            <w:tcW w:w="3588" w:type="dxa"/>
          </w:tcPr>
          <w:p w14:paraId="28CB31BA" w14:textId="6B483D52" w:rsidR="00900722" w:rsidRPr="00567318" w:rsidRDefault="00900722" w:rsidP="00900722">
            <w:pPr>
              <w:spacing w:after="160" w:line="259" w:lineRule="auto"/>
              <w:rPr>
                <w:rFonts w:asciiTheme="majorHAnsi" w:hAnsiTheme="majorHAnsi" w:cstheme="majorHAnsi"/>
                <w:sz w:val="22"/>
                <w:lang w:val="en-US"/>
              </w:rPr>
            </w:pPr>
            <w:r w:rsidRPr="00567318">
              <w:rPr>
                <w:sz w:val="22"/>
                <w:lang w:val="en-US"/>
              </w:rPr>
              <w:t xml:space="preserve">String from 10 to 12 characters long, format </w:t>
            </w:r>
            <w:r w:rsidRPr="00567318">
              <w:rPr>
                <w:sz w:val="22"/>
              </w:rPr>
              <w:t>ЦЦЦЦЦЦЦЦЦЦЦЦ</w:t>
            </w:r>
            <w:r w:rsidRPr="00567318">
              <w:rPr>
                <w:sz w:val="22"/>
                <w:lang w:val="en-US"/>
              </w:rPr>
              <w:t xml:space="preserve"> </w:t>
            </w:r>
            <w:r w:rsidRPr="00567318">
              <w:rPr>
                <w:sz w:val="22"/>
              </w:rPr>
              <w:t>ЦЦЦЦЦЦЦЦЦЦЦЦ</w:t>
            </w:r>
            <w:r w:rsidRPr="00567318">
              <w:rPr>
                <w:sz w:val="22"/>
                <w:lang w:val="en-US"/>
              </w:rPr>
              <w:t>, an optional field</w:t>
            </w:r>
          </w:p>
        </w:tc>
      </w:tr>
      <w:tr w:rsidR="00900722" w:rsidRPr="00567318" w14:paraId="7BA14BDA" w14:textId="77777777" w:rsidTr="00A24B74">
        <w:tc>
          <w:tcPr>
            <w:tcW w:w="3587" w:type="dxa"/>
          </w:tcPr>
          <w:p w14:paraId="27C30CCD" w14:textId="2E918616" w:rsidR="00900722" w:rsidRPr="00567318" w:rsidRDefault="00900722" w:rsidP="00900722">
            <w:pPr>
              <w:spacing w:after="160" w:line="259" w:lineRule="auto"/>
              <w:rPr>
                <w:rFonts w:asciiTheme="majorHAnsi" w:hAnsiTheme="majorHAnsi" w:cstheme="majorHAnsi"/>
                <w:sz w:val="22"/>
                <w:lang w:val="en-US"/>
              </w:rPr>
            </w:pPr>
            <w:ins w:id="295" w:author="notfound.inc@outlook.com" w:date="2021-07-26T14:50:00Z">
              <w:r w:rsidRPr="00567318">
                <w:rPr>
                  <w:sz w:val="22"/>
                  <w:lang w:val="en-US"/>
                </w:rPr>
                <w:t>birthDate</w:t>
              </w:r>
            </w:ins>
          </w:p>
        </w:tc>
        <w:tc>
          <w:tcPr>
            <w:tcW w:w="3587" w:type="dxa"/>
          </w:tcPr>
          <w:p w14:paraId="3C6E5B79" w14:textId="1DB1F212" w:rsidR="00900722" w:rsidRPr="00567318" w:rsidRDefault="00900722" w:rsidP="00900722">
            <w:pPr>
              <w:spacing w:after="160" w:line="259" w:lineRule="auto"/>
              <w:rPr>
                <w:rFonts w:asciiTheme="majorHAnsi" w:hAnsiTheme="majorHAnsi" w:cstheme="majorHAnsi"/>
                <w:sz w:val="22"/>
                <w:lang w:val="en-US"/>
              </w:rPr>
            </w:pPr>
            <w:r w:rsidRPr="00567318">
              <w:rPr>
                <w:sz w:val="22"/>
                <w:lang w:val="en-US"/>
              </w:rPr>
              <w:t>Date of birth of the buyer (client), 1243</w:t>
            </w:r>
          </w:p>
        </w:tc>
        <w:tc>
          <w:tcPr>
            <w:tcW w:w="3588" w:type="dxa"/>
          </w:tcPr>
          <w:p w14:paraId="70B808EC" w14:textId="4D655E16" w:rsidR="00900722" w:rsidRPr="00567318" w:rsidRDefault="00900722" w:rsidP="00900722">
            <w:pPr>
              <w:spacing w:after="160" w:line="259" w:lineRule="auto"/>
              <w:rPr>
                <w:rFonts w:asciiTheme="majorHAnsi" w:hAnsiTheme="majorHAnsi" w:cstheme="majorHAnsi"/>
                <w:sz w:val="22"/>
                <w:lang w:val="en-US"/>
              </w:rPr>
            </w:pPr>
            <w:r w:rsidRPr="00567318">
              <w:rPr>
                <w:sz w:val="22"/>
                <w:lang w:val="en-US"/>
              </w:rPr>
              <w:t>String 10 characters, format DD.MM.YYYY, optional field</w:t>
            </w:r>
          </w:p>
        </w:tc>
      </w:tr>
      <w:tr w:rsidR="00900722" w:rsidRPr="00567318" w14:paraId="642AC98B" w14:textId="77777777" w:rsidTr="00A24B74">
        <w:tc>
          <w:tcPr>
            <w:tcW w:w="3587" w:type="dxa"/>
          </w:tcPr>
          <w:p w14:paraId="1AA546C0" w14:textId="1FD1D209" w:rsidR="00900722" w:rsidRPr="00567318" w:rsidRDefault="00900722" w:rsidP="00900722">
            <w:pPr>
              <w:spacing w:after="160" w:line="259" w:lineRule="auto"/>
              <w:rPr>
                <w:rFonts w:asciiTheme="majorHAnsi" w:hAnsiTheme="majorHAnsi" w:cstheme="majorHAnsi"/>
                <w:sz w:val="22"/>
                <w:lang w:val="en-US"/>
              </w:rPr>
            </w:pPr>
            <w:ins w:id="296" w:author="notfound.inc@outlook.com" w:date="2021-07-26T14:50:00Z">
              <w:r w:rsidRPr="00567318">
                <w:rPr>
                  <w:sz w:val="22"/>
                  <w:lang w:val="en-US"/>
                </w:rPr>
                <w:t>citizenship</w:t>
              </w:r>
            </w:ins>
          </w:p>
        </w:tc>
        <w:tc>
          <w:tcPr>
            <w:tcW w:w="3587" w:type="dxa"/>
          </w:tcPr>
          <w:p w14:paraId="75E7DC62" w14:textId="4EA06272" w:rsidR="00900722" w:rsidRPr="00567318" w:rsidRDefault="00900722" w:rsidP="00900722">
            <w:pPr>
              <w:spacing w:after="160" w:line="259" w:lineRule="auto"/>
              <w:rPr>
                <w:rFonts w:asciiTheme="majorHAnsi" w:hAnsiTheme="majorHAnsi" w:cstheme="majorHAnsi"/>
                <w:sz w:val="22"/>
                <w:lang w:val="en-US"/>
              </w:rPr>
            </w:pPr>
            <w:r w:rsidRPr="00567318">
              <w:rPr>
                <w:sz w:val="22"/>
              </w:rPr>
              <w:t>Citizenship, 1244</w:t>
            </w:r>
          </w:p>
        </w:tc>
        <w:tc>
          <w:tcPr>
            <w:tcW w:w="3588" w:type="dxa"/>
          </w:tcPr>
          <w:p w14:paraId="5AFE94E9" w14:textId="44D75007" w:rsidR="00900722" w:rsidRPr="00567318" w:rsidRDefault="00900722" w:rsidP="00900722">
            <w:pPr>
              <w:spacing w:after="160" w:line="259" w:lineRule="auto"/>
              <w:rPr>
                <w:rFonts w:asciiTheme="majorHAnsi" w:hAnsiTheme="majorHAnsi" w:cstheme="majorHAnsi"/>
                <w:sz w:val="22"/>
                <w:lang w:val="en-US"/>
              </w:rPr>
            </w:pPr>
            <w:r w:rsidRPr="00567318">
              <w:rPr>
                <w:sz w:val="22"/>
                <w:lang w:val="en-US"/>
              </w:rPr>
              <w:t>A string of 1 to 3 characters in length, CTSC format, optional field.</w:t>
            </w:r>
          </w:p>
        </w:tc>
      </w:tr>
      <w:tr w:rsidR="00900722" w:rsidRPr="00567318" w14:paraId="1AD77478" w14:textId="77777777" w:rsidTr="00A24B74">
        <w:tc>
          <w:tcPr>
            <w:tcW w:w="3587" w:type="dxa"/>
          </w:tcPr>
          <w:p w14:paraId="4CF00956" w14:textId="4F736727" w:rsidR="00900722" w:rsidRPr="00567318" w:rsidRDefault="00900722" w:rsidP="00900722">
            <w:pPr>
              <w:spacing w:after="160" w:line="259" w:lineRule="auto"/>
              <w:rPr>
                <w:rFonts w:asciiTheme="majorHAnsi" w:hAnsiTheme="majorHAnsi" w:cstheme="majorHAnsi"/>
                <w:sz w:val="22"/>
                <w:lang w:val="en-US"/>
              </w:rPr>
            </w:pPr>
            <w:ins w:id="297" w:author="notfound.inc@outlook.com" w:date="2021-07-26T14:50:00Z">
              <w:r w:rsidRPr="00567318">
                <w:rPr>
                  <w:sz w:val="22"/>
                  <w:lang w:val="en-US"/>
                </w:rPr>
                <w:t>identityDocumentCode</w:t>
              </w:r>
            </w:ins>
          </w:p>
        </w:tc>
        <w:tc>
          <w:tcPr>
            <w:tcW w:w="3587" w:type="dxa"/>
          </w:tcPr>
          <w:p w14:paraId="5882CE02" w14:textId="79ED9B4F" w:rsidR="00900722" w:rsidRPr="00567318" w:rsidRDefault="00900722" w:rsidP="00900722">
            <w:pPr>
              <w:spacing w:after="160" w:line="259" w:lineRule="auto"/>
              <w:rPr>
                <w:rFonts w:asciiTheme="majorHAnsi" w:hAnsiTheme="majorHAnsi" w:cstheme="majorHAnsi"/>
                <w:sz w:val="22"/>
                <w:lang w:val="en-US"/>
              </w:rPr>
            </w:pPr>
            <w:r w:rsidRPr="00567318">
              <w:rPr>
                <w:sz w:val="22"/>
              </w:rPr>
              <w:t>Identity document type code, 1245</w:t>
            </w:r>
          </w:p>
        </w:tc>
        <w:tc>
          <w:tcPr>
            <w:tcW w:w="3588" w:type="dxa"/>
          </w:tcPr>
          <w:p w14:paraId="2D260DE0" w14:textId="1325F4D0" w:rsidR="00900722" w:rsidRPr="00567318" w:rsidRDefault="00900722" w:rsidP="00900722">
            <w:pPr>
              <w:spacing w:after="160" w:line="259" w:lineRule="auto"/>
              <w:rPr>
                <w:rFonts w:asciiTheme="majorHAnsi" w:hAnsiTheme="majorHAnsi" w:cstheme="majorHAnsi"/>
                <w:sz w:val="22"/>
                <w:lang w:val="en-US"/>
              </w:rPr>
            </w:pPr>
            <w:r w:rsidRPr="00567318">
              <w:rPr>
                <w:sz w:val="22"/>
                <w:lang w:val="en-US"/>
              </w:rPr>
              <w:t>The service will automatically complete the string with spaces up to 3 characters.</w:t>
            </w:r>
          </w:p>
        </w:tc>
      </w:tr>
      <w:tr w:rsidR="00900722" w:rsidRPr="00567318" w14:paraId="44CCE616" w14:textId="77777777" w:rsidTr="00A24B74">
        <w:tc>
          <w:tcPr>
            <w:tcW w:w="3587" w:type="dxa"/>
          </w:tcPr>
          <w:p w14:paraId="1C7C86D4" w14:textId="194932BD" w:rsidR="00900722" w:rsidRPr="00567318" w:rsidRDefault="00900722" w:rsidP="00900722">
            <w:pPr>
              <w:spacing w:after="160" w:line="259" w:lineRule="auto"/>
              <w:rPr>
                <w:rFonts w:asciiTheme="majorHAnsi" w:hAnsiTheme="majorHAnsi" w:cstheme="majorHAnsi"/>
                <w:sz w:val="22"/>
                <w:lang w:val="en-US"/>
              </w:rPr>
            </w:pPr>
            <w:ins w:id="298" w:author="notfound.inc@outlook.com" w:date="2021-07-26T14:50:00Z">
              <w:r w:rsidRPr="00567318">
                <w:rPr>
                  <w:sz w:val="22"/>
                  <w:lang w:val="en-US"/>
                </w:rPr>
                <w:t>a</w:t>
              </w:r>
              <w:r w:rsidRPr="00567318">
                <w:rPr>
                  <w:sz w:val="22"/>
                </w:rPr>
                <w:t>ddress</w:t>
              </w:r>
            </w:ins>
          </w:p>
        </w:tc>
        <w:tc>
          <w:tcPr>
            <w:tcW w:w="3587" w:type="dxa"/>
          </w:tcPr>
          <w:p w14:paraId="569BD145" w14:textId="2B6C151F" w:rsidR="00900722" w:rsidRPr="00567318" w:rsidRDefault="00900722" w:rsidP="00900722">
            <w:pPr>
              <w:spacing w:after="160" w:line="259" w:lineRule="auto"/>
              <w:rPr>
                <w:rFonts w:asciiTheme="majorHAnsi" w:hAnsiTheme="majorHAnsi" w:cstheme="majorHAnsi"/>
                <w:sz w:val="22"/>
                <w:lang w:val="en-US"/>
              </w:rPr>
            </w:pPr>
            <w:r w:rsidRPr="00567318">
              <w:rPr>
                <w:sz w:val="22"/>
              </w:rPr>
              <w:t>Buyer (client) address, 1254</w:t>
            </w:r>
          </w:p>
        </w:tc>
        <w:tc>
          <w:tcPr>
            <w:tcW w:w="3588" w:type="dxa"/>
          </w:tcPr>
          <w:p w14:paraId="32B82E51" w14:textId="322D81FE" w:rsidR="00900722" w:rsidRPr="00567318" w:rsidRDefault="00900722" w:rsidP="00900722">
            <w:pPr>
              <w:spacing w:after="160" w:line="259" w:lineRule="auto"/>
              <w:rPr>
                <w:rFonts w:asciiTheme="majorHAnsi" w:hAnsiTheme="majorHAnsi" w:cstheme="majorHAnsi"/>
                <w:sz w:val="22"/>
                <w:lang w:val="en-US"/>
              </w:rPr>
            </w:pPr>
            <w:r w:rsidRPr="00567318">
              <w:rPr>
                <w:sz w:val="22"/>
                <w:lang w:val="en-US"/>
              </w:rPr>
              <w:t xml:space="preserve">String 2 characters long, format </w:t>
            </w:r>
            <w:r w:rsidRPr="00567318">
              <w:rPr>
                <w:sz w:val="22"/>
              </w:rPr>
              <w:t>ЦЦ</w:t>
            </w:r>
            <w:r w:rsidRPr="00567318">
              <w:rPr>
                <w:sz w:val="22"/>
                <w:lang w:val="en-US"/>
              </w:rPr>
              <w:t>, optional field</w:t>
            </w:r>
          </w:p>
        </w:tc>
      </w:tr>
    </w:tbl>
    <w:p w14:paraId="385AC1AD" w14:textId="47D6D596" w:rsidR="00092B74" w:rsidRPr="00567318" w:rsidRDefault="00092B74" w:rsidP="004F178F">
      <w:pPr>
        <w:spacing w:after="160" w:line="259" w:lineRule="auto"/>
        <w:rPr>
          <w:rFonts w:asciiTheme="majorHAnsi" w:hAnsiTheme="majorHAnsi" w:cstheme="majorHAnsi"/>
          <w:sz w:val="22"/>
          <w:lang w:val="en-US"/>
        </w:rPr>
      </w:pPr>
    </w:p>
    <w:p w14:paraId="0FB7C6F9" w14:textId="7F56E0CF" w:rsidR="00900722" w:rsidRPr="00567318" w:rsidRDefault="003B7D80" w:rsidP="008D1982">
      <w:pPr>
        <w:pStyle w:val="3"/>
        <w:rPr>
          <w:lang w:val="en-US"/>
        </w:rPr>
      </w:pPr>
      <w:bookmarkStart w:id="299" w:name="_2.1.1.9_Operational_details"/>
      <w:bookmarkEnd w:id="299"/>
      <w:r w:rsidRPr="00567318">
        <w:rPr>
          <w:lang w:val="en-US"/>
        </w:rPr>
        <w:t>2.1.1.9 Operational details of the check, 1270</w:t>
      </w:r>
    </w:p>
    <w:tbl>
      <w:tblPr>
        <w:tblStyle w:val="a5"/>
        <w:tblW w:w="0" w:type="auto"/>
        <w:tblLook w:val="04A0" w:firstRow="1" w:lastRow="0" w:firstColumn="1" w:lastColumn="0" w:noHBand="0" w:noVBand="1"/>
      </w:tblPr>
      <w:tblGrid>
        <w:gridCol w:w="3587"/>
        <w:gridCol w:w="3587"/>
        <w:gridCol w:w="3588"/>
      </w:tblGrid>
      <w:tr w:rsidR="003B7D80" w:rsidRPr="00567318" w14:paraId="510B3259" w14:textId="77777777" w:rsidTr="00A24B74">
        <w:tc>
          <w:tcPr>
            <w:tcW w:w="3587" w:type="dxa"/>
          </w:tcPr>
          <w:p w14:paraId="35E5971B" w14:textId="361E07FE" w:rsidR="003B7D80" w:rsidRPr="00567318" w:rsidRDefault="003B7D80" w:rsidP="003B7D80">
            <w:pPr>
              <w:spacing w:after="160" w:line="259" w:lineRule="auto"/>
              <w:rPr>
                <w:rFonts w:asciiTheme="majorHAnsi" w:hAnsiTheme="majorHAnsi" w:cstheme="majorHAnsi"/>
                <w:sz w:val="22"/>
                <w:lang w:val="en-US"/>
              </w:rPr>
            </w:pPr>
            <w:ins w:id="300" w:author="notfound.inc@outlook.com" w:date="2021-07-26T14:50:00Z">
              <w:r w:rsidRPr="00567318">
                <w:rPr>
                  <w:sz w:val="22"/>
                  <w:lang w:val="en-US"/>
                </w:rPr>
                <w:t>date</w:t>
              </w:r>
            </w:ins>
          </w:p>
        </w:tc>
        <w:tc>
          <w:tcPr>
            <w:tcW w:w="3587" w:type="dxa"/>
          </w:tcPr>
          <w:p w14:paraId="62797A42" w14:textId="72D1D20D" w:rsidR="003B7D80" w:rsidRPr="00567318" w:rsidRDefault="003B7D80" w:rsidP="003B7D80">
            <w:pPr>
              <w:spacing w:after="160" w:line="259" w:lineRule="auto"/>
              <w:rPr>
                <w:rFonts w:asciiTheme="majorHAnsi" w:hAnsiTheme="majorHAnsi" w:cstheme="majorHAnsi"/>
                <w:sz w:val="22"/>
                <w:lang w:val="en-US"/>
              </w:rPr>
            </w:pPr>
            <w:r w:rsidRPr="00567318">
              <w:rPr>
                <w:sz w:val="22"/>
              </w:rPr>
              <w:t>Date, time of operation, 1273</w:t>
            </w:r>
          </w:p>
        </w:tc>
        <w:tc>
          <w:tcPr>
            <w:tcW w:w="3588" w:type="dxa"/>
          </w:tcPr>
          <w:p w14:paraId="6954119D" w14:textId="71F8620B" w:rsidR="003B7D80" w:rsidRPr="00567318" w:rsidRDefault="003B7D80" w:rsidP="003B7D80">
            <w:pPr>
              <w:spacing w:after="160" w:line="259" w:lineRule="auto"/>
              <w:rPr>
                <w:rFonts w:asciiTheme="majorHAnsi" w:hAnsiTheme="majorHAnsi" w:cstheme="majorHAnsi"/>
                <w:sz w:val="22"/>
                <w:lang w:val="en-US"/>
              </w:rPr>
            </w:pPr>
            <w:r w:rsidRPr="00567318">
              <w:rPr>
                <w:sz w:val="22"/>
                <w:lang w:val="en-US"/>
              </w:rPr>
              <w:t>Time as string in ISO8601 format, optional field</w:t>
            </w:r>
          </w:p>
        </w:tc>
      </w:tr>
      <w:tr w:rsidR="003B7D80" w:rsidRPr="00567318" w14:paraId="0F69675E" w14:textId="77777777" w:rsidTr="00A24B74">
        <w:tc>
          <w:tcPr>
            <w:tcW w:w="3587" w:type="dxa"/>
          </w:tcPr>
          <w:p w14:paraId="6A9E4DA6" w14:textId="3925799C" w:rsidR="003B7D80" w:rsidRPr="00567318" w:rsidRDefault="003B7D80" w:rsidP="003B7D80">
            <w:pPr>
              <w:spacing w:after="160" w:line="259" w:lineRule="auto"/>
              <w:rPr>
                <w:rFonts w:asciiTheme="majorHAnsi" w:hAnsiTheme="majorHAnsi" w:cstheme="majorHAnsi"/>
                <w:sz w:val="22"/>
                <w:lang w:val="en-US"/>
              </w:rPr>
            </w:pPr>
            <w:ins w:id="301" w:author="notfound.inc@outlook.com" w:date="2021-07-26T14:50:00Z">
              <w:r w:rsidRPr="00567318">
                <w:rPr>
                  <w:sz w:val="22"/>
                  <w:lang w:val="en-US"/>
                </w:rPr>
                <w:t>id</w:t>
              </w:r>
            </w:ins>
          </w:p>
        </w:tc>
        <w:tc>
          <w:tcPr>
            <w:tcW w:w="3587" w:type="dxa"/>
          </w:tcPr>
          <w:p w14:paraId="1796963D" w14:textId="77777777" w:rsidR="003B7D80" w:rsidRPr="00567318" w:rsidRDefault="003B7D80" w:rsidP="003B7D80">
            <w:pPr>
              <w:spacing w:after="160" w:line="259" w:lineRule="auto"/>
              <w:rPr>
                <w:rFonts w:asciiTheme="majorHAnsi" w:hAnsiTheme="majorHAnsi" w:cstheme="majorHAnsi"/>
                <w:sz w:val="22"/>
                <w:lang w:val="en-US"/>
              </w:rPr>
            </w:pPr>
            <w:r w:rsidRPr="00567318">
              <w:rPr>
                <w:rFonts w:asciiTheme="majorHAnsi" w:hAnsiTheme="majorHAnsi" w:cstheme="majorHAnsi"/>
                <w:sz w:val="22"/>
                <w:lang w:val="en-US"/>
              </w:rPr>
              <w:t>Operation ID, 1271</w:t>
            </w:r>
          </w:p>
          <w:p w14:paraId="070E5F28" w14:textId="77777777" w:rsidR="003B7D80" w:rsidRPr="00567318" w:rsidRDefault="003B7D80" w:rsidP="003B7D80">
            <w:pPr>
              <w:spacing w:after="160" w:line="259" w:lineRule="auto"/>
              <w:rPr>
                <w:rFonts w:asciiTheme="majorHAnsi" w:hAnsiTheme="majorHAnsi" w:cstheme="majorHAnsi"/>
                <w:sz w:val="22"/>
                <w:lang w:val="en-US"/>
              </w:rPr>
            </w:pPr>
          </w:p>
          <w:p w14:paraId="3597578D" w14:textId="4D652F76" w:rsidR="003B7D80" w:rsidRPr="00567318" w:rsidRDefault="003B7D80" w:rsidP="003B7D80">
            <w:pPr>
              <w:spacing w:after="160" w:line="259" w:lineRule="auto"/>
              <w:rPr>
                <w:rFonts w:asciiTheme="majorHAnsi" w:hAnsiTheme="majorHAnsi" w:cstheme="majorHAnsi"/>
                <w:i/>
                <w:sz w:val="22"/>
                <w:lang w:val="en-US"/>
              </w:rPr>
            </w:pPr>
            <w:r w:rsidRPr="00567318">
              <w:rPr>
                <w:rFonts w:asciiTheme="majorHAnsi" w:hAnsiTheme="majorHAnsi" w:cstheme="majorHAnsi"/>
                <w:i/>
                <w:sz w:val="22"/>
                <w:lang w:val="en-US"/>
              </w:rPr>
              <w:t>Accepts the values "0" until the value of the FTS of Russia requisite is determined.</w:t>
            </w:r>
          </w:p>
        </w:tc>
        <w:tc>
          <w:tcPr>
            <w:tcW w:w="3588" w:type="dxa"/>
          </w:tcPr>
          <w:p w14:paraId="0A068030" w14:textId="60D64178" w:rsidR="003B7D80" w:rsidRPr="00567318" w:rsidRDefault="003B7D80" w:rsidP="003B7D80">
            <w:pPr>
              <w:spacing w:after="160" w:line="259" w:lineRule="auto"/>
              <w:rPr>
                <w:rFonts w:asciiTheme="majorHAnsi" w:hAnsiTheme="majorHAnsi" w:cstheme="majorHAnsi"/>
                <w:sz w:val="22"/>
                <w:lang w:val="en-US"/>
              </w:rPr>
            </w:pPr>
            <w:r w:rsidRPr="00567318">
              <w:rPr>
                <w:sz w:val="22"/>
                <w:lang w:val="en-US"/>
              </w:rPr>
              <w:t>Number from 0 to 255, optional field, optional field</w:t>
            </w:r>
          </w:p>
        </w:tc>
      </w:tr>
      <w:tr w:rsidR="003B7D80" w:rsidRPr="00567318" w14:paraId="530982B5" w14:textId="77777777" w:rsidTr="00A24B74">
        <w:tc>
          <w:tcPr>
            <w:tcW w:w="3587" w:type="dxa"/>
          </w:tcPr>
          <w:p w14:paraId="1F23A374" w14:textId="6DB72372" w:rsidR="003B7D80" w:rsidRPr="00567318" w:rsidRDefault="003B7D80" w:rsidP="003B7D80">
            <w:pPr>
              <w:spacing w:after="160" w:line="259" w:lineRule="auto"/>
              <w:rPr>
                <w:rFonts w:asciiTheme="majorHAnsi" w:hAnsiTheme="majorHAnsi" w:cstheme="majorHAnsi"/>
                <w:sz w:val="22"/>
                <w:lang w:val="en-US"/>
              </w:rPr>
            </w:pPr>
            <w:ins w:id="302" w:author="notfound.inc@outlook.com" w:date="2021-07-26T14:50:00Z">
              <w:r w:rsidRPr="00567318">
                <w:rPr>
                  <w:sz w:val="22"/>
                  <w:lang w:val="en-US"/>
                </w:rPr>
                <w:t>value</w:t>
              </w:r>
            </w:ins>
          </w:p>
        </w:tc>
        <w:tc>
          <w:tcPr>
            <w:tcW w:w="3587" w:type="dxa"/>
          </w:tcPr>
          <w:p w14:paraId="59AF2EB4" w14:textId="3C7CB958" w:rsidR="003B7D80" w:rsidRPr="00567318" w:rsidRDefault="003B7D80" w:rsidP="003B7D80">
            <w:pPr>
              <w:spacing w:after="160" w:line="259" w:lineRule="auto"/>
              <w:rPr>
                <w:rFonts w:asciiTheme="majorHAnsi" w:hAnsiTheme="majorHAnsi" w:cstheme="majorHAnsi"/>
                <w:sz w:val="22"/>
                <w:lang w:val="en-US"/>
              </w:rPr>
            </w:pPr>
            <w:r w:rsidRPr="00567318">
              <w:rPr>
                <w:rFonts w:asciiTheme="majorHAnsi" w:hAnsiTheme="majorHAnsi" w:cstheme="majorHAnsi"/>
                <w:sz w:val="22"/>
                <w:lang w:val="en-US"/>
              </w:rPr>
              <w:t>Operation data, 1272</w:t>
            </w:r>
          </w:p>
        </w:tc>
        <w:tc>
          <w:tcPr>
            <w:tcW w:w="3588" w:type="dxa"/>
          </w:tcPr>
          <w:p w14:paraId="309F9A04" w14:textId="169A9401" w:rsidR="003B7D80" w:rsidRPr="00567318" w:rsidRDefault="003B7D80" w:rsidP="003B7D80">
            <w:pPr>
              <w:spacing w:after="160" w:line="259" w:lineRule="auto"/>
              <w:rPr>
                <w:rFonts w:asciiTheme="majorHAnsi" w:hAnsiTheme="majorHAnsi" w:cstheme="majorHAnsi"/>
                <w:sz w:val="22"/>
                <w:lang w:val="en-US"/>
              </w:rPr>
            </w:pPr>
            <w:r w:rsidRPr="00567318">
              <w:rPr>
                <w:sz w:val="22"/>
                <w:lang w:val="en-US"/>
              </w:rPr>
              <w:t>String from 1 to 64 characters, optional field</w:t>
            </w:r>
          </w:p>
        </w:tc>
      </w:tr>
    </w:tbl>
    <w:p w14:paraId="1DBF20F5" w14:textId="77777777" w:rsidR="003B7D80" w:rsidRPr="00567318" w:rsidRDefault="003B7D80" w:rsidP="004F178F">
      <w:pPr>
        <w:spacing w:after="160" w:line="259" w:lineRule="auto"/>
        <w:rPr>
          <w:rFonts w:asciiTheme="majorHAnsi" w:hAnsiTheme="majorHAnsi" w:cstheme="majorHAnsi"/>
          <w:sz w:val="22"/>
          <w:lang w:val="en-US"/>
        </w:rPr>
      </w:pPr>
    </w:p>
    <w:p w14:paraId="2A296D8D" w14:textId="7FB11B0B" w:rsidR="003B7D80" w:rsidRPr="00567318" w:rsidRDefault="003B7D80" w:rsidP="008D1982">
      <w:pPr>
        <w:pStyle w:val="3"/>
        <w:rPr>
          <w:lang w:val="en-US"/>
        </w:rPr>
      </w:pPr>
      <w:bookmarkStart w:id="303" w:name="_2.1.1.10_Industry_check"/>
      <w:bookmarkEnd w:id="303"/>
      <w:r w:rsidRPr="00567318">
        <w:rPr>
          <w:lang w:val="en-US"/>
        </w:rPr>
        <w:t>2.1.1.10 Industry check requisite, 1261</w:t>
      </w:r>
    </w:p>
    <w:tbl>
      <w:tblPr>
        <w:tblStyle w:val="a5"/>
        <w:tblW w:w="0" w:type="auto"/>
        <w:tblLook w:val="04A0" w:firstRow="1" w:lastRow="0" w:firstColumn="1" w:lastColumn="0" w:noHBand="0" w:noVBand="1"/>
      </w:tblPr>
      <w:tblGrid>
        <w:gridCol w:w="3587"/>
        <w:gridCol w:w="3587"/>
        <w:gridCol w:w="3588"/>
      </w:tblGrid>
      <w:tr w:rsidR="003B7D80" w:rsidRPr="00567318" w14:paraId="4DEB5CBF" w14:textId="77777777" w:rsidTr="00A24B74">
        <w:tc>
          <w:tcPr>
            <w:tcW w:w="3587" w:type="dxa"/>
          </w:tcPr>
          <w:p w14:paraId="5093587E" w14:textId="4ADF7ECE" w:rsidR="003B7D80" w:rsidRPr="00567318" w:rsidRDefault="003B7D80" w:rsidP="003B7D80">
            <w:pPr>
              <w:spacing w:after="160" w:line="259" w:lineRule="auto"/>
              <w:rPr>
                <w:rFonts w:asciiTheme="majorHAnsi" w:hAnsiTheme="majorHAnsi" w:cstheme="majorHAnsi"/>
                <w:sz w:val="22"/>
                <w:lang w:val="en-US"/>
              </w:rPr>
            </w:pPr>
            <w:ins w:id="304" w:author="notfound.inc@outlook.com" w:date="2021-07-26T14:50:00Z">
              <w:r w:rsidRPr="00567318">
                <w:rPr>
                  <w:sz w:val="22"/>
                  <w:lang w:val="en-US"/>
                </w:rPr>
                <w:t>foivId</w:t>
              </w:r>
            </w:ins>
          </w:p>
        </w:tc>
        <w:tc>
          <w:tcPr>
            <w:tcW w:w="3587" w:type="dxa"/>
          </w:tcPr>
          <w:p w14:paraId="1C34BBA7" w14:textId="7B84E390" w:rsidR="003B7D80" w:rsidRPr="00567318" w:rsidRDefault="003B7D80" w:rsidP="003B7D80">
            <w:pPr>
              <w:spacing w:after="160" w:line="259" w:lineRule="auto"/>
              <w:rPr>
                <w:rFonts w:asciiTheme="majorHAnsi" w:hAnsiTheme="majorHAnsi" w:cstheme="majorHAnsi"/>
                <w:sz w:val="22"/>
                <w:lang w:val="en-US"/>
              </w:rPr>
            </w:pPr>
            <w:r w:rsidRPr="00567318">
              <w:rPr>
                <w:sz w:val="22"/>
              </w:rPr>
              <w:t>FOIV ID, 1262</w:t>
            </w:r>
          </w:p>
        </w:tc>
        <w:tc>
          <w:tcPr>
            <w:tcW w:w="3588" w:type="dxa"/>
          </w:tcPr>
          <w:p w14:paraId="2E0FB908" w14:textId="3036B003" w:rsidR="003B7D80" w:rsidRPr="00567318" w:rsidRDefault="003B7D80" w:rsidP="003B7D80">
            <w:pPr>
              <w:spacing w:after="160" w:line="259" w:lineRule="auto"/>
              <w:rPr>
                <w:rFonts w:asciiTheme="majorHAnsi" w:hAnsiTheme="majorHAnsi" w:cstheme="majorHAnsi"/>
                <w:sz w:val="22"/>
                <w:lang w:val="en-US"/>
              </w:rPr>
            </w:pPr>
            <w:r w:rsidRPr="00567318">
              <w:rPr>
                <w:sz w:val="22"/>
                <w:lang w:val="en-US"/>
              </w:rPr>
              <w:t>String from 1 to 3 characters, optional</w:t>
            </w:r>
          </w:p>
        </w:tc>
      </w:tr>
      <w:tr w:rsidR="003B7D80" w:rsidRPr="00567318" w14:paraId="2E30BD9B" w14:textId="77777777" w:rsidTr="00A24B74">
        <w:tc>
          <w:tcPr>
            <w:tcW w:w="3587" w:type="dxa"/>
          </w:tcPr>
          <w:p w14:paraId="5E6327B9" w14:textId="7B1073F5" w:rsidR="003B7D80" w:rsidRPr="00567318" w:rsidRDefault="003B7D80" w:rsidP="003B7D80">
            <w:pPr>
              <w:spacing w:after="160" w:line="259" w:lineRule="auto"/>
              <w:rPr>
                <w:rFonts w:asciiTheme="majorHAnsi" w:hAnsiTheme="majorHAnsi" w:cstheme="majorHAnsi"/>
                <w:sz w:val="22"/>
                <w:lang w:val="en-US"/>
              </w:rPr>
            </w:pPr>
            <w:ins w:id="305" w:author="notfound.inc@outlook.com" w:date="2021-07-26T14:50:00Z">
              <w:r w:rsidRPr="00567318">
                <w:rPr>
                  <w:sz w:val="22"/>
                  <w:lang w:val="en-US"/>
                </w:rPr>
                <w:t>causeDocumentDate</w:t>
              </w:r>
            </w:ins>
          </w:p>
        </w:tc>
        <w:tc>
          <w:tcPr>
            <w:tcW w:w="3587" w:type="dxa"/>
          </w:tcPr>
          <w:p w14:paraId="5951DC4F" w14:textId="341B1016" w:rsidR="003B7D80" w:rsidRPr="00567318" w:rsidRDefault="003B7D80" w:rsidP="003B7D80">
            <w:pPr>
              <w:spacing w:after="160" w:line="259" w:lineRule="auto"/>
              <w:rPr>
                <w:rFonts w:asciiTheme="majorHAnsi" w:hAnsiTheme="majorHAnsi" w:cstheme="majorHAnsi"/>
                <w:sz w:val="22"/>
                <w:lang w:val="en-US"/>
              </w:rPr>
            </w:pPr>
            <w:r w:rsidRPr="00567318">
              <w:rPr>
                <w:sz w:val="22"/>
              </w:rPr>
              <w:t>Date of foundation document, 1263</w:t>
            </w:r>
          </w:p>
        </w:tc>
        <w:tc>
          <w:tcPr>
            <w:tcW w:w="3588" w:type="dxa"/>
          </w:tcPr>
          <w:p w14:paraId="347DA322" w14:textId="3D0B3AE8" w:rsidR="003B7D80" w:rsidRPr="00567318" w:rsidRDefault="003B7D80" w:rsidP="003B7D80">
            <w:pPr>
              <w:spacing w:after="160" w:line="259" w:lineRule="auto"/>
              <w:rPr>
                <w:rFonts w:asciiTheme="majorHAnsi" w:hAnsiTheme="majorHAnsi" w:cstheme="majorHAnsi"/>
                <w:sz w:val="22"/>
                <w:lang w:val="en-US"/>
              </w:rPr>
            </w:pPr>
            <w:r w:rsidRPr="00567318">
              <w:rPr>
                <w:sz w:val="22"/>
                <w:lang w:val="en-US"/>
              </w:rPr>
              <w:t>String 10 characters, format DD.MM.YYYY, optional field</w:t>
            </w:r>
          </w:p>
        </w:tc>
      </w:tr>
      <w:tr w:rsidR="003B7D80" w:rsidRPr="00567318" w14:paraId="761B7F50" w14:textId="77777777" w:rsidTr="00A24B74">
        <w:tc>
          <w:tcPr>
            <w:tcW w:w="3587" w:type="dxa"/>
          </w:tcPr>
          <w:p w14:paraId="6AFCF918" w14:textId="413D7703" w:rsidR="003B7D80" w:rsidRPr="00567318" w:rsidRDefault="003B7D80" w:rsidP="003B7D80">
            <w:pPr>
              <w:spacing w:after="160" w:line="259" w:lineRule="auto"/>
              <w:rPr>
                <w:rFonts w:asciiTheme="majorHAnsi" w:hAnsiTheme="majorHAnsi" w:cstheme="majorHAnsi"/>
                <w:sz w:val="22"/>
                <w:lang w:val="en-US"/>
              </w:rPr>
            </w:pPr>
            <w:ins w:id="306" w:author="notfound.inc@outlook.com" w:date="2021-07-26T14:50:00Z">
              <w:r w:rsidRPr="00567318">
                <w:rPr>
                  <w:sz w:val="22"/>
                  <w:lang w:val="en-US"/>
                </w:rPr>
                <w:t>causeDocumentNumber</w:t>
              </w:r>
            </w:ins>
          </w:p>
        </w:tc>
        <w:tc>
          <w:tcPr>
            <w:tcW w:w="3587" w:type="dxa"/>
          </w:tcPr>
          <w:p w14:paraId="1EE6AC24" w14:textId="0D44F0BD" w:rsidR="003B7D80" w:rsidRPr="00567318" w:rsidRDefault="003B7D80" w:rsidP="003B7D80">
            <w:pPr>
              <w:spacing w:after="160" w:line="259" w:lineRule="auto"/>
              <w:rPr>
                <w:rFonts w:asciiTheme="majorHAnsi" w:hAnsiTheme="majorHAnsi" w:cstheme="majorHAnsi"/>
                <w:sz w:val="22"/>
                <w:lang w:val="en-US"/>
              </w:rPr>
            </w:pPr>
            <w:r w:rsidRPr="00567318">
              <w:rPr>
                <w:sz w:val="22"/>
              </w:rPr>
              <w:t>Foundation document number, 1264</w:t>
            </w:r>
          </w:p>
        </w:tc>
        <w:tc>
          <w:tcPr>
            <w:tcW w:w="3588" w:type="dxa"/>
          </w:tcPr>
          <w:p w14:paraId="1266A9D6" w14:textId="72DFAB9F" w:rsidR="003B7D80" w:rsidRPr="00567318" w:rsidRDefault="003B7D80" w:rsidP="003B7D80">
            <w:pPr>
              <w:spacing w:after="160" w:line="259" w:lineRule="auto"/>
              <w:rPr>
                <w:rFonts w:asciiTheme="majorHAnsi" w:hAnsiTheme="majorHAnsi" w:cstheme="majorHAnsi"/>
                <w:sz w:val="22"/>
                <w:lang w:val="en-US"/>
              </w:rPr>
            </w:pPr>
            <w:r w:rsidRPr="00567318">
              <w:rPr>
                <w:sz w:val="22"/>
                <w:lang w:val="en-US"/>
              </w:rPr>
              <w:t>String from 1 to 32 characters, optional</w:t>
            </w:r>
          </w:p>
        </w:tc>
      </w:tr>
      <w:tr w:rsidR="003B7D80" w:rsidRPr="00567318" w14:paraId="31561621" w14:textId="77777777" w:rsidTr="00A24B74">
        <w:tc>
          <w:tcPr>
            <w:tcW w:w="3587" w:type="dxa"/>
          </w:tcPr>
          <w:p w14:paraId="6E59553A" w14:textId="6E0B956A" w:rsidR="003B7D80" w:rsidRPr="00567318" w:rsidRDefault="003B7D80" w:rsidP="003B7D80">
            <w:pPr>
              <w:spacing w:after="160" w:line="259" w:lineRule="auto"/>
              <w:rPr>
                <w:rFonts w:asciiTheme="majorHAnsi" w:hAnsiTheme="majorHAnsi" w:cstheme="majorHAnsi"/>
                <w:sz w:val="22"/>
                <w:lang w:val="en-US"/>
              </w:rPr>
            </w:pPr>
            <w:ins w:id="307" w:author="notfound.inc@outlook.com" w:date="2021-07-26T14:50:00Z">
              <w:r w:rsidRPr="00567318">
                <w:rPr>
                  <w:sz w:val="22"/>
                  <w:lang w:val="en-US"/>
                </w:rPr>
                <w:t>value</w:t>
              </w:r>
            </w:ins>
          </w:p>
        </w:tc>
        <w:tc>
          <w:tcPr>
            <w:tcW w:w="3587" w:type="dxa"/>
          </w:tcPr>
          <w:p w14:paraId="17F00BF6" w14:textId="28D446D9" w:rsidR="003B7D80" w:rsidRPr="00567318" w:rsidRDefault="003B7D80" w:rsidP="003B7D80">
            <w:pPr>
              <w:spacing w:after="160" w:line="259" w:lineRule="auto"/>
              <w:rPr>
                <w:rFonts w:asciiTheme="majorHAnsi" w:hAnsiTheme="majorHAnsi" w:cstheme="majorHAnsi"/>
                <w:sz w:val="22"/>
                <w:lang w:val="en-US"/>
              </w:rPr>
            </w:pPr>
            <w:r w:rsidRPr="00567318">
              <w:rPr>
                <w:sz w:val="22"/>
              </w:rPr>
              <w:t>Industry props value, 1265</w:t>
            </w:r>
          </w:p>
        </w:tc>
        <w:tc>
          <w:tcPr>
            <w:tcW w:w="3588" w:type="dxa"/>
          </w:tcPr>
          <w:p w14:paraId="6F07A56B" w14:textId="09C7EEB2" w:rsidR="003B7D80" w:rsidRPr="00567318" w:rsidRDefault="003B7D80" w:rsidP="003B7D80">
            <w:pPr>
              <w:spacing w:after="160" w:line="259" w:lineRule="auto"/>
              <w:rPr>
                <w:rFonts w:asciiTheme="majorHAnsi" w:hAnsiTheme="majorHAnsi" w:cstheme="majorHAnsi"/>
                <w:sz w:val="22"/>
                <w:lang w:val="en-US"/>
              </w:rPr>
            </w:pPr>
            <w:r w:rsidRPr="00567318">
              <w:rPr>
                <w:sz w:val="22"/>
                <w:lang w:val="en-US"/>
              </w:rPr>
              <w:t>String from 1 to 239 characters, optional</w:t>
            </w:r>
          </w:p>
        </w:tc>
      </w:tr>
    </w:tbl>
    <w:p w14:paraId="7A4DC767" w14:textId="77777777" w:rsidR="003B7D80" w:rsidRPr="00567318" w:rsidRDefault="003B7D80" w:rsidP="004F178F">
      <w:pPr>
        <w:spacing w:after="160" w:line="259" w:lineRule="auto"/>
        <w:rPr>
          <w:rFonts w:asciiTheme="majorHAnsi" w:hAnsiTheme="majorHAnsi" w:cstheme="majorHAnsi"/>
          <w:sz w:val="22"/>
          <w:lang w:val="en-US"/>
        </w:rPr>
      </w:pPr>
    </w:p>
    <w:p w14:paraId="48676EE7" w14:textId="5FD9B776" w:rsidR="003B7D80" w:rsidRPr="00567318" w:rsidRDefault="003B7D80" w:rsidP="008D1982">
      <w:pPr>
        <w:pStyle w:val="3"/>
        <w:rPr>
          <w:lang w:val="en-US"/>
        </w:rPr>
      </w:pPr>
      <w:bookmarkStart w:id="308" w:name="_2.1.1.11_Product_code,"/>
      <w:bookmarkEnd w:id="308"/>
      <w:r w:rsidRPr="00567318">
        <w:rPr>
          <w:lang w:val="en-US"/>
        </w:rPr>
        <w:t>2.1.1.11 Product code, 1163</w:t>
      </w:r>
    </w:p>
    <w:tbl>
      <w:tblPr>
        <w:tblStyle w:val="a5"/>
        <w:tblW w:w="0" w:type="auto"/>
        <w:tblLook w:val="04A0" w:firstRow="1" w:lastRow="0" w:firstColumn="1" w:lastColumn="0" w:noHBand="0" w:noVBand="1"/>
      </w:tblPr>
      <w:tblGrid>
        <w:gridCol w:w="3587"/>
        <w:gridCol w:w="3587"/>
        <w:gridCol w:w="3588"/>
      </w:tblGrid>
      <w:tr w:rsidR="00D44188" w:rsidRPr="00567318" w14:paraId="73B06A5D" w14:textId="77777777" w:rsidTr="00A24B74">
        <w:tc>
          <w:tcPr>
            <w:tcW w:w="3587" w:type="dxa"/>
          </w:tcPr>
          <w:p w14:paraId="19FDDF8C" w14:textId="461F0A6E" w:rsidR="00D44188" w:rsidRPr="00567318" w:rsidRDefault="00D44188" w:rsidP="00D44188">
            <w:pPr>
              <w:spacing w:after="160" w:line="259" w:lineRule="auto"/>
              <w:rPr>
                <w:rFonts w:asciiTheme="majorHAnsi" w:hAnsiTheme="majorHAnsi" w:cstheme="majorHAnsi"/>
                <w:sz w:val="22"/>
                <w:lang w:val="en-US"/>
              </w:rPr>
            </w:pPr>
            <w:ins w:id="309" w:author="notfound.inc@outlook.com" w:date="2021-07-26T14:50:00Z">
              <w:r w:rsidRPr="00567318">
                <w:rPr>
                  <w:sz w:val="22"/>
                  <w:lang w:val="en-US"/>
                </w:rPr>
                <w:t>urecognized</w:t>
              </w:r>
            </w:ins>
          </w:p>
        </w:tc>
        <w:tc>
          <w:tcPr>
            <w:tcW w:w="3587" w:type="dxa"/>
          </w:tcPr>
          <w:p w14:paraId="3ABDF2E1" w14:textId="77777777" w:rsidR="00D44188" w:rsidRPr="00567318" w:rsidRDefault="00D44188" w:rsidP="00D44188">
            <w:pPr>
              <w:spacing w:after="160" w:line="259" w:lineRule="auto"/>
              <w:rPr>
                <w:rFonts w:asciiTheme="majorHAnsi" w:hAnsiTheme="majorHAnsi" w:cstheme="majorHAnsi"/>
                <w:sz w:val="22"/>
                <w:lang w:val="en-US"/>
              </w:rPr>
            </w:pPr>
            <w:r w:rsidRPr="00567318">
              <w:rPr>
                <w:rFonts w:asciiTheme="majorHAnsi" w:hAnsiTheme="majorHAnsi" w:cstheme="majorHAnsi"/>
                <w:sz w:val="22"/>
                <w:lang w:val="en-US"/>
              </w:rPr>
              <w:t>unrecognized product code, 1300</w:t>
            </w:r>
          </w:p>
          <w:p w14:paraId="241B7416" w14:textId="77777777" w:rsidR="00D44188" w:rsidRPr="00567318" w:rsidRDefault="00D44188" w:rsidP="00D44188">
            <w:pPr>
              <w:spacing w:after="160" w:line="259" w:lineRule="auto"/>
              <w:rPr>
                <w:rFonts w:asciiTheme="majorHAnsi" w:hAnsiTheme="majorHAnsi" w:cstheme="majorHAnsi"/>
                <w:sz w:val="22"/>
                <w:lang w:val="en-US"/>
              </w:rPr>
            </w:pPr>
          </w:p>
          <w:p w14:paraId="4C413B5F" w14:textId="77777777" w:rsidR="00D44188" w:rsidRPr="00567318" w:rsidRDefault="00D44188" w:rsidP="00D44188">
            <w:pPr>
              <w:spacing w:after="160" w:line="259" w:lineRule="auto"/>
              <w:rPr>
                <w:rFonts w:asciiTheme="majorHAnsi" w:hAnsiTheme="majorHAnsi" w:cstheme="majorHAnsi"/>
                <w:i/>
                <w:sz w:val="22"/>
                <w:lang w:val="en-US"/>
              </w:rPr>
            </w:pPr>
            <w:r w:rsidRPr="00567318">
              <w:rPr>
                <w:rFonts w:asciiTheme="majorHAnsi" w:hAnsiTheme="majorHAnsi" w:cstheme="majorHAnsi"/>
                <w:i/>
                <w:sz w:val="22"/>
                <w:lang w:val="en-US"/>
              </w:rPr>
              <w:lastRenderedPageBreak/>
              <w:t>The value of the variable consists of a sequence of characters read from a bar code of an unidentified type and not identified as one of the attributes "КТ EAN-8" (tag 1301), "КТ EAN-13" (tag 1302), "КТ ITF-14" (tag 1303), "KT GS1.0" (tag 1304), "KT GS1.M" (tag 1305), "KT KMK" (tag 1306), "KT MI" (tag 1307), "KT EGAIS-2.0 "(Tag 1308)," CT EGAIS-3.0 "(tag 1309)," CT F.1 "(tag 1320)," CT F.2 "(tag 1321)," CT F.3 "(tag 1322), "CT F.4" (tag 1323), "CT F.5" (tag 1324), "CT F.6" (tag 1325).</w:t>
            </w:r>
          </w:p>
          <w:p w14:paraId="4FA5BD40" w14:textId="7D8F7B02" w:rsidR="00D44188" w:rsidRPr="00567318" w:rsidRDefault="00D44188" w:rsidP="00D44188">
            <w:pPr>
              <w:spacing w:after="160" w:line="259" w:lineRule="auto"/>
              <w:rPr>
                <w:rFonts w:asciiTheme="majorHAnsi" w:hAnsiTheme="majorHAnsi" w:cstheme="majorHAnsi"/>
                <w:sz w:val="22"/>
                <w:lang w:val="en-US"/>
              </w:rPr>
            </w:pPr>
            <w:r w:rsidRPr="00567318">
              <w:rPr>
                <w:rFonts w:asciiTheme="majorHAnsi" w:hAnsiTheme="majorHAnsi" w:cstheme="majorHAnsi"/>
                <w:i/>
                <w:sz w:val="22"/>
                <w:lang w:val="en-US"/>
              </w:rPr>
              <w:t>If the length of the sequence exceeds 32 characters, then the sequence is truncated to 32 characters from the left</w:t>
            </w:r>
          </w:p>
        </w:tc>
        <w:tc>
          <w:tcPr>
            <w:tcW w:w="3588" w:type="dxa"/>
          </w:tcPr>
          <w:p w14:paraId="245A1033" w14:textId="3767737E" w:rsidR="00D44188" w:rsidRPr="00567318" w:rsidRDefault="00D44188" w:rsidP="00D44188">
            <w:pPr>
              <w:spacing w:after="160" w:line="259" w:lineRule="auto"/>
              <w:rPr>
                <w:rFonts w:asciiTheme="majorHAnsi" w:hAnsiTheme="majorHAnsi" w:cstheme="majorHAnsi"/>
                <w:sz w:val="22"/>
                <w:lang w:val="en-US"/>
              </w:rPr>
            </w:pPr>
            <w:r w:rsidRPr="00567318">
              <w:rPr>
                <w:sz w:val="22"/>
                <w:lang w:val="en-US"/>
              </w:rPr>
              <w:lastRenderedPageBreak/>
              <w:t>String from 1 to 32 characters, optional</w:t>
            </w:r>
          </w:p>
        </w:tc>
      </w:tr>
      <w:tr w:rsidR="00D44188" w:rsidRPr="00567318" w14:paraId="5912301A" w14:textId="77777777" w:rsidTr="00A24B74">
        <w:tc>
          <w:tcPr>
            <w:tcW w:w="3587" w:type="dxa"/>
          </w:tcPr>
          <w:p w14:paraId="302EDEBD" w14:textId="2FDFF926" w:rsidR="00D44188" w:rsidRPr="00567318" w:rsidRDefault="00D44188" w:rsidP="00D44188">
            <w:pPr>
              <w:spacing w:after="160" w:line="259" w:lineRule="auto"/>
              <w:rPr>
                <w:rFonts w:asciiTheme="majorHAnsi" w:hAnsiTheme="majorHAnsi" w:cstheme="majorHAnsi"/>
                <w:sz w:val="22"/>
                <w:lang w:val="en-US"/>
              </w:rPr>
            </w:pPr>
            <w:ins w:id="310" w:author="notfound.inc@outlook.com" w:date="2021-07-26T14:50:00Z">
              <w:r w:rsidRPr="00567318">
                <w:rPr>
                  <w:sz w:val="22"/>
                  <w:lang w:val="en-US"/>
                </w:rPr>
                <w:lastRenderedPageBreak/>
                <w:t>ean8</w:t>
              </w:r>
            </w:ins>
          </w:p>
        </w:tc>
        <w:tc>
          <w:tcPr>
            <w:tcW w:w="3587" w:type="dxa"/>
          </w:tcPr>
          <w:p w14:paraId="51ED5B49" w14:textId="2DEDB1A9" w:rsidR="00D44188" w:rsidRPr="00567318" w:rsidRDefault="00D44188" w:rsidP="00D44188">
            <w:pPr>
              <w:spacing w:after="160" w:line="259" w:lineRule="auto"/>
              <w:rPr>
                <w:rFonts w:asciiTheme="majorHAnsi" w:hAnsiTheme="majorHAnsi" w:cstheme="majorHAnsi"/>
                <w:sz w:val="22"/>
                <w:lang w:val="en-US"/>
              </w:rPr>
            </w:pPr>
            <w:r w:rsidRPr="00567318">
              <w:rPr>
                <w:sz w:val="22"/>
              </w:rPr>
              <w:t>CT EAN-8, 1301</w:t>
            </w:r>
          </w:p>
        </w:tc>
        <w:tc>
          <w:tcPr>
            <w:tcW w:w="3588" w:type="dxa"/>
          </w:tcPr>
          <w:p w14:paraId="19D3CFC5" w14:textId="16C6761A" w:rsidR="00D44188" w:rsidRPr="00567318" w:rsidRDefault="00D44188" w:rsidP="00D44188">
            <w:pPr>
              <w:spacing w:after="160" w:line="259" w:lineRule="auto"/>
              <w:rPr>
                <w:rFonts w:asciiTheme="majorHAnsi" w:hAnsiTheme="majorHAnsi" w:cstheme="majorHAnsi"/>
                <w:sz w:val="22"/>
                <w:lang w:val="en-US"/>
              </w:rPr>
            </w:pPr>
            <w:r w:rsidRPr="00567318">
              <w:rPr>
                <w:sz w:val="22"/>
              </w:rPr>
              <w:t>8 character string, optional</w:t>
            </w:r>
          </w:p>
        </w:tc>
      </w:tr>
      <w:tr w:rsidR="00D44188" w:rsidRPr="00567318" w14:paraId="07D63EAA" w14:textId="77777777" w:rsidTr="00A24B74">
        <w:tc>
          <w:tcPr>
            <w:tcW w:w="3587" w:type="dxa"/>
          </w:tcPr>
          <w:p w14:paraId="24FC196F" w14:textId="3E6602D1" w:rsidR="00D44188" w:rsidRPr="00567318" w:rsidRDefault="00D44188" w:rsidP="00D44188">
            <w:pPr>
              <w:spacing w:after="160" w:line="259" w:lineRule="auto"/>
              <w:rPr>
                <w:rFonts w:asciiTheme="majorHAnsi" w:hAnsiTheme="majorHAnsi" w:cstheme="majorHAnsi"/>
                <w:sz w:val="22"/>
                <w:lang w:val="en-US"/>
              </w:rPr>
            </w:pPr>
            <w:ins w:id="311" w:author="notfound.inc@outlook.com" w:date="2021-07-26T14:50:00Z">
              <w:r w:rsidRPr="00567318">
                <w:rPr>
                  <w:sz w:val="22"/>
                  <w:lang w:val="en-US"/>
                </w:rPr>
                <w:t>ean13</w:t>
              </w:r>
            </w:ins>
          </w:p>
        </w:tc>
        <w:tc>
          <w:tcPr>
            <w:tcW w:w="3587" w:type="dxa"/>
          </w:tcPr>
          <w:p w14:paraId="29CC4085" w14:textId="12C56F4C" w:rsidR="00D44188" w:rsidRPr="00567318" w:rsidRDefault="00D44188" w:rsidP="00D44188">
            <w:pPr>
              <w:spacing w:after="160" w:line="259" w:lineRule="auto"/>
              <w:rPr>
                <w:rFonts w:asciiTheme="majorHAnsi" w:hAnsiTheme="majorHAnsi" w:cstheme="majorHAnsi"/>
                <w:sz w:val="22"/>
                <w:lang w:val="en-US"/>
              </w:rPr>
            </w:pPr>
            <w:r w:rsidRPr="00567318">
              <w:rPr>
                <w:sz w:val="22"/>
              </w:rPr>
              <w:t>CT EAN-13, 1302</w:t>
            </w:r>
          </w:p>
        </w:tc>
        <w:tc>
          <w:tcPr>
            <w:tcW w:w="3588" w:type="dxa"/>
          </w:tcPr>
          <w:p w14:paraId="1BD3F773" w14:textId="56AD884E" w:rsidR="00D44188" w:rsidRPr="00567318" w:rsidRDefault="00D44188" w:rsidP="00D44188">
            <w:pPr>
              <w:spacing w:after="160" w:line="259" w:lineRule="auto"/>
              <w:rPr>
                <w:rFonts w:asciiTheme="majorHAnsi" w:hAnsiTheme="majorHAnsi" w:cstheme="majorHAnsi"/>
                <w:sz w:val="22"/>
                <w:lang w:val="en-US"/>
              </w:rPr>
            </w:pPr>
            <w:r w:rsidRPr="00567318">
              <w:rPr>
                <w:sz w:val="22"/>
              </w:rPr>
              <w:t>String 13 characters, optional</w:t>
            </w:r>
          </w:p>
        </w:tc>
      </w:tr>
      <w:tr w:rsidR="00D44188" w:rsidRPr="00567318" w14:paraId="0FDCF1B6" w14:textId="77777777" w:rsidTr="00A24B74">
        <w:tc>
          <w:tcPr>
            <w:tcW w:w="3587" w:type="dxa"/>
          </w:tcPr>
          <w:p w14:paraId="22A7602D" w14:textId="6A86E7DC" w:rsidR="00D44188" w:rsidRPr="00567318" w:rsidRDefault="00D44188" w:rsidP="00D44188">
            <w:pPr>
              <w:spacing w:after="160" w:line="259" w:lineRule="auto"/>
              <w:rPr>
                <w:rFonts w:asciiTheme="majorHAnsi" w:hAnsiTheme="majorHAnsi" w:cstheme="majorHAnsi"/>
                <w:sz w:val="22"/>
                <w:lang w:val="en-US"/>
              </w:rPr>
            </w:pPr>
            <w:ins w:id="312" w:author="notfound.inc@outlook.com" w:date="2021-07-26T14:50:00Z">
              <w:r w:rsidRPr="00567318">
                <w:rPr>
                  <w:sz w:val="22"/>
                  <w:lang w:val="en-US"/>
                </w:rPr>
                <w:t>itf14</w:t>
              </w:r>
            </w:ins>
          </w:p>
        </w:tc>
        <w:tc>
          <w:tcPr>
            <w:tcW w:w="3587" w:type="dxa"/>
          </w:tcPr>
          <w:p w14:paraId="412EC72A" w14:textId="3B4B745A" w:rsidR="00D44188" w:rsidRPr="00567318" w:rsidRDefault="00D44188" w:rsidP="00D44188">
            <w:pPr>
              <w:spacing w:after="160" w:line="259" w:lineRule="auto"/>
              <w:rPr>
                <w:rFonts w:asciiTheme="majorHAnsi" w:hAnsiTheme="majorHAnsi" w:cstheme="majorHAnsi"/>
                <w:sz w:val="22"/>
                <w:lang w:val="en-US"/>
              </w:rPr>
            </w:pPr>
            <w:r w:rsidRPr="00567318">
              <w:rPr>
                <w:sz w:val="22"/>
              </w:rPr>
              <w:t>CT ITF-14, 1303</w:t>
            </w:r>
          </w:p>
        </w:tc>
        <w:tc>
          <w:tcPr>
            <w:tcW w:w="3588" w:type="dxa"/>
          </w:tcPr>
          <w:p w14:paraId="3A9B7412" w14:textId="5A52EF67" w:rsidR="00D44188" w:rsidRPr="00567318" w:rsidRDefault="00D44188" w:rsidP="00D44188">
            <w:pPr>
              <w:spacing w:after="160" w:line="259" w:lineRule="auto"/>
              <w:rPr>
                <w:rFonts w:asciiTheme="majorHAnsi" w:hAnsiTheme="majorHAnsi" w:cstheme="majorHAnsi"/>
                <w:sz w:val="22"/>
                <w:lang w:val="en-US"/>
              </w:rPr>
            </w:pPr>
            <w:r w:rsidRPr="00567318">
              <w:rPr>
                <w:sz w:val="22"/>
              </w:rPr>
              <w:t>String 14 characters, optional</w:t>
            </w:r>
          </w:p>
        </w:tc>
      </w:tr>
      <w:tr w:rsidR="00D44188" w:rsidRPr="00567318" w14:paraId="5AF6B347" w14:textId="77777777" w:rsidTr="00A24B74">
        <w:tc>
          <w:tcPr>
            <w:tcW w:w="3587" w:type="dxa"/>
          </w:tcPr>
          <w:p w14:paraId="3DFEBE49" w14:textId="5479DE41" w:rsidR="00D44188" w:rsidRPr="00567318" w:rsidRDefault="00D44188" w:rsidP="00D44188">
            <w:pPr>
              <w:spacing w:after="160" w:line="259" w:lineRule="auto"/>
              <w:rPr>
                <w:rFonts w:asciiTheme="majorHAnsi" w:hAnsiTheme="majorHAnsi" w:cstheme="majorHAnsi"/>
                <w:sz w:val="22"/>
                <w:lang w:val="en-US"/>
              </w:rPr>
            </w:pPr>
            <w:ins w:id="313" w:author="notfound.inc@outlook.com" w:date="2021-07-26T14:50:00Z">
              <w:r w:rsidRPr="00567318">
                <w:rPr>
                  <w:sz w:val="22"/>
                  <w:lang w:val="en-US"/>
                </w:rPr>
                <w:t>gs1</w:t>
              </w:r>
            </w:ins>
          </w:p>
        </w:tc>
        <w:tc>
          <w:tcPr>
            <w:tcW w:w="3587" w:type="dxa"/>
          </w:tcPr>
          <w:p w14:paraId="2A318EFD" w14:textId="58BB6DF2" w:rsidR="00D44188" w:rsidRPr="00567318" w:rsidRDefault="00D44188" w:rsidP="00D44188">
            <w:pPr>
              <w:spacing w:after="160" w:line="259" w:lineRule="auto"/>
              <w:rPr>
                <w:rFonts w:asciiTheme="majorHAnsi" w:hAnsiTheme="majorHAnsi" w:cstheme="majorHAnsi"/>
                <w:sz w:val="22"/>
                <w:lang w:val="en-US"/>
              </w:rPr>
            </w:pPr>
            <w:r w:rsidRPr="00567318">
              <w:rPr>
                <w:sz w:val="22"/>
              </w:rPr>
              <w:t>CT GS1.0, 1304</w:t>
            </w:r>
          </w:p>
        </w:tc>
        <w:tc>
          <w:tcPr>
            <w:tcW w:w="3588" w:type="dxa"/>
          </w:tcPr>
          <w:p w14:paraId="4A473868" w14:textId="3AB71ECE" w:rsidR="00D44188" w:rsidRPr="00567318" w:rsidRDefault="00D44188" w:rsidP="00D44188">
            <w:pPr>
              <w:spacing w:after="160" w:line="259" w:lineRule="auto"/>
              <w:rPr>
                <w:rFonts w:asciiTheme="majorHAnsi" w:hAnsiTheme="majorHAnsi" w:cstheme="majorHAnsi"/>
                <w:sz w:val="22"/>
                <w:lang w:val="en-US"/>
              </w:rPr>
            </w:pPr>
            <w:r w:rsidRPr="00567318">
              <w:rPr>
                <w:sz w:val="22"/>
                <w:lang w:val="en-US"/>
              </w:rPr>
              <w:t>String from 1 to 38 characters, optional</w:t>
            </w:r>
          </w:p>
        </w:tc>
      </w:tr>
      <w:tr w:rsidR="00D44188" w:rsidRPr="00567318" w14:paraId="1364C744" w14:textId="77777777" w:rsidTr="00A24B74">
        <w:tc>
          <w:tcPr>
            <w:tcW w:w="3587" w:type="dxa"/>
          </w:tcPr>
          <w:p w14:paraId="7D34DD62" w14:textId="62503CB4" w:rsidR="00D44188" w:rsidRPr="00567318" w:rsidRDefault="00D44188" w:rsidP="00D44188">
            <w:pPr>
              <w:spacing w:after="160" w:line="259" w:lineRule="auto"/>
              <w:rPr>
                <w:rFonts w:asciiTheme="majorHAnsi" w:hAnsiTheme="majorHAnsi" w:cstheme="majorHAnsi"/>
                <w:sz w:val="22"/>
                <w:lang w:val="en-US"/>
              </w:rPr>
            </w:pPr>
            <w:ins w:id="314" w:author="notfound.inc@outlook.com" w:date="2021-07-26T14:50:00Z">
              <w:r w:rsidRPr="00567318">
                <w:rPr>
                  <w:sz w:val="22"/>
                  <w:lang w:val="en-US"/>
                </w:rPr>
                <w:t>gs1m</w:t>
              </w:r>
            </w:ins>
          </w:p>
        </w:tc>
        <w:tc>
          <w:tcPr>
            <w:tcW w:w="3587" w:type="dxa"/>
          </w:tcPr>
          <w:p w14:paraId="4548921E" w14:textId="2975C12B" w:rsidR="00D44188" w:rsidRPr="00567318" w:rsidRDefault="00D44188" w:rsidP="00D44188">
            <w:pPr>
              <w:spacing w:after="160" w:line="259" w:lineRule="auto"/>
              <w:rPr>
                <w:rFonts w:asciiTheme="majorHAnsi" w:hAnsiTheme="majorHAnsi" w:cstheme="majorHAnsi"/>
                <w:sz w:val="22"/>
                <w:lang w:val="en-US"/>
              </w:rPr>
            </w:pPr>
            <w:r w:rsidRPr="00567318">
              <w:rPr>
                <w:sz w:val="22"/>
              </w:rPr>
              <w:t>CT GS1.M, 1305</w:t>
            </w:r>
          </w:p>
        </w:tc>
        <w:tc>
          <w:tcPr>
            <w:tcW w:w="3588" w:type="dxa"/>
          </w:tcPr>
          <w:p w14:paraId="0C1A7540" w14:textId="1E259D41" w:rsidR="00D44188" w:rsidRPr="00567318" w:rsidRDefault="00D44188" w:rsidP="00D44188">
            <w:pPr>
              <w:spacing w:after="160" w:line="259" w:lineRule="auto"/>
              <w:rPr>
                <w:rFonts w:asciiTheme="majorHAnsi" w:hAnsiTheme="majorHAnsi" w:cstheme="majorHAnsi"/>
                <w:sz w:val="22"/>
                <w:lang w:val="en-US"/>
              </w:rPr>
            </w:pPr>
            <w:r w:rsidRPr="00567318">
              <w:rPr>
                <w:sz w:val="22"/>
                <w:lang w:val="en-US"/>
              </w:rPr>
              <w:t>String from 1 to 38 characters, optional</w:t>
            </w:r>
          </w:p>
        </w:tc>
      </w:tr>
      <w:tr w:rsidR="00D44188" w:rsidRPr="00567318" w14:paraId="73D6A2ED" w14:textId="77777777" w:rsidTr="00A24B74">
        <w:tc>
          <w:tcPr>
            <w:tcW w:w="3587" w:type="dxa"/>
          </w:tcPr>
          <w:p w14:paraId="469462F7" w14:textId="3B359E1B" w:rsidR="00D44188" w:rsidRPr="00567318" w:rsidRDefault="00D44188" w:rsidP="00D44188">
            <w:pPr>
              <w:spacing w:after="160" w:line="259" w:lineRule="auto"/>
              <w:rPr>
                <w:rFonts w:asciiTheme="majorHAnsi" w:hAnsiTheme="majorHAnsi" w:cstheme="majorHAnsi"/>
                <w:sz w:val="22"/>
                <w:lang w:val="en-US"/>
              </w:rPr>
            </w:pPr>
            <w:ins w:id="315" w:author="notfound.inc@outlook.com" w:date="2021-07-26T14:50:00Z">
              <w:r w:rsidRPr="00567318">
                <w:rPr>
                  <w:sz w:val="22"/>
                  <w:lang w:val="en-US"/>
                </w:rPr>
                <w:t>kmk</w:t>
              </w:r>
            </w:ins>
          </w:p>
        </w:tc>
        <w:tc>
          <w:tcPr>
            <w:tcW w:w="3587" w:type="dxa"/>
          </w:tcPr>
          <w:p w14:paraId="1C3D3361" w14:textId="258069D0" w:rsidR="00D44188" w:rsidRPr="00567318" w:rsidRDefault="00D44188" w:rsidP="00D44188">
            <w:pPr>
              <w:spacing w:after="160" w:line="259" w:lineRule="auto"/>
              <w:rPr>
                <w:rFonts w:asciiTheme="majorHAnsi" w:hAnsiTheme="majorHAnsi" w:cstheme="majorHAnsi"/>
                <w:sz w:val="22"/>
                <w:lang w:val="en-US"/>
              </w:rPr>
            </w:pPr>
            <w:r w:rsidRPr="00567318">
              <w:rPr>
                <w:sz w:val="22"/>
              </w:rPr>
              <w:t>KT KMK, 1306</w:t>
            </w:r>
          </w:p>
        </w:tc>
        <w:tc>
          <w:tcPr>
            <w:tcW w:w="3588" w:type="dxa"/>
          </w:tcPr>
          <w:p w14:paraId="72E8C223" w14:textId="240E86FB" w:rsidR="00D44188" w:rsidRPr="00567318" w:rsidRDefault="00D44188" w:rsidP="00D44188">
            <w:pPr>
              <w:spacing w:after="160" w:line="259" w:lineRule="auto"/>
              <w:rPr>
                <w:rFonts w:asciiTheme="majorHAnsi" w:hAnsiTheme="majorHAnsi" w:cstheme="majorHAnsi"/>
                <w:sz w:val="22"/>
                <w:lang w:val="en-US"/>
              </w:rPr>
            </w:pPr>
            <w:r w:rsidRPr="00567318">
              <w:rPr>
                <w:sz w:val="22"/>
                <w:lang w:val="en-US"/>
              </w:rPr>
              <w:t>String from 1 to 38 characters, optional</w:t>
            </w:r>
          </w:p>
        </w:tc>
      </w:tr>
      <w:tr w:rsidR="00D44188" w:rsidRPr="00567318" w14:paraId="7392E964" w14:textId="77777777" w:rsidTr="00A24B74">
        <w:tc>
          <w:tcPr>
            <w:tcW w:w="3587" w:type="dxa"/>
          </w:tcPr>
          <w:p w14:paraId="78676804" w14:textId="12FF4E0C" w:rsidR="00D44188" w:rsidRPr="00567318" w:rsidRDefault="00D44188" w:rsidP="00D44188">
            <w:pPr>
              <w:spacing w:after="160" w:line="259" w:lineRule="auto"/>
              <w:rPr>
                <w:rFonts w:asciiTheme="majorHAnsi" w:hAnsiTheme="majorHAnsi" w:cstheme="majorHAnsi"/>
                <w:sz w:val="22"/>
                <w:lang w:val="en-US"/>
              </w:rPr>
            </w:pPr>
            <w:ins w:id="316" w:author="notfound.inc@outlook.com" w:date="2021-07-26T14:50:00Z">
              <w:r w:rsidRPr="00567318">
                <w:rPr>
                  <w:sz w:val="22"/>
                  <w:lang w:val="en-US"/>
                </w:rPr>
                <w:t>mi</w:t>
              </w:r>
            </w:ins>
          </w:p>
        </w:tc>
        <w:tc>
          <w:tcPr>
            <w:tcW w:w="3587" w:type="dxa"/>
          </w:tcPr>
          <w:p w14:paraId="0C3551CA" w14:textId="4A680636" w:rsidR="00D44188" w:rsidRPr="00567318" w:rsidRDefault="00D44188" w:rsidP="00D44188">
            <w:pPr>
              <w:spacing w:after="160" w:line="259" w:lineRule="auto"/>
              <w:rPr>
                <w:rFonts w:asciiTheme="majorHAnsi" w:hAnsiTheme="majorHAnsi" w:cstheme="majorHAnsi"/>
                <w:sz w:val="22"/>
                <w:lang w:val="en-US"/>
              </w:rPr>
            </w:pPr>
            <w:r w:rsidRPr="00567318">
              <w:rPr>
                <w:sz w:val="22"/>
              </w:rPr>
              <w:t>CT MI, 1307</w:t>
            </w:r>
          </w:p>
        </w:tc>
        <w:tc>
          <w:tcPr>
            <w:tcW w:w="3588" w:type="dxa"/>
          </w:tcPr>
          <w:p w14:paraId="748F773D" w14:textId="5C5CFFC8" w:rsidR="00D44188" w:rsidRPr="00567318" w:rsidRDefault="00D44188" w:rsidP="00D44188">
            <w:pPr>
              <w:spacing w:after="160" w:line="259" w:lineRule="auto"/>
              <w:rPr>
                <w:rFonts w:asciiTheme="majorHAnsi" w:hAnsiTheme="majorHAnsi" w:cstheme="majorHAnsi"/>
                <w:sz w:val="22"/>
                <w:lang w:val="en-US"/>
              </w:rPr>
            </w:pPr>
            <w:r w:rsidRPr="00567318">
              <w:rPr>
                <w:sz w:val="22"/>
              </w:rPr>
              <w:t>String 20 characters, optional</w:t>
            </w:r>
          </w:p>
        </w:tc>
      </w:tr>
      <w:tr w:rsidR="00D44188" w:rsidRPr="00567318" w14:paraId="407F6115" w14:textId="77777777" w:rsidTr="00A24B74">
        <w:tc>
          <w:tcPr>
            <w:tcW w:w="3587" w:type="dxa"/>
          </w:tcPr>
          <w:p w14:paraId="6E466A72" w14:textId="6761ECD6" w:rsidR="00D44188" w:rsidRPr="00567318" w:rsidRDefault="00D44188" w:rsidP="00D44188">
            <w:pPr>
              <w:spacing w:after="160" w:line="259" w:lineRule="auto"/>
              <w:rPr>
                <w:rFonts w:asciiTheme="majorHAnsi" w:hAnsiTheme="majorHAnsi" w:cstheme="majorHAnsi"/>
                <w:sz w:val="22"/>
                <w:lang w:val="en-US"/>
              </w:rPr>
            </w:pPr>
            <w:ins w:id="317" w:author="notfound.inc@outlook.com" w:date="2021-07-26T14:50:00Z">
              <w:r w:rsidRPr="00567318">
                <w:rPr>
                  <w:sz w:val="22"/>
                  <w:lang w:val="en-US"/>
                </w:rPr>
                <w:t>egais20</w:t>
              </w:r>
            </w:ins>
          </w:p>
        </w:tc>
        <w:tc>
          <w:tcPr>
            <w:tcW w:w="3587" w:type="dxa"/>
          </w:tcPr>
          <w:p w14:paraId="661087AE" w14:textId="13C3218F" w:rsidR="00D44188" w:rsidRPr="00567318" w:rsidRDefault="00D44188" w:rsidP="00D44188">
            <w:pPr>
              <w:spacing w:after="160" w:line="259" w:lineRule="auto"/>
              <w:rPr>
                <w:rFonts w:asciiTheme="majorHAnsi" w:hAnsiTheme="majorHAnsi" w:cstheme="majorHAnsi"/>
                <w:sz w:val="22"/>
                <w:lang w:val="en-US"/>
              </w:rPr>
            </w:pPr>
            <w:r w:rsidRPr="00567318">
              <w:rPr>
                <w:sz w:val="22"/>
              </w:rPr>
              <w:t>CT EGAIS-2.0, 1308</w:t>
            </w:r>
          </w:p>
        </w:tc>
        <w:tc>
          <w:tcPr>
            <w:tcW w:w="3588" w:type="dxa"/>
          </w:tcPr>
          <w:p w14:paraId="2331FCD9" w14:textId="76CD8920" w:rsidR="00D44188" w:rsidRPr="00567318" w:rsidRDefault="00D44188" w:rsidP="00D44188">
            <w:pPr>
              <w:spacing w:after="160" w:line="259" w:lineRule="auto"/>
              <w:rPr>
                <w:rFonts w:asciiTheme="majorHAnsi" w:hAnsiTheme="majorHAnsi" w:cstheme="majorHAnsi"/>
                <w:sz w:val="22"/>
                <w:lang w:val="en-US"/>
              </w:rPr>
            </w:pPr>
            <w:r w:rsidRPr="00567318">
              <w:rPr>
                <w:sz w:val="22"/>
              </w:rPr>
              <w:t>String 33 characters, optional</w:t>
            </w:r>
          </w:p>
        </w:tc>
      </w:tr>
      <w:tr w:rsidR="00D44188" w:rsidRPr="00567318" w14:paraId="3532BB46" w14:textId="77777777" w:rsidTr="00A24B74">
        <w:tc>
          <w:tcPr>
            <w:tcW w:w="3587" w:type="dxa"/>
          </w:tcPr>
          <w:p w14:paraId="1270C8F2" w14:textId="32C7BCB6" w:rsidR="00D44188" w:rsidRPr="00567318" w:rsidRDefault="00D44188" w:rsidP="00D44188">
            <w:pPr>
              <w:spacing w:after="160" w:line="259" w:lineRule="auto"/>
              <w:rPr>
                <w:rFonts w:asciiTheme="majorHAnsi" w:hAnsiTheme="majorHAnsi" w:cstheme="majorHAnsi"/>
                <w:sz w:val="22"/>
                <w:lang w:val="en-US"/>
              </w:rPr>
            </w:pPr>
            <w:ins w:id="318" w:author="notfound.inc@outlook.com" w:date="2021-07-26T14:50:00Z">
              <w:r w:rsidRPr="00567318">
                <w:rPr>
                  <w:sz w:val="22"/>
                  <w:lang w:val="en-US"/>
                </w:rPr>
                <w:t>egais30</w:t>
              </w:r>
            </w:ins>
          </w:p>
        </w:tc>
        <w:tc>
          <w:tcPr>
            <w:tcW w:w="3587" w:type="dxa"/>
          </w:tcPr>
          <w:p w14:paraId="71BC48D4" w14:textId="3FEB198E" w:rsidR="00D44188" w:rsidRPr="00567318" w:rsidRDefault="00D44188" w:rsidP="00D44188">
            <w:pPr>
              <w:spacing w:after="160" w:line="259" w:lineRule="auto"/>
              <w:rPr>
                <w:rFonts w:asciiTheme="majorHAnsi" w:hAnsiTheme="majorHAnsi" w:cstheme="majorHAnsi"/>
                <w:sz w:val="22"/>
                <w:lang w:val="en-US"/>
              </w:rPr>
            </w:pPr>
            <w:r w:rsidRPr="00567318">
              <w:rPr>
                <w:sz w:val="22"/>
              </w:rPr>
              <w:t>CT EGAIS-3.0, 1309</w:t>
            </w:r>
          </w:p>
        </w:tc>
        <w:tc>
          <w:tcPr>
            <w:tcW w:w="3588" w:type="dxa"/>
          </w:tcPr>
          <w:p w14:paraId="5F42E3ED" w14:textId="461278ED" w:rsidR="00D44188" w:rsidRPr="00567318" w:rsidRDefault="00D44188" w:rsidP="00D44188">
            <w:pPr>
              <w:spacing w:after="160" w:line="259" w:lineRule="auto"/>
              <w:rPr>
                <w:rFonts w:asciiTheme="majorHAnsi" w:hAnsiTheme="majorHAnsi" w:cstheme="majorHAnsi"/>
                <w:sz w:val="22"/>
                <w:lang w:val="en-US"/>
              </w:rPr>
            </w:pPr>
            <w:r w:rsidRPr="00567318">
              <w:rPr>
                <w:sz w:val="22"/>
              </w:rPr>
              <w:t>String 14 characters, optional</w:t>
            </w:r>
          </w:p>
        </w:tc>
      </w:tr>
      <w:tr w:rsidR="00D44188" w:rsidRPr="00567318" w14:paraId="628AE277" w14:textId="77777777" w:rsidTr="00A24B74">
        <w:tc>
          <w:tcPr>
            <w:tcW w:w="3587" w:type="dxa"/>
          </w:tcPr>
          <w:p w14:paraId="38BB9A5E" w14:textId="339F6C55" w:rsidR="00D44188" w:rsidRPr="00567318" w:rsidRDefault="00D44188" w:rsidP="00D44188">
            <w:pPr>
              <w:spacing w:after="160" w:line="259" w:lineRule="auto"/>
              <w:rPr>
                <w:rFonts w:asciiTheme="majorHAnsi" w:hAnsiTheme="majorHAnsi" w:cstheme="majorHAnsi"/>
                <w:sz w:val="22"/>
                <w:lang w:val="en-US"/>
              </w:rPr>
            </w:pPr>
            <w:ins w:id="319" w:author="notfound.inc@outlook.com" w:date="2021-07-26T14:50:00Z">
              <w:r w:rsidRPr="00567318">
                <w:rPr>
                  <w:sz w:val="22"/>
                  <w:lang w:val="en-US"/>
                </w:rPr>
                <w:t>f1</w:t>
              </w:r>
            </w:ins>
          </w:p>
        </w:tc>
        <w:tc>
          <w:tcPr>
            <w:tcW w:w="3587" w:type="dxa"/>
          </w:tcPr>
          <w:p w14:paraId="76472E70" w14:textId="394035AD" w:rsidR="00D44188" w:rsidRPr="00567318" w:rsidRDefault="00D44188" w:rsidP="00D44188">
            <w:pPr>
              <w:spacing w:after="160" w:line="259" w:lineRule="auto"/>
              <w:rPr>
                <w:rFonts w:asciiTheme="majorHAnsi" w:hAnsiTheme="majorHAnsi" w:cstheme="majorHAnsi"/>
                <w:sz w:val="22"/>
                <w:lang w:val="en-US"/>
              </w:rPr>
            </w:pPr>
            <w:r w:rsidRPr="00567318">
              <w:rPr>
                <w:sz w:val="22"/>
              </w:rPr>
              <w:t>CT F.1, 1320</w:t>
            </w:r>
          </w:p>
        </w:tc>
        <w:tc>
          <w:tcPr>
            <w:tcW w:w="3588" w:type="dxa"/>
          </w:tcPr>
          <w:p w14:paraId="23CD7FDE" w14:textId="4DB5EFF1" w:rsidR="00D44188" w:rsidRPr="00567318" w:rsidRDefault="00D44188" w:rsidP="00D44188">
            <w:pPr>
              <w:spacing w:after="160" w:line="259" w:lineRule="auto"/>
              <w:rPr>
                <w:rFonts w:asciiTheme="majorHAnsi" w:hAnsiTheme="majorHAnsi" w:cstheme="majorHAnsi"/>
                <w:sz w:val="22"/>
                <w:lang w:val="en-US"/>
              </w:rPr>
            </w:pPr>
            <w:r w:rsidRPr="00567318">
              <w:rPr>
                <w:sz w:val="22"/>
                <w:lang w:val="en-US"/>
              </w:rPr>
              <w:t>String from 1 to 32 characters, optional</w:t>
            </w:r>
          </w:p>
        </w:tc>
      </w:tr>
      <w:tr w:rsidR="00D44188" w:rsidRPr="00567318" w14:paraId="7E7F6E84" w14:textId="77777777" w:rsidTr="00A24B74">
        <w:tc>
          <w:tcPr>
            <w:tcW w:w="3587" w:type="dxa"/>
          </w:tcPr>
          <w:p w14:paraId="668A4C09" w14:textId="060BC708" w:rsidR="00D44188" w:rsidRPr="00567318" w:rsidRDefault="00D44188" w:rsidP="00D44188">
            <w:pPr>
              <w:spacing w:after="160" w:line="259" w:lineRule="auto"/>
              <w:rPr>
                <w:rFonts w:asciiTheme="majorHAnsi" w:hAnsiTheme="majorHAnsi" w:cstheme="majorHAnsi"/>
                <w:sz w:val="22"/>
                <w:lang w:val="en-US"/>
              </w:rPr>
            </w:pPr>
            <w:ins w:id="320" w:author="notfound.inc@outlook.com" w:date="2021-07-26T14:50:00Z">
              <w:r w:rsidRPr="00567318">
                <w:rPr>
                  <w:sz w:val="22"/>
                  <w:lang w:val="en-US"/>
                </w:rPr>
                <w:t>f2</w:t>
              </w:r>
            </w:ins>
          </w:p>
        </w:tc>
        <w:tc>
          <w:tcPr>
            <w:tcW w:w="3587" w:type="dxa"/>
          </w:tcPr>
          <w:p w14:paraId="051EE8B1" w14:textId="6F58068F" w:rsidR="00D44188" w:rsidRPr="00567318" w:rsidRDefault="00D44188" w:rsidP="00D44188">
            <w:pPr>
              <w:spacing w:after="160" w:line="259" w:lineRule="auto"/>
              <w:rPr>
                <w:rFonts w:asciiTheme="majorHAnsi" w:hAnsiTheme="majorHAnsi" w:cstheme="majorHAnsi"/>
                <w:sz w:val="22"/>
                <w:lang w:val="en-US"/>
              </w:rPr>
            </w:pPr>
            <w:r w:rsidRPr="00567318">
              <w:rPr>
                <w:sz w:val="22"/>
              </w:rPr>
              <w:t>CT F.2, 1321</w:t>
            </w:r>
          </w:p>
        </w:tc>
        <w:tc>
          <w:tcPr>
            <w:tcW w:w="3588" w:type="dxa"/>
          </w:tcPr>
          <w:p w14:paraId="0DD192A4" w14:textId="57C2D434" w:rsidR="00D44188" w:rsidRPr="00567318" w:rsidRDefault="00D44188" w:rsidP="00D44188">
            <w:pPr>
              <w:spacing w:after="160" w:line="259" w:lineRule="auto"/>
              <w:rPr>
                <w:rFonts w:asciiTheme="majorHAnsi" w:hAnsiTheme="majorHAnsi" w:cstheme="majorHAnsi"/>
                <w:sz w:val="22"/>
                <w:lang w:val="en-US"/>
              </w:rPr>
            </w:pPr>
            <w:r w:rsidRPr="00567318">
              <w:rPr>
                <w:sz w:val="22"/>
                <w:lang w:val="en-US"/>
              </w:rPr>
              <w:t>String from 1 to 32 characters, optional</w:t>
            </w:r>
          </w:p>
        </w:tc>
      </w:tr>
      <w:tr w:rsidR="00D44188" w:rsidRPr="00567318" w14:paraId="5AA39131" w14:textId="77777777" w:rsidTr="00A24B74">
        <w:tc>
          <w:tcPr>
            <w:tcW w:w="3587" w:type="dxa"/>
          </w:tcPr>
          <w:p w14:paraId="5EC1B135" w14:textId="0CDF42B2" w:rsidR="00D44188" w:rsidRPr="00567318" w:rsidRDefault="00D44188" w:rsidP="00D44188">
            <w:pPr>
              <w:spacing w:after="160" w:line="259" w:lineRule="auto"/>
              <w:rPr>
                <w:rFonts w:asciiTheme="majorHAnsi" w:hAnsiTheme="majorHAnsi" w:cstheme="majorHAnsi"/>
                <w:sz w:val="22"/>
                <w:lang w:val="en-US"/>
              </w:rPr>
            </w:pPr>
            <w:ins w:id="321" w:author="notfound.inc@outlook.com" w:date="2021-07-26T14:50:00Z">
              <w:r w:rsidRPr="00567318">
                <w:rPr>
                  <w:sz w:val="22"/>
                  <w:lang w:val="en-US"/>
                </w:rPr>
                <w:t>f3</w:t>
              </w:r>
            </w:ins>
          </w:p>
        </w:tc>
        <w:tc>
          <w:tcPr>
            <w:tcW w:w="3587" w:type="dxa"/>
          </w:tcPr>
          <w:p w14:paraId="79BFBA1B" w14:textId="1F009E8D" w:rsidR="00D44188" w:rsidRPr="00567318" w:rsidRDefault="00D44188" w:rsidP="00D44188">
            <w:pPr>
              <w:spacing w:after="160" w:line="259" w:lineRule="auto"/>
              <w:rPr>
                <w:rFonts w:asciiTheme="majorHAnsi" w:hAnsiTheme="majorHAnsi" w:cstheme="majorHAnsi"/>
                <w:sz w:val="22"/>
                <w:lang w:val="en-US"/>
              </w:rPr>
            </w:pPr>
            <w:r w:rsidRPr="00567318">
              <w:rPr>
                <w:sz w:val="22"/>
              </w:rPr>
              <w:t>CT F.3, 1322</w:t>
            </w:r>
          </w:p>
        </w:tc>
        <w:tc>
          <w:tcPr>
            <w:tcW w:w="3588" w:type="dxa"/>
          </w:tcPr>
          <w:p w14:paraId="4B539D43" w14:textId="6853BF0E" w:rsidR="00D44188" w:rsidRPr="00567318" w:rsidRDefault="00D44188" w:rsidP="00D44188">
            <w:pPr>
              <w:spacing w:after="160" w:line="259" w:lineRule="auto"/>
              <w:rPr>
                <w:rFonts w:asciiTheme="majorHAnsi" w:hAnsiTheme="majorHAnsi" w:cstheme="majorHAnsi"/>
                <w:sz w:val="22"/>
                <w:lang w:val="en-US"/>
              </w:rPr>
            </w:pPr>
            <w:r w:rsidRPr="00567318">
              <w:rPr>
                <w:sz w:val="22"/>
                <w:lang w:val="en-US"/>
              </w:rPr>
              <w:t>String from 1 to 32 characters, optional</w:t>
            </w:r>
          </w:p>
        </w:tc>
      </w:tr>
      <w:tr w:rsidR="00D44188" w:rsidRPr="00567318" w14:paraId="6C85A7E6" w14:textId="77777777" w:rsidTr="00A24B74">
        <w:tc>
          <w:tcPr>
            <w:tcW w:w="3587" w:type="dxa"/>
          </w:tcPr>
          <w:p w14:paraId="00B15228" w14:textId="6C0E5066" w:rsidR="00D44188" w:rsidRPr="00567318" w:rsidRDefault="00D44188" w:rsidP="00D44188">
            <w:pPr>
              <w:spacing w:after="160" w:line="259" w:lineRule="auto"/>
              <w:rPr>
                <w:rFonts w:asciiTheme="majorHAnsi" w:hAnsiTheme="majorHAnsi" w:cstheme="majorHAnsi"/>
                <w:sz w:val="22"/>
                <w:lang w:val="en-US"/>
              </w:rPr>
            </w:pPr>
            <w:ins w:id="322" w:author="notfound.inc@outlook.com" w:date="2021-07-26T14:50:00Z">
              <w:r w:rsidRPr="00567318">
                <w:rPr>
                  <w:sz w:val="22"/>
                  <w:lang w:val="en-US"/>
                </w:rPr>
                <w:t>f4</w:t>
              </w:r>
            </w:ins>
          </w:p>
        </w:tc>
        <w:tc>
          <w:tcPr>
            <w:tcW w:w="3587" w:type="dxa"/>
          </w:tcPr>
          <w:p w14:paraId="5005F185" w14:textId="75CF51C6" w:rsidR="00D44188" w:rsidRPr="00567318" w:rsidRDefault="00D44188" w:rsidP="00D44188">
            <w:pPr>
              <w:spacing w:after="160" w:line="259" w:lineRule="auto"/>
              <w:rPr>
                <w:rFonts w:asciiTheme="majorHAnsi" w:hAnsiTheme="majorHAnsi" w:cstheme="majorHAnsi"/>
                <w:sz w:val="22"/>
                <w:lang w:val="en-US"/>
              </w:rPr>
            </w:pPr>
            <w:r w:rsidRPr="00567318">
              <w:rPr>
                <w:sz w:val="22"/>
              </w:rPr>
              <w:t>CT F.4, 1323</w:t>
            </w:r>
          </w:p>
        </w:tc>
        <w:tc>
          <w:tcPr>
            <w:tcW w:w="3588" w:type="dxa"/>
          </w:tcPr>
          <w:p w14:paraId="0F0F6AAA" w14:textId="6FD57910" w:rsidR="00D44188" w:rsidRPr="00567318" w:rsidRDefault="00D44188" w:rsidP="00D44188">
            <w:pPr>
              <w:spacing w:after="160" w:line="259" w:lineRule="auto"/>
              <w:rPr>
                <w:rFonts w:asciiTheme="majorHAnsi" w:hAnsiTheme="majorHAnsi" w:cstheme="majorHAnsi"/>
                <w:sz w:val="22"/>
                <w:lang w:val="en-US"/>
              </w:rPr>
            </w:pPr>
            <w:r w:rsidRPr="00567318">
              <w:rPr>
                <w:sz w:val="22"/>
                <w:lang w:val="en-US"/>
              </w:rPr>
              <w:t>String from 1 to 32 characters, optional</w:t>
            </w:r>
          </w:p>
        </w:tc>
      </w:tr>
      <w:tr w:rsidR="00D44188" w:rsidRPr="00567318" w14:paraId="21D4AF86" w14:textId="77777777" w:rsidTr="00A24B74">
        <w:tc>
          <w:tcPr>
            <w:tcW w:w="3587" w:type="dxa"/>
          </w:tcPr>
          <w:p w14:paraId="59914FB3" w14:textId="7C2F398F" w:rsidR="00D44188" w:rsidRPr="00567318" w:rsidRDefault="00D44188" w:rsidP="00D44188">
            <w:pPr>
              <w:spacing w:after="160" w:line="259" w:lineRule="auto"/>
              <w:rPr>
                <w:rFonts w:asciiTheme="majorHAnsi" w:hAnsiTheme="majorHAnsi" w:cstheme="majorHAnsi"/>
                <w:sz w:val="22"/>
                <w:lang w:val="en-US"/>
              </w:rPr>
            </w:pPr>
            <w:ins w:id="323" w:author="notfound.inc@outlook.com" w:date="2021-07-26T14:50:00Z">
              <w:r w:rsidRPr="00567318">
                <w:rPr>
                  <w:sz w:val="22"/>
                  <w:lang w:val="en-US"/>
                </w:rPr>
                <w:t>f5</w:t>
              </w:r>
            </w:ins>
          </w:p>
        </w:tc>
        <w:tc>
          <w:tcPr>
            <w:tcW w:w="3587" w:type="dxa"/>
          </w:tcPr>
          <w:p w14:paraId="5E870F93" w14:textId="2D810EDE" w:rsidR="00D44188" w:rsidRPr="00567318" w:rsidRDefault="00D44188" w:rsidP="00D44188">
            <w:pPr>
              <w:spacing w:after="160" w:line="259" w:lineRule="auto"/>
              <w:rPr>
                <w:rFonts w:asciiTheme="majorHAnsi" w:hAnsiTheme="majorHAnsi" w:cstheme="majorHAnsi"/>
                <w:sz w:val="22"/>
                <w:lang w:val="en-US"/>
              </w:rPr>
            </w:pPr>
            <w:r w:rsidRPr="00567318">
              <w:rPr>
                <w:sz w:val="22"/>
              </w:rPr>
              <w:t>CT F.5, 1324</w:t>
            </w:r>
          </w:p>
        </w:tc>
        <w:tc>
          <w:tcPr>
            <w:tcW w:w="3588" w:type="dxa"/>
          </w:tcPr>
          <w:p w14:paraId="7E6D5F54" w14:textId="6B925A1D" w:rsidR="00D44188" w:rsidRPr="00567318" w:rsidRDefault="00D44188" w:rsidP="00D44188">
            <w:pPr>
              <w:spacing w:after="160" w:line="259" w:lineRule="auto"/>
              <w:rPr>
                <w:rFonts w:asciiTheme="majorHAnsi" w:hAnsiTheme="majorHAnsi" w:cstheme="majorHAnsi"/>
                <w:sz w:val="22"/>
                <w:lang w:val="en-US"/>
              </w:rPr>
            </w:pPr>
            <w:r w:rsidRPr="00567318">
              <w:rPr>
                <w:sz w:val="22"/>
                <w:lang w:val="en-US"/>
              </w:rPr>
              <w:t>String from 1 to 32 characters, optional</w:t>
            </w:r>
          </w:p>
        </w:tc>
      </w:tr>
      <w:tr w:rsidR="00D44188" w:rsidRPr="00567318" w14:paraId="3A6C47D8" w14:textId="77777777" w:rsidTr="00A24B74">
        <w:tc>
          <w:tcPr>
            <w:tcW w:w="3587" w:type="dxa"/>
          </w:tcPr>
          <w:p w14:paraId="6B849B6F" w14:textId="3AC0215B" w:rsidR="00D44188" w:rsidRPr="00567318" w:rsidRDefault="00D44188" w:rsidP="00D44188">
            <w:pPr>
              <w:spacing w:after="160" w:line="259" w:lineRule="auto"/>
              <w:rPr>
                <w:rFonts w:asciiTheme="majorHAnsi" w:hAnsiTheme="majorHAnsi" w:cstheme="majorHAnsi"/>
                <w:sz w:val="22"/>
                <w:lang w:val="en-US"/>
              </w:rPr>
            </w:pPr>
            <w:ins w:id="324" w:author="notfound.inc@outlook.com" w:date="2021-07-26T14:50:00Z">
              <w:r w:rsidRPr="00567318">
                <w:rPr>
                  <w:sz w:val="22"/>
                  <w:lang w:val="en-US"/>
                </w:rPr>
                <w:t>f6</w:t>
              </w:r>
            </w:ins>
          </w:p>
        </w:tc>
        <w:tc>
          <w:tcPr>
            <w:tcW w:w="3587" w:type="dxa"/>
          </w:tcPr>
          <w:p w14:paraId="775E6E8F" w14:textId="4B2430E4" w:rsidR="00D44188" w:rsidRPr="00567318" w:rsidRDefault="00D44188" w:rsidP="00D44188">
            <w:pPr>
              <w:spacing w:after="160" w:line="259" w:lineRule="auto"/>
              <w:rPr>
                <w:rFonts w:asciiTheme="majorHAnsi" w:hAnsiTheme="majorHAnsi" w:cstheme="majorHAnsi"/>
                <w:sz w:val="22"/>
                <w:lang w:val="en-US"/>
              </w:rPr>
            </w:pPr>
            <w:r w:rsidRPr="00567318">
              <w:rPr>
                <w:sz w:val="22"/>
              </w:rPr>
              <w:t>CT F.6, 1325</w:t>
            </w:r>
          </w:p>
        </w:tc>
        <w:tc>
          <w:tcPr>
            <w:tcW w:w="3588" w:type="dxa"/>
          </w:tcPr>
          <w:p w14:paraId="7CC45DB4" w14:textId="6897FBC0" w:rsidR="00D44188" w:rsidRPr="00567318" w:rsidRDefault="00D44188" w:rsidP="00D44188">
            <w:pPr>
              <w:spacing w:after="160" w:line="259" w:lineRule="auto"/>
              <w:rPr>
                <w:rFonts w:asciiTheme="majorHAnsi" w:hAnsiTheme="majorHAnsi" w:cstheme="majorHAnsi"/>
                <w:sz w:val="22"/>
                <w:lang w:val="en-US"/>
              </w:rPr>
            </w:pPr>
            <w:r w:rsidRPr="00567318">
              <w:rPr>
                <w:sz w:val="22"/>
                <w:lang w:val="en-US"/>
              </w:rPr>
              <w:t>String from 1 to 32 characters, optional</w:t>
            </w:r>
          </w:p>
        </w:tc>
      </w:tr>
    </w:tbl>
    <w:p w14:paraId="3E60238D" w14:textId="77777777" w:rsidR="003B7D80" w:rsidRPr="00567318" w:rsidRDefault="003B7D80" w:rsidP="004F178F">
      <w:pPr>
        <w:spacing w:after="160" w:line="259" w:lineRule="auto"/>
        <w:rPr>
          <w:rFonts w:asciiTheme="majorHAnsi" w:hAnsiTheme="majorHAnsi" w:cstheme="majorHAnsi"/>
          <w:sz w:val="22"/>
          <w:lang w:val="en-US"/>
        </w:rPr>
      </w:pPr>
    </w:p>
    <w:p w14:paraId="5EF3EDD0" w14:textId="48F5EA82" w:rsidR="00D44188" w:rsidRPr="00567318" w:rsidRDefault="00D44188" w:rsidP="008D1982">
      <w:pPr>
        <w:pStyle w:val="3"/>
        <w:rPr>
          <w:lang w:val="en-US"/>
        </w:rPr>
      </w:pPr>
      <w:bookmarkStart w:id="325" w:name="_2.1.1.12_Fractional_quantity"/>
      <w:bookmarkEnd w:id="325"/>
      <w:r w:rsidRPr="00567318">
        <w:rPr>
          <w:lang w:val="en-US"/>
        </w:rPr>
        <w:t>2.1.1.12 Fractional quantity of labeled goods, 1291</w:t>
      </w:r>
    </w:p>
    <w:tbl>
      <w:tblPr>
        <w:tblStyle w:val="a5"/>
        <w:tblW w:w="0" w:type="auto"/>
        <w:tblLook w:val="04A0" w:firstRow="1" w:lastRow="0" w:firstColumn="1" w:lastColumn="0" w:noHBand="0" w:noVBand="1"/>
      </w:tblPr>
      <w:tblGrid>
        <w:gridCol w:w="3587"/>
        <w:gridCol w:w="3587"/>
        <w:gridCol w:w="3588"/>
      </w:tblGrid>
      <w:tr w:rsidR="00D44188" w:rsidRPr="00567318" w14:paraId="6B2D4AAD" w14:textId="77777777" w:rsidTr="00A24B74">
        <w:tc>
          <w:tcPr>
            <w:tcW w:w="3587" w:type="dxa"/>
          </w:tcPr>
          <w:p w14:paraId="10AA1586" w14:textId="18FF7A26" w:rsidR="00D44188" w:rsidRPr="00567318" w:rsidRDefault="00D44188" w:rsidP="00D44188">
            <w:pPr>
              <w:spacing w:after="160" w:line="259" w:lineRule="auto"/>
              <w:rPr>
                <w:rFonts w:asciiTheme="majorHAnsi" w:hAnsiTheme="majorHAnsi" w:cstheme="majorHAnsi"/>
                <w:sz w:val="22"/>
                <w:lang w:val="en-US"/>
              </w:rPr>
            </w:pPr>
            <w:ins w:id="326" w:author="notfound.inc@outlook.com" w:date="2021-07-26T14:50:00Z">
              <w:r w:rsidRPr="00567318">
                <w:rPr>
                  <w:sz w:val="22"/>
                  <w:lang w:val="en-US"/>
                </w:rPr>
                <w:t>Numerator</w:t>
              </w:r>
            </w:ins>
          </w:p>
        </w:tc>
        <w:tc>
          <w:tcPr>
            <w:tcW w:w="3587" w:type="dxa"/>
          </w:tcPr>
          <w:p w14:paraId="56FA19C6" w14:textId="15DC1BEF" w:rsidR="00D44188" w:rsidRPr="00567318" w:rsidRDefault="00D44188" w:rsidP="00D44188">
            <w:pPr>
              <w:spacing w:after="160" w:line="259" w:lineRule="auto"/>
              <w:rPr>
                <w:rFonts w:asciiTheme="majorHAnsi" w:hAnsiTheme="majorHAnsi" w:cstheme="majorHAnsi"/>
                <w:sz w:val="22"/>
                <w:lang w:val="en-US"/>
              </w:rPr>
            </w:pPr>
            <w:r w:rsidRPr="00567318">
              <w:rPr>
                <w:sz w:val="22"/>
              </w:rPr>
              <w:t>Numerator, 1293</w:t>
            </w:r>
          </w:p>
        </w:tc>
        <w:tc>
          <w:tcPr>
            <w:tcW w:w="3588" w:type="dxa"/>
          </w:tcPr>
          <w:p w14:paraId="53BBA02A" w14:textId="412E5431" w:rsidR="00D44188" w:rsidRPr="00567318" w:rsidRDefault="00D44188" w:rsidP="00D44188">
            <w:pPr>
              <w:spacing w:after="160" w:line="259" w:lineRule="auto"/>
              <w:rPr>
                <w:rFonts w:asciiTheme="majorHAnsi" w:hAnsiTheme="majorHAnsi" w:cstheme="majorHAnsi"/>
                <w:sz w:val="22"/>
                <w:lang w:val="en-US"/>
              </w:rPr>
            </w:pPr>
            <w:r w:rsidRPr="00567318">
              <w:rPr>
                <w:sz w:val="22"/>
              </w:rPr>
              <w:t>Unsigned integer 8 bytes</w:t>
            </w:r>
          </w:p>
        </w:tc>
      </w:tr>
      <w:tr w:rsidR="00D44188" w:rsidRPr="00567318" w14:paraId="4914409B" w14:textId="77777777" w:rsidTr="00A24B74">
        <w:tc>
          <w:tcPr>
            <w:tcW w:w="3587" w:type="dxa"/>
          </w:tcPr>
          <w:p w14:paraId="26FBC697" w14:textId="1BFDD57B" w:rsidR="00D44188" w:rsidRPr="00567318" w:rsidRDefault="00D44188" w:rsidP="00D44188">
            <w:pPr>
              <w:spacing w:after="160" w:line="259" w:lineRule="auto"/>
              <w:rPr>
                <w:rFonts w:asciiTheme="majorHAnsi" w:hAnsiTheme="majorHAnsi" w:cstheme="majorHAnsi"/>
                <w:sz w:val="22"/>
                <w:lang w:val="en-US"/>
              </w:rPr>
            </w:pPr>
            <w:ins w:id="327" w:author="notfound.inc@outlook.com" w:date="2021-07-26T14:50:00Z">
              <w:r w:rsidRPr="00567318">
                <w:rPr>
                  <w:sz w:val="22"/>
                  <w:lang w:val="en-US"/>
                </w:rPr>
                <w:t>Denominator</w:t>
              </w:r>
            </w:ins>
          </w:p>
        </w:tc>
        <w:tc>
          <w:tcPr>
            <w:tcW w:w="3587" w:type="dxa"/>
          </w:tcPr>
          <w:p w14:paraId="4396B80C" w14:textId="382850AE" w:rsidR="00D44188" w:rsidRPr="00567318" w:rsidRDefault="00D44188" w:rsidP="00D44188">
            <w:pPr>
              <w:spacing w:after="160" w:line="259" w:lineRule="auto"/>
              <w:rPr>
                <w:rFonts w:asciiTheme="majorHAnsi" w:hAnsiTheme="majorHAnsi" w:cstheme="majorHAnsi"/>
                <w:sz w:val="22"/>
                <w:lang w:val="en-US"/>
              </w:rPr>
            </w:pPr>
            <w:r w:rsidRPr="00567318">
              <w:rPr>
                <w:sz w:val="22"/>
              </w:rPr>
              <w:t>Denominator, 1294</w:t>
            </w:r>
          </w:p>
        </w:tc>
        <w:tc>
          <w:tcPr>
            <w:tcW w:w="3588" w:type="dxa"/>
          </w:tcPr>
          <w:p w14:paraId="081F7F1A" w14:textId="2960A8D4" w:rsidR="00D44188" w:rsidRPr="00567318" w:rsidRDefault="00D44188" w:rsidP="00D44188">
            <w:pPr>
              <w:spacing w:after="160" w:line="259" w:lineRule="auto"/>
              <w:rPr>
                <w:rFonts w:asciiTheme="majorHAnsi" w:hAnsiTheme="majorHAnsi" w:cstheme="majorHAnsi"/>
                <w:sz w:val="22"/>
                <w:lang w:val="en-US"/>
              </w:rPr>
            </w:pPr>
            <w:r w:rsidRPr="00567318">
              <w:rPr>
                <w:sz w:val="22"/>
              </w:rPr>
              <w:t>Unsigned integer 8 bytes</w:t>
            </w:r>
          </w:p>
        </w:tc>
      </w:tr>
    </w:tbl>
    <w:p w14:paraId="1D3251D3" w14:textId="77777777" w:rsidR="00D44188" w:rsidRPr="00567318" w:rsidRDefault="00D44188" w:rsidP="004F178F">
      <w:pPr>
        <w:spacing w:after="160" w:line="259" w:lineRule="auto"/>
        <w:rPr>
          <w:rFonts w:asciiTheme="majorHAnsi" w:hAnsiTheme="majorHAnsi" w:cstheme="majorHAnsi"/>
          <w:sz w:val="22"/>
          <w:lang w:val="en-US"/>
        </w:rPr>
      </w:pPr>
    </w:p>
    <w:p w14:paraId="4FCDF04C" w14:textId="5EE6468C" w:rsidR="004F178F" w:rsidRPr="00567318" w:rsidRDefault="004F178F" w:rsidP="004F178F">
      <w:pPr>
        <w:spacing w:after="160" w:line="259" w:lineRule="auto"/>
        <w:rPr>
          <w:sz w:val="22"/>
          <w:lang w:val="en-US"/>
        </w:rPr>
      </w:pPr>
    </w:p>
    <w:p w14:paraId="2A8867FB" w14:textId="1EC78020" w:rsidR="00250261" w:rsidRPr="00567318" w:rsidRDefault="00334F6E" w:rsidP="00250261">
      <w:pPr>
        <w:rPr>
          <w:sz w:val="22"/>
          <w:lang w:val="en-US"/>
        </w:rPr>
      </w:pPr>
      <w:bookmarkStart w:id="328" w:name="OLE_LINK163"/>
      <w:r w:rsidRPr="00567318">
        <w:rPr>
          <w:sz w:val="22"/>
          <w:lang w:val="en-US"/>
        </w:rPr>
        <w:t>Response</w:t>
      </w:r>
      <w:r w:rsidR="004F178F" w:rsidRPr="00567318">
        <w:rPr>
          <w:sz w:val="22"/>
          <w:lang w:val="en-US"/>
        </w:rPr>
        <w:t xml:space="preserve">: </w:t>
      </w:r>
      <w:r w:rsidR="00250261" w:rsidRPr="00567318">
        <w:rPr>
          <w:sz w:val="22"/>
          <w:lang w:val="en-US"/>
        </w:rPr>
        <w:t>API</w:t>
      </w:r>
      <w:r w:rsidR="004F178F" w:rsidRPr="00567318">
        <w:rPr>
          <w:sz w:val="22"/>
          <w:lang w:val="en-US"/>
        </w:rPr>
        <w:t xml:space="preserve"> </w:t>
      </w:r>
      <w:r w:rsidR="00250261" w:rsidRPr="00567318">
        <w:rPr>
          <w:sz w:val="22"/>
          <w:lang w:val="en-US"/>
        </w:rPr>
        <w:t>can return the following HTTP status codes</w:t>
      </w:r>
    </w:p>
    <w:p w14:paraId="4E09CFE4" w14:textId="77777777" w:rsidR="00250261" w:rsidRPr="00567318" w:rsidRDefault="004F178F" w:rsidP="00250261">
      <w:pPr>
        <w:pStyle w:val="a4"/>
        <w:numPr>
          <w:ilvl w:val="0"/>
          <w:numId w:val="12"/>
        </w:numPr>
        <w:rPr>
          <w:sz w:val="22"/>
          <w:lang w:val="en-US"/>
        </w:rPr>
      </w:pPr>
      <w:r w:rsidRPr="00567318">
        <w:rPr>
          <w:sz w:val="22"/>
          <w:lang w:val="en-US"/>
        </w:rPr>
        <w:t xml:space="preserve">201 Created – </w:t>
      </w:r>
      <w:r w:rsidR="00250261" w:rsidRPr="00567318">
        <w:rPr>
          <w:sz w:val="22"/>
          <w:lang w:val="en-US"/>
        </w:rPr>
        <w:t>the check was created and added to the processing queue, and the response body is empty</w:t>
      </w:r>
    </w:p>
    <w:p w14:paraId="69793125" w14:textId="77777777" w:rsidR="00250261" w:rsidRPr="00567318" w:rsidRDefault="004F178F" w:rsidP="00250261">
      <w:pPr>
        <w:pStyle w:val="a4"/>
        <w:numPr>
          <w:ilvl w:val="0"/>
          <w:numId w:val="12"/>
        </w:numPr>
        <w:rPr>
          <w:sz w:val="22"/>
          <w:lang w:val="en-US"/>
        </w:rPr>
      </w:pPr>
      <w:r w:rsidRPr="00567318">
        <w:rPr>
          <w:sz w:val="22"/>
          <w:lang w:val="en-US"/>
        </w:rPr>
        <w:t xml:space="preserve">401 Unauthorized </w:t>
      </w:r>
      <w:r w:rsidR="00250261" w:rsidRPr="00567318">
        <w:rPr>
          <w:sz w:val="22"/>
          <w:lang w:val="en-US"/>
        </w:rPr>
        <w:t>client certificate failed verification</w:t>
      </w:r>
    </w:p>
    <w:p w14:paraId="695F580B" w14:textId="77777777" w:rsidR="004F178F" w:rsidRPr="00567318" w:rsidRDefault="004F178F" w:rsidP="00250261">
      <w:pPr>
        <w:pStyle w:val="a4"/>
        <w:numPr>
          <w:ilvl w:val="0"/>
          <w:numId w:val="12"/>
        </w:numPr>
        <w:rPr>
          <w:sz w:val="22"/>
          <w:lang w:val="en-US"/>
        </w:rPr>
      </w:pPr>
      <w:r w:rsidRPr="00567318">
        <w:rPr>
          <w:sz w:val="22"/>
          <w:lang w:val="en-US"/>
        </w:rPr>
        <w:t xml:space="preserve">409 Conflict– </w:t>
      </w:r>
      <w:r w:rsidR="00250261" w:rsidRPr="00567318">
        <w:rPr>
          <w:sz w:val="22"/>
          <w:lang w:val="en-US"/>
        </w:rPr>
        <w:t>receipt with this ID has already been created in the system, and the response body is empty</w:t>
      </w:r>
    </w:p>
    <w:p w14:paraId="09C184A7" w14:textId="77777777" w:rsidR="004F178F" w:rsidRPr="00567318" w:rsidRDefault="004F178F" w:rsidP="00250261">
      <w:pPr>
        <w:pStyle w:val="a4"/>
        <w:numPr>
          <w:ilvl w:val="0"/>
          <w:numId w:val="12"/>
        </w:numPr>
        <w:rPr>
          <w:sz w:val="22"/>
          <w:lang w:val="en-US"/>
        </w:rPr>
      </w:pPr>
      <w:r w:rsidRPr="00567318">
        <w:rPr>
          <w:sz w:val="22"/>
          <w:lang w:val="en-US"/>
        </w:rPr>
        <w:t xml:space="preserve">400 Bad Request – </w:t>
      </w:r>
      <w:bookmarkStart w:id="329" w:name="OLE_LINK119"/>
      <w:bookmarkStart w:id="330" w:name="OLE_LINK120"/>
      <w:bookmarkStart w:id="331" w:name="OLE_LINK129"/>
      <w:r w:rsidR="00250261" w:rsidRPr="00567318">
        <w:rPr>
          <w:sz w:val="22"/>
          <w:lang w:val="en-US"/>
        </w:rPr>
        <w:t>the transmitted data contains validation errors, or the signature failed validation</w:t>
      </w:r>
      <w:r w:rsidRPr="00567318">
        <w:rPr>
          <w:sz w:val="22"/>
          <w:lang w:val="en-US"/>
        </w:rPr>
        <w:t xml:space="preserve">, </w:t>
      </w:r>
      <w:r w:rsidR="00250261" w:rsidRPr="00567318">
        <w:rPr>
          <w:sz w:val="22"/>
          <w:lang w:val="en-US"/>
        </w:rPr>
        <w:t xml:space="preserve">response body section </w:t>
      </w:r>
      <w:r w:rsidRPr="00567318">
        <w:rPr>
          <w:sz w:val="22"/>
          <w:lang w:val="en-US"/>
        </w:rPr>
        <w:t>2.1.2</w:t>
      </w:r>
      <w:bookmarkEnd w:id="329"/>
      <w:bookmarkEnd w:id="330"/>
      <w:bookmarkEnd w:id="331"/>
    </w:p>
    <w:p w14:paraId="600AA84C" w14:textId="2FDF9DA4" w:rsidR="004F178F" w:rsidRPr="00567318" w:rsidRDefault="004F178F" w:rsidP="00250261">
      <w:pPr>
        <w:pStyle w:val="a4"/>
        <w:numPr>
          <w:ilvl w:val="0"/>
          <w:numId w:val="12"/>
        </w:numPr>
        <w:rPr>
          <w:sz w:val="22"/>
        </w:rPr>
      </w:pPr>
      <w:r w:rsidRPr="00567318">
        <w:rPr>
          <w:sz w:val="22"/>
          <w:lang w:val="en-US"/>
        </w:rPr>
        <w:t xml:space="preserve">503, Service Unavailable – </w:t>
      </w:r>
      <w:r w:rsidR="00250261" w:rsidRPr="00567318">
        <w:rPr>
          <w:sz w:val="22"/>
          <w:lang w:val="en-US"/>
        </w:rPr>
        <w:t xml:space="preserve">the document queue is full, the response returns the Retry-After header with a timeout in seconds, after which it is necessary to repeat the request, the body of the response item 2. </w:t>
      </w:r>
      <w:r w:rsidR="00250261" w:rsidRPr="00567318">
        <w:rPr>
          <w:sz w:val="22"/>
        </w:rPr>
        <w:t>1. 2.</w:t>
      </w:r>
      <w:r w:rsidR="008D1982" w:rsidRPr="00567318">
        <w:rPr>
          <w:sz w:val="22"/>
        </w:rPr>
        <w:br/>
      </w:r>
    </w:p>
    <w:p w14:paraId="2F428DD0" w14:textId="77777777" w:rsidR="004F178F" w:rsidRPr="00567318" w:rsidRDefault="004F178F" w:rsidP="004F178F">
      <w:pPr>
        <w:rPr>
          <w:sz w:val="22"/>
          <w:lang w:val="en-US"/>
        </w:rPr>
      </w:pPr>
      <w:bookmarkStart w:id="332" w:name="_2.1.2_Response_body"/>
      <w:bookmarkEnd w:id="328"/>
      <w:bookmarkEnd w:id="332"/>
    </w:p>
    <w:p w14:paraId="27473171" w14:textId="77777777" w:rsidR="004F178F" w:rsidRPr="004E637F" w:rsidRDefault="00635CAD" w:rsidP="004F178F">
      <w:pPr>
        <w:rPr>
          <w:sz w:val="22"/>
          <w:lang w:val="en-US"/>
        </w:rPr>
      </w:pPr>
      <w:bookmarkStart w:id="333" w:name="OLE_LINK271"/>
      <w:r w:rsidRPr="00567318">
        <w:rPr>
          <w:sz w:val="22"/>
          <w:lang w:val="en-US"/>
        </w:rPr>
        <w:t>Request Example</w:t>
      </w:r>
      <w:r w:rsidR="004F178F" w:rsidRPr="004E637F">
        <w:rPr>
          <w:sz w:val="22"/>
          <w:lang w:val="en-US"/>
        </w:rPr>
        <w:t>:</w:t>
      </w:r>
    </w:p>
    <w:bookmarkEnd w:id="333"/>
    <w:p w14:paraId="71407D76" w14:textId="77777777" w:rsidR="004F178F" w:rsidRPr="00567318" w:rsidRDefault="004F178F" w:rsidP="004F178F">
      <w:pPr>
        <w:rPr>
          <w:rFonts w:cs="Arial"/>
          <w:sz w:val="22"/>
          <w:lang w:val="en-US"/>
        </w:rPr>
      </w:pPr>
    </w:p>
    <w:bookmarkEnd w:id="34"/>
    <w:bookmarkEnd w:id="35"/>
    <w:p w14:paraId="06B39194"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EC6744">
        <w:rPr>
          <w:rFonts w:ascii="Consolas" w:hAnsi="Consolas" w:cs="Consolas"/>
          <w:color w:val="DFDFBF"/>
          <w:sz w:val="18"/>
          <w:szCs w:val="18"/>
          <w:lang w:val="en-US"/>
        </w:rPr>
        <w:t>{</w:t>
      </w:r>
    </w:p>
    <w:p w14:paraId="31E49B48"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EC6744">
        <w:rPr>
          <w:rFonts w:ascii="Consolas" w:hAnsi="Consolas" w:cs="Consolas"/>
          <w:color w:val="DFDFBF"/>
          <w:sz w:val="18"/>
          <w:szCs w:val="18"/>
          <w:lang w:val="en-US"/>
        </w:rPr>
        <w:t>  </w:t>
      </w:r>
      <w:r w:rsidRPr="00EC6744">
        <w:rPr>
          <w:rFonts w:ascii="Consolas" w:hAnsi="Consolas" w:cs="Consolas"/>
          <w:color w:val="8ACCCF"/>
          <w:sz w:val="18"/>
          <w:szCs w:val="18"/>
          <w:lang w:val="en-US"/>
        </w:rPr>
        <w:t>"</w:t>
      </w:r>
      <w:proofErr w:type="gramStart"/>
      <w:r w:rsidRPr="00EC6744">
        <w:rPr>
          <w:rFonts w:ascii="Consolas" w:hAnsi="Consolas" w:cs="Consolas"/>
          <w:color w:val="8ACCCF"/>
          <w:sz w:val="18"/>
          <w:szCs w:val="18"/>
          <w:lang w:val="en-US"/>
        </w:rPr>
        <w:t>id</w:t>
      </w:r>
      <w:proofErr w:type="gramEnd"/>
      <w:r w:rsidRPr="00EC6744">
        <w:rPr>
          <w:rFonts w:ascii="Consolas" w:hAnsi="Consolas" w:cs="Consolas"/>
          <w:color w:val="8ACCCF"/>
          <w:sz w:val="18"/>
          <w:szCs w:val="18"/>
          <w:lang w:val="en-US"/>
        </w:rPr>
        <w:t>"</w:t>
      </w:r>
      <w:r w:rsidRPr="00EC6744">
        <w:rPr>
          <w:rFonts w:ascii="Consolas" w:hAnsi="Consolas" w:cs="Consolas"/>
          <w:color w:val="DFDFBF"/>
          <w:sz w:val="18"/>
          <w:szCs w:val="18"/>
          <w:lang w:val="en-US"/>
        </w:rPr>
        <w:t>: </w:t>
      </w:r>
      <w:r w:rsidRPr="00EC6744">
        <w:rPr>
          <w:rFonts w:ascii="Consolas" w:hAnsi="Consolas" w:cs="Consolas"/>
          <w:color w:val="DFAF8F"/>
          <w:sz w:val="18"/>
          <w:szCs w:val="18"/>
          <w:lang w:val="en-US"/>
        </w:rPr>
        <w:t>"12345678990"</w:t>
      </w:r>
      <w:r w:rsidRPr="00EC6744">
        <w:rPr>
          <w:rFonts w:ascii="Consolas" w:hAnsi="Consolas" w:cs="Consolas"/>
          <w:color w:val="DFDFBF"/>
          <w:sz w:val="18"/>
          <w:szCs w:val="18"/>
          <w:lang w:val="en-US"/>
        </w:rPr>
        <w:t>,</w:t>
      </w:r>
    </w:p>
    <w:p w14:paraId="2A25DBB2"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EC6744">
        <w:rPr>
          <w:rFonts w:ascii="Consolas" w:hAnsi="Consolas" w:cs="Consolas"/>
          <w:color w:val="DFDFBF"/>
          <w:sz w:val="18"/>
          <w:szCs w:val="18"/>
          <w:lang w:val="en-US"/>
        </w:rPr>
        <w:t>  </w:t>
      </w:r>
      <w:r w:rsidRPr="00EC6744">
        <w:rPr>
          <w:rFonts w:ascii="Consolas" w:hAnsi="Consolas" w:cs="Consolas"/>
          <w:color w:val="8ACCCF"/>
          <w:sz w:val="18"/>
          <w:szCs w:val="18"/>
          <w:lang w:val="en-US"/>
        </w:rPr>
        <w:t>"</w:t>
      </w:r>
      <w:proofErr w:type="gramStart"/>
      <w:r w:rsidRPr="00EC6744">
        <w:rPr>
          <w:rFonts w:ascii="Consolas" w:hAnsi="Consolas" w:cs="Consolas"/>
          <w:color w:val="8ACCCF"/>
          <w:sz w:val="18"/>
          <w:szCs w:val="18"/>
          <w:lang w:val="en-US"/>
        </w:rPr>
        <w:t>inn</w:t>
      </w:r>
      <w:proofErr w:type="gramEnd"/>
      <w:r w:rsidRPr="00EC6744">
        <w:rPr>
          <w:rFonts w:ascii="Consolas" w:hAnsi="Consolas" w:cs="Consolas"/>
          <w:color w:val="8ACCCF"/>
          <w:sz w:val="18"/>
          <w:szCs w:val="18"/>
          <w:lang w:val="en-US"/>
        </w:rPr>
        <w:t>"</w:t>
      </w:r>
      <w:r w:rsidRPr="00EC6744">
        <w:rPr>
          <w:rFonts w:ascii="Consolas" w:hAnsi="Consolas" w:cs="Consolas"/>
          <w:color w:val="DFDFBF"/>
          <w:sz w:val="18"/>
          <w:szCs w:val="18"/>
          <w:lang w:val="en-US"/>
        </w:rPr>
        <w:t>: </w:t>
      </w:r>
      <w:r w:rsidRPr="00EC6744">
        <w:rPr>
          <w:rFonts w:ascii="Consolas" w:hAnsi="Consolas" w:cs="Consolas"/>
          <w:color w:val="DFAF8F"/>
          <w:sz w:val="18"/>
          <w:szCs w:val="18"/>
          <w:lang w:val="en-US"/>
        </w:rPr>
        <w:t>"123456789012"</w:t>
      </w:r>
      <w:r w:rsidRPr="00EC6744">
        <w:rPr>
          <w:rFonts w:ascii="Consolas" w:hAnsi="Consolas" w:cs="Consolas"/>
          <w:color w:val="DFDFBF"/>
          <w:sz w:val="18"/>
          <w:szCs w:val="18"/>
          <w:lang w:val="en-US"/>
        </w:rPr>
        <w:t>,</w:t>
      </w:r>
    </w:p>
    <w:p w14:paraId="0969FA88"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EC6744">
        <w:rPr>
          <w:rFonts w:ascii="Consolas" w:hAnsi="Consolas" w:cs="Consolas"/>
          <w:color w:val="DFDFBF"/>
          <w:sz w:val="18"/>
          <w:szCs w:val="18"/>
          <w:lang w:val="en-US"/>
        </w:rPr>
        <w:t>  </w:t>
      </w:r>
      <w:r w:rsidRPr="00EC6744">
        <w:rPr>
          <w:rFonts w:ascii="Consolas" w:hAnsi="Consolas" w:cs="Consolas"/>
          <w:color w:val="8ACCCF"/>
          <w:sz w:val="18"/>
          <w:szCs w:val="18"/>
          <w:lang w:val="en-US"/>
        </w:rPr>
        <w:t>"</w:t>
      </w:r>
      <w:proofErr w:type="gramStart"/>
      <w:r w:rsidRPr="00EC6744">
        <w:rPr>
          <w:rFonts w:ascii="Consolas" w:hAnsi="Consolas" w:cs="Consolas"/>
          <w:color w:val="8ACCCF"/>
          <w:sz w:val="18"/>
          <w:szCs w:val="18"/>
          <w:lang w:val="en-US"/>
        </w:rPr>
        <w:t>group</w:t>
      </w:r>
      <w:proofErr w:type="gramEnd"/>
      <w:r w:rsidRPr="00EC6744">
        <w:rPr>
          <w:rFonts w:ascii="Consolas" w:hAnsi="Consolas" w:cs="Consolas"/>
          <w:color w:val="8ACCCF"/>
          <w:sz w:val="18"/>
          <w:szCs w:val="18"/>
          <w:lang w:val="en-US"/>
        </w:rPr>
        <w:t>"</w:t>
      </w:r>
      <w:r w:rsidRPr="00EC6744">
        <w:rPr>
          <w:rFonts w:ascii="Consolas" w:hAnsi="Consolas" w:cs="Consolas"/>
          <w:color w:val="DFDFBF"/>
          <w:sz w:val="18"/>
          <w:szCs w:val="18"/>
          <w:lang w:val="en-US"/>
        </w:rPr>
        <w:t>: </w:t>
      </w:r>
      <w:r w:rsidRPr="00EC6744">
        <w:rPr>
          <w:rFonts w:ascii="Consolas" w:hAnsi="Consolas" w:cs="Consolas"/>
          <w:color w:val="DFAF8F"/>
          <w:sz w:val="18"/>
          <w:szCs w:val="18"/>
          <w:lang w:val="en-US"/>
        </w:rPr>
        <w:t>"Main"</w:t>
      </w:r>
      <w:r w:rsidRPr="00EC6744">
        <w:rPr>
          <w:rFonts w:ascii="Consolas" w:hAnsi="Consolas" w:cs="Consolas"/>
          <w:color w:val="DFDFBF"/>
          <w:sz w:val="18"/>
          <w:szCs w:val="18"/>
          <w:lang w:val="en-US"/>
        </w:rPr>
        <w:t>,</w:t>
      </w:r>
    </w:p>
    <w:p w14:paraId="41BCF618"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EC6744">
        <w:rPr>
          <w:rFonts w:ascii="Consolas" w:hAnsi="Consolas" w:cs="Consolas"/>
          <w:color w:val="DFDFBF"/>
          <w:sz w:val="18"/>
          <w:szCs w:val="18"/>
          <w:lang w:val="en-US"/>
        </w:rPr>
        <w:t>  </w:t>
      </w:r>
      <w:r w:rsidRPr="00EC6744">
        <w:rPr>
          <w:rFonts w:ascii="Consolas" w:hAnsi="Consolas" w:cs="Consolas"/>
          <w:color w:val="8ACCCF"/>
          <w:sz w:val="18"/>
          <w:szCs w:val="18"/>
          <w:lang w:val="en-US"/>
        </w:rPr>
        <w:t>"</w:t>
      </w:r>
      <w:proofErr w:type="gramStart"/>
      <w:r w:rsidRPr="00EC6744">
        <w:rPr>
          <w:rFonts w:ascii="Consolas" w:hAnsi="Consolas" w:cs="Consolas"/>
          <w:color w:val="8ACCCF"/>
          <w:sz w:val="18"/>
          <w:szCs w:val="18"/>
          <w:lang w:val="en-US"/>
        </w:rPr>
        <w:t>content</w:t>
      </w:r>
      <w:proofErr w:type="gramEnd"/>
      <w:r w:rsidRPr="00EC6744">
        <w:rPr>
          <w:rFonts w:ascii="Consolas" w:hAnsi="Consolas" w:cs="Consolas"/>
          <w:color w:val="8ACCCF"/>
          <w:sz w:val="18"/>
          <w:szCs w:val="18"/>
          <w:lang w:val="en-US"/>
        </w:rPr>
        <w:t>"</w:t>
      </w:r>
      <w:r w:rsidRPr="00EC6744">
        <w:rPr>
          <w:rFonts w:ascii="Consolas" w:hAnsi="Consolas" w:cs="Consolas"/>
          <w:color w:val="DFDFBF"/>
          <w:sz w:val="18"/>
          <w:szCs w:val="18"/>
          <w:lang w:val="en-US"/>
        </w:rPr>
        <w:t>: {</w:t>
      </w:r>
    </w:p>
    <w:p w14:paraId="0939C386"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EC6744">
        <w:rPr>
          <w:rFonts w:ascii="Consolas" w:hAnsi="Consolas" w:cs="Consolas"/>
          <w:color w:val="DFDFBF"/>
          <w:sz w:val="18"/>
          <w:szCs w:val="18"/>
          <w:lang w:val="en-US"/>
        </w:rPr>
        <w:t>    </w:t>
      </w:r>
      <w:r w:rsidRPr="00EC6744">
        <w:rPr>
          <w:rFonts w:ascii="Consolas" w:hAnsi="Consolas" w:cs="Consolas"/>
          <w:color w:val="8ACCCF"/>
          <w:sz w:val="18"/>
          <w:szCs w:val="18"/>
          <w:lang w:val="en-US"/>
        </w:rPr>
        <w:t>"</w:t>
      </w:r>
      <w:proofErr w:type="gramStart"/>
      <w:r w:rsidRPr="00EC6744">
        <w:rPr>
          <w:rFonts w:ascii="Consolas" w:hAnsi="Consolas" w:cs="Consolas"/>
          <w:color w:val="8ACCCF"/>
          <w:sz w:val="18"/>
          <w:szCs w:val="18"/>
          <w:lang w:val="en-US"/>
        </w:rPr>
        <w:t>type</w:t>
      </w:r>
      <w:proofErr w:type="gramEnd"/>
      <w:r w:rsidRPr="00EC6744">
        <w:rPr>
          <w:rFonts w:ascii="Consolas" w:hAnsi="Consolas" w:cs="Consolas"/>
          <w:color w:val="8ACCCF"/>
          <w:sz w:val="18"/>
          <w:szCs w:val="18"/>
          <w:lang w:val="en-US"/>
        </w:rPr>
        <w:t>"</w:t>
      </w:r>
      <w:r w:rsidRPr="00EC6744">
        <w:rPr>
          <w:rFonts w:ascii="Consolas" w:hAnsi="Consolas" w:cs="Consolas"/>
          <w:color w:val="DFDFBF"/>
          <w:sz w:val="18"/>
          <w:szCs w:val="18"/>
          <w:lang w:val="en-US"/>
        </w:rPr>
        <w:t>: </w:t>
      </w:r>
      <w:r w:rsidRPr="00EC6744">
        <w:rPr>
          <w:rFonts w:ascii="Consolas" w:hAnsi="Consolas" w:cs="Consolas"/>
          <w:color w:val="6E96BE"/>
          <w:sz w:val="18"/>
          <w:szCs w:val="18"/>
          <w:lang w:val="en-US"/>
        </w:rPr>
        <w:t>1</w:t>
      </w:r>
      <w:r w:rsidRPr="00EC6744">
        <w:rPr>
          <w:rFonts w:ascii="Consolas" w:hAnsi="Consolas" w:cs="Consolas"/>
          <w:color w:val="DFDFBF"/>
          <w:sz w:val="18"/>
          <w:szCs w:val="18"/>
          <w:lang w:val="en-US"/>
        </w:rPr>
        <w:t>,</w:t>
      </w:r>
    </w:p>
    <w:p w14:paraId="080EA621"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EC6744">
        <w:rPr>
          <w:rFonts w:ascii="Consolas" w:hAnsi="Consolas" w:cs="Consolas"/>
          <w:color w:val="DFDFBF"/>
          <w:sz w:val="18"/>
          <w:szCs w:val="18"/>
          <w:lang w:val="en-US"/>
        </w:rPr>
        <w:t>    </w:t>
      </w:r>
      <w:r w:rsidRPr="00EC6744">
        <w:rPr>
          <w:rFonts w:ascii="Consolas" w:hAnsi="Consolas" w:cs="Consolas"/>
          <w:color w:val="8ACCCF"/>
          <w:sz w:val="18"/>
          <w:szCs w:val="18"/>
          <w:lang w:val="en-US"/>
        </w:rPr>
        <w:t>"</w:t>
      </w:r>
      <w:proofErr w:type="gramStart"/>
      <w:r w:rsidRPr="009D7C38">
        <w:rPr>
          <w:rFonts w:ascii="Consolas" w:hAnsi="Consolas" w:cs="Consolas"/>
          <w:color w:val="8ACCCF"/>
          <w:sz w:val="18"/>
          <w:szCs w:val="18"/>
          <w:lang w:val="en-US"/>
        </w:rPr>
        <w:t>positions</w:t>
      </w:r>
      <w:proofErr w:type="gramEnd"/>
      <w:r w:rsidRPr="00EC6744">
        <w:rPr>
          <w:rFonts w:ascii="Consolas" w:hAnsi="Consolas" w:cs="Consolas"/>
          <w:color w:val="8ACCCF"/>
          <w:sz w:val="18"/>
          <w:szCs w:val="18"/>
          <w:lang w:val="en-US"/>
        </w:rPr>
        <w:t>"</w:t>
      </w:r>
      <w:r w:rsidRPr="00EC6744">
        <w:rPr>
          <w:rFonts w:ascii="Consolas" w:hAnsi="Consolas" w:cs="Consolas"/>
          <w:color w:val="DFDFBF"/>
          <w:sz w:val="18"/>
          <w:szCs w:val="18"/>
          <w:lang w:val="en-US"/>
        </w:rPr>
        <w:t>:</w:t>
      </w:r>
      <w:r w:rsidRPr="009D7C38">
        <w:rPr>
          <w:rFonts w:ascii="Consolas" w:hAnsi="Consolas" w:cs="Consolas"/>
          <w:color w:val="DFDFBF"/>
          <w:sz w:val="18"/>
          <w:szCs w:val="18"/>
          <w:lang w:val="en-US"/>
        </w:rPr>
        <w:t> </w:t>
      </w:r>
      <w:r w:rsidRPr="00EC6744">
        <w:rPr>
          <w:rFonts w:ascii="Consolas" w:hAnsi="Consolas" w:cs="Consolas"/>
          <w:color w:val="DFDFBF"/>
          <w:sz w:val="18"/>
          <w:szCs w:val="18"/>
          <w:lang w:val="en-US"/>
        </w:rPr>
        <w:t>[</w:t>
      </w:r>
    </w:p>
    <w:p w14:paraId="3507E72D"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9D7C38">
        <w:rPr>
          <w:rFonts w:ascii="Consolas" w:hAnsi="Consolas" w:cs="Consolas"/>
          <w:color w:val="DFDFBF"/>
          <w:sz w:val="18"/>
          <w:szCs w:val="18"/>
          <w:lang w:val="en-US"/>
        </w:rPr>
        <w:t>      </w:t>
      </w:r>
      <w:r w:rsidRPr="00EC6744">
        <w:rPr>
          <w:rFonts w:ascii="Consolas" w:hAnsi="Consolas" w:cs="Consolas"/>
          <w:color w:val="DFDFBF"/>
          <w:sz w:val="18"/>
          <w:szCs w:val="18"/>
          <w:lang w:val="en-US"/>
        </w:rPr>
        <w:t>{</w:t>
      </w:r>
    </w:p>
    <w:p w14:paraId="0B3C831E"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9D7C38">
        <w:rPr>
          <w:rFonts w:ascii="Consolas" w:hAnsi="Consolas" w:cs="Consolas"/>
          <w:color w:val="DFDFBF"/>
          <w:sz w:val="18"/>
          <w:szCs w:val="18"/>
          <w:lang w:val="en-US"/>
        </w:rPr>
        <w:t>        </w:t>
      </w:r>
      <w:r w:rsidRPr="00EC6744">
        <w:rPr>
          <w:rFonts w:ascii="Consolas" w:hAnsi="Consolas" w:cs="Consolas"/>
          <w:color w:val="8ACCCF"/>
          <w:sz w:val="18"/>
          <w:szCs w:val="18"/>
          <w:lang w:val="en-US"/>
        </w:rPr>
        <w:t>"</w:t>
      </w:r>
      <w:proofErr w:type="gramStart"/>
      <w:r w:rsidRPr="009D7C38">
        <w:rPr>
          <w:rFonts w:ascii="Consolas" w:hAnsi="Consolas" w:cs="Consolas"/>
          <w:color w:val="8ACCCF"/>
          <w:sz w:val="18"/>
          <w:szCs w:val="18"/>
          <w:lang w:val="en-US"/>
        </w:rPr>
        <w:t>quantity</w:t>
      </w:r>
      <w:proofErr w:type="gramEnd"/>
      <w:r w:rsidRPr="00EC6744">
        <w:rPr>
          <w:rFonts w:ascii="Consolas" w:hAnsi="Consolas" w:cs="Consolas"/>
          <w:color w:val="8ACCCF"/>
          <w:sz w:val="18"/>
          <w:szCs w:val="18"/>
          <w:lang w:val="en-US"/>
        </w:rPr>
        <w:t>"</w:t>
      </w:r>
      <w:r w:rsidRPr="00EC6744">
        <w:rPr>
          <w:rFonts w:ascii="Consolas" w:hAnsi="Consolas" w:cs="Consolas"/>
          <w:color w:val="DFDFBF"/>
          <w:sz w:val="18"/>
          <w:szCs w:val="18"/>
          <w:lang w:val="en-US"/>
        </w:rPr>
        <w:t>:</w:t>
      </w:r>
      <w:r w:rsidRPr="009D7C38">
        <w:rPr>
          <w:rFonts w:ascii="Consolas" w:hAnsi="Consolas" w:cs="Consolas"/>
          <w:color w:val="DFDFBF"/>
          <w:sz w:val="18"/>
          <w:szCs w:val="18"/>
          <w:lang w:val="en-US"/>
        </w:rPr>
        <w:t> </w:t>
      </w:r>
      <w:r w:rsidRPr="00EC6744">
        <w:rPr>
          <w:rFonts w:ascii="Consolas" w:hAnsi="Consolas" w:cs="Consolas"/>
          <w:color w:val="6E96BE"/>
          <w:sz w:val="18"/>
          <w:szCs w:val="18"/>
          <w:lang w:val="en-US"/>
        </w:rPr>
        <w:t>1.000</w:t>
      </w:r>
      <w:r w:rsidRPr="00EC6744">
        <w:rPr>
          <w:rFonts w:ascii="Consolas" w:hAnsi="Consolas" w:cs="Consolas"/>
          <w:color w:val="DFDFBF"/>
          <w:sz w:val="18"/>
          <w:szCs w:val="18"/>
          <w:lang w:val="en-US"/>
        </w:rPr>
        <w:t>,</w:t>
      </w:r>
    </w:p>
    <w:p w14:paraId="2B7EBA3E"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9D7C38">
        <w:rPr>
          <w:rFonts w:ascii="Consolas" w:hAnsi="Consolas" w:cs="Consolas"/>
          <w:color w:val="DFDFBF"/>
          <w:sz w:val="18"/>
          <w:szCs w:val="18"/>
          <w:lang w:val="en-US"/>
        </w:rPr>
        <w:t>        </w:t>
      </w:r>
      <w:r w:rsidRPr="00EC6744">
        <w:rPr>
          <w:rFonts w:ascii="Consolas" w:hAnsi="Consolas" w:cs="Consolas"/>
          <w:color w:val="8ACCCF"/>
          <w:sz w:val="18"/>
          <w:szCs w:val="18"/>
          <w:lang w:val="en-US"/>
        </w:rPr>
        <w:t>"</w:t>
      </w:r>
      <w:proofErr w:type="gramStart"/>
      <w:r w:rsidRPr="009D7C38">
        <w:rPr>
          <w:rFonts w:ascii="Consolas" w:hAnsi="Consolas" w:cs="Consolas"/>
          <w:color w:val="8ACCCF"/>
          <w:sz w:val="18"/>
          <w:szCs w:val="18"/>
          <w:lang w:val="en-US"/>
        </w:rPr>
        <w:t>price</w:t>
      </w:r>
      <w:proofErr w:type="gramEnd"/>
      <w:r w:rsidRPr="00EC6744">
        <w:rPr>
          <w:rFonts w:ascii="Consolas" w:hAnsi="Consolas" w:cs="Consolas"/>
          <w:color w:val="8ACCCF"/>
          <w:sz w:val="18"/>
          <w:szCs w:val="18"/>
          <w:lang w:val="en-US"/>
        </w:rPr>
        <w:t>"</w:t>
      </w:r>
      <w:r w:rsidRPr="00EC6744">
        <w:rPr>
          <w:rFonts w:ascii="Consolas" w:hAnsi="Consolas" w:cs="Consolas"/>
          <w:color w:val="DFDFBF"/>
          <w:sz w:val="18"/>
          <w:szCs w:val="18"/>
          <w:lang w:val="en-US"/>
        </w:rPr>
        <w:t>:</w:t>
      </w:r>
      <w:r w:rsidRPr="009D7C38">
        <w:rPr>
          <w:rFonts w:ascii="Consolas" w:hAnsi="Consolas" w:cs="Consolas"/>
          <w:color w:val="DFDFBF"/>
          <w:sz w:val="18"/>
          <w:szCs w:val="18"/>
          <w:lang w:val="en-US"/>
        </w:rPr>
        <w:t> </w:t>
      </w:r>
      <w:r w:rsidRPr="00EC6744">
        <w:rPr>
          <w:rFonts w:ascii="Consolas" w:hAnsi="Consolas" w:cs="Consolas"/>
          <w:color w:val="6E96BE"/>
          <w:sz w:val="18"/>
          <w:szCs w:val="18"/>
          <w:lang w:val="en-US"/>
        </w:rPr>
        <w:t>123.45</w:t>
      </w:r>
      <w:r w:rsidRPr="00EC6744">
        <w:rPr>
          <w:rFonts w:ascii="Consolas" w:hAnsi="Consolas" w:cs="Consolas"/>
          <w:color w:val="DFDFBF"/>
          <w:sz w:val="18"/>
          <w:szCs w:val="18"/>
          <w:lang w:val="en-US"/>
        </w:rPr>
        <w:t>,</w:t>
      </w:r>
    </w:p>
    <w:p w14:paraId="37BB93AC"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9D7C38">
        <w:rPr>
          <w:rFonts w:ascii="Consolas" w:hAnsi="Consolas" w:cs="Consolas"/>
          <w:color w:val="DFDFBF"/>
          <w:sz w:val="18"/>
          <w:szCs w:val="18"/>
          <w:lang w:val="en-US"/>
        </w:rPr>
        <w:t>        </w:t>
      </w:r>
      <w:r w:rsidRPr="00EC6744">
        <w:rPr>
          <w:rFonts w:ascii="Consolas" w:hAnsi="Consolas" w:cs="Consolas"/>
          <w:color w:val="8ACCCF"/>
          <w:sz w:val="18"/>
          <w:szCs w:val="18"/>
          <w:lang w:val="en-US"/>
        </w:rPr>
        <w:t>"</w:t>
      </w:r>
      <w:proofErr w:type="gramStart"/>
      <w:r w:rsidRPr="009D7C38">
        <w:rPr>
          <w:rFonts w:ascii="Consolas" w:hAnsi="Consolas" w:cs="Consolas"/>
          <w:color w:val="8ACCCF"/>
          <w:sz w:val="18"/>
          <w:szCs w:val="18"/>
          <w:lang w:val="en-US"/>
        </w:rPr>
        <w:t>tax</w:t>
      </w:r>
      <w:proofErr w:type="gramEnd"/>
      <w:r w:rsidRPr="00EC6744">
        <w:rPr>
          <w:rFonts w:ascii="Consolas" w:hAnsi="Consolas" w:cs="Consolas"/>
          <w:color w:val="8ACCCF"/>
          <w:sz w:val="18"/>
          <w:szCs w:val="18"/>
          <w:lang w:val="en-US"/>
        </w:rPr>
        <w:t>"</w:t>
      </w:r>
      <w:r w:rsidRPr="00EC6744">
        <w:rPr>
          <w:rFonts w:ascii="Consolas" w:hAnsi="Consolas" w:cs="Consolas"/>
          <w:color w:val="DFDFBF"/>
          <w:sz w:val="18"/>
          <w:szCs w:val="18"/>
          <w:lang w:val="en-US"/>
        </w:rPr>
        <w:t>:</w:t>
      </w:r>
      <w:r w:rsidRPr="009D7C38">
        <w:rPr>
          <w:rFonts w:ascii="Consolas" w:hAnsi="Consolas" w:cs="Consolas"/>
          <w:color w:val="DFDFBF"/>
          <w:sz w:val="18"/>
          <w:szCs w:val="18"/>
          <w:lang w:val="en-US"/>
        </w:rPr>
        <w:t> </w:t>
      </w:r>
      <w:r w:rsidRPr="00EC6744">
        <w:rPr>
          <w:rFonts w:ascii="Consolas" w:hAnsi="Consolas" w:cs="Consolas"/>
          <w:color w:val="6E96BE"/>
          <w:sz w:val="18"/>
          <w:szCs w:val="18"/>
          <w:lang w:val="en-US"/>
        </w:rPr>
        <w:t>6</w:t>
      </w:r>
      <w:r w:rsidRPr="00EC6744">
        <w:rPr>
          <w:rFonts w:ascii="Consolas" w:hAnsi="Consolas" w:cs="Consolas"/>
          <w:color w:val="DFDFBF"/>
          <w:sz w:val="18"/>
          <w:szCs w:val="18"/>
          <w:lang w:val="en-US"/>
        </w:rPr>
        <w:t>,</w:t>
      </w:r>
    </w:p>
    <w:p w14:paraId="321CFB56"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9D7C38">
        <w:rPr>
          <w:rFonts w:ascii="Consolas" w:hAnsi="Consolas" w:cs="Consolas"/>
          <w:color w:val="DFDFBF"/>
          <w:sz w:val="18"/>
          <w:szCs w:val="18"/>
          <w:lang w:val="en-US"/>
        </w:rPr>
        <w:t>        </w:t>
      </w:r>
      <w:r w:rsidRPr="00EC6744">
        <w:rPr>
          <w:rFonts w:ascii="Consolas" w:hAnsi="Consolas" w:cs="Consolas"/>
          <w:color w:val="8ACCCF"/>
          <w:sz w:val="18"/>
          <w:szCs w:val="18"/>
          <w:lang w:val="en-US"/>
        </w:rPr>
        <w:t>"</w:t>
      </w:r>
      <w:proofErr w:type="gramStart"/>
      <w:r w:rsidRPr="009D7C38">
        <w:rPr>
          <w:rFonts w:ascii="Consolas" w:hAnsi="Consolas" w:cs="Consolas"/>
          <w:color w:val="8ACCCF"/>
          <w:sz w:val="18"/>
          <w:szCs w:val="18"/>
          <w:lang w:val="en-US"/>
        </w:rPr>
        <w:t>text</w:t>
      </w:r>
      <w:proofErr w:type="gramEnd"/>
      <w:r w:rsidRPr="00EC6744">
        <w:rPr>
          <w:rFonts w:ascii="Consolas" w:hAnsi="Consolas" w:cs="Consolas"/>
          <w:color w:val="8ACCCF"/>
          <w:sz w:val="18"/>
          <w:szCs w:val="18"/>
          <w:lang w:val="en-US"/>
        </w:rPr>
        <w:t>"</w:t>
      </w:r>
      <w:r w:rsidRPr="00EC6744">
        <w:rPr>
          <w:rFonts w:ascii="Consolas" w:hAnsi="Consolas" w:cs="Consolas"/>
          <w:color w:val="DFDFBF"/>
          <w:sz w:val="18"/>
          <w:szCs w:val="18"/>
          <w:lang w:val="en-US"/>
        </w:rPr>
        <w:t>:</w:t>
      </w:r>
      <w:r w:rsidRPr="009D7C38">
        <w:rPr>
          <w:rFonts w:ascii="Consolas" w:hAnsi="Consolas" w:cs="Consolas"/>
          <w:color w:val="DFDFBF"/>
          <w:sz w:val="18"/>
          <w:szCs w:val="18"/>
          <w:lang w:val="en-US"/>
        </w:rPr>
        <w:t> </w:t>
      </w:r>
      <w:r w:rsidRPr="00EC6744">
        <w:rPr>
          <w:rFonts w:ascii="Consolas" w:hAnsi="Consolas" w:cs="Consolas"/>
          <w:color w:val="DFAF8F"/>
          <w:sz w:val="18"/>
          <w:szCs w:val="18"/>
          <w:lang w:val="en-US"/>
        </w:rPr>
        <w:t>"</w:t>
      </w:r>
      <w:r>
        <w:rPr>
          <w:rFonts w:ascii="Consolas" w:hAnsi="Consolas" w:cs="Consolas"/>
          <w:color w:val="DFAF8F"/>
          <w:sz w:val="18"/>
          <w:szCs w:val="18"/>
        </w:rPr>
        <w:t>Булка</w:t>
      </w:r>
      <w:r w:rsidRPr="00EC6744">
        <w:rPr>
          <w:rFonts w:ascii="Consolas" w:hAnsi="Consolas" w:cs="Consolas"/>
          <w:color w:val="DFAF8F"/>
          <w:sz w:val="18"/>
          <w:szCs w:val="18"/>
          <w:lang w:val="en-US"/>
        </w:rPr>
        <w:t>"</w:t>
      </w:r>
      <w:r w:rsidRPr="00EC6744">
        <w:rPr>
          <w:rFonts w:ascii="Consolas" w:hAnsi="Consolas" w:cs="Consolas"/>
          <w:color w:val="DFDFBF"/>
          <w:sz w:val="18"/>
          <w:szCs w:val="18"/>
          <w:lang w:val="en-US"/>
        </w:rPr>
        <w:t>,</w:t>
      </w:r>
    </w:p>
    <w:p w14:paraId="1CE2E185"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9D7C38">
        <w:rPr>
          <w:rFonts w:ascii="Consolas" w:hAnsi="Consolas" w:cs="Consolas"/>
          <w:color w:val="DFDFBF"/>
          <w:sz w:val="18"/>
          <w:szCs w:val="18"/>
          <w:lang w:val="en-US"/>
        </w:rPr>
        <w:t>        </w:t>
      </w:r>
      <w:r w:rsidRPr="00EC6744">
        <w:rPr>
          <w:rFonts w:ascii="Consolas" w:hAnsi="Consolas" w:cs="Consolas"/>
          <w:color w:val="8ACCCF"/>
          <w:sz w:val="18"/>
          <w:szCs w:val="18"/>
          <w:lang w:val="en-US"/>
        </w:rPr>
        <w:t>"</w:t>
      </w:r>
      <w:proofErr w:type="gramStart"/>
      <w:r w:rsidRPr="009D7C38">
        <w:rPr>
          <w:rFonts w:ascii="Consolas" w:hAnsi="Consolas" w:cs="Consolas"/>
          <w:color w:val="8ACCCF"/>
          <w:sz w:val="18"/>
          <w:szCs w:val="18"/>
          <w:lang w:val="en-US"/>
        </w:rPr>
        <w:t>paymentMethodType</w:t>
      </w:r>
      <w:proofErr w:type="gramEnd"/>
      <w:r w:rsidRPr="00EC6744">
        <w:rPr>
          <w:rFonts w:ascii="Consolas" w:hAnsi="Consolas" w:cs="Consolas"/>
          <w:color w:val="8ACCCF"/>
          <w:sz w:val="18"/>
          <w:szCs w:val="18"/>
          <w:lang w:val="en-US"/>
        </w:rPr>
        <w:t>"</w:t>
      </w:r>
      <w:r w:rsidRPr="00EC6744">
        <w:rPr>
          <w:rFonts w:ascii="Consolas" w:hAnsi="Consolas" w:cs="Consolas"/>
          <w:color w:val="DFDFBF"/>
          <w:sz w:val="18"/>
          <w:szCs w:val="18"/>
          <w:lang w:val="en-US"/>
        </w:rPr>
        <w:t>:</w:t>
      </w:r>
      <w:r w:rsidRPr="009D7C38">
        <w:rPr>
          <w:rFonts w:ascii="Consolas" w:hAnsi="Consolas" w:cs="Consolas"/>
          <w:color w:val="DFDFBF"/>
          <w:sz w:val="18"/>
          <w:szCs w:val="18"/>
          <w:lang w:val="en-US"/>
        </w:rPr>
        <w:t> </w:t>
      </w:r>
      <w:r w:rsidRPr="00EC6744">
        <w:rPr>
          <w:rFonts w:ascii="Consolas" w:hAnsi="Consolas" w:cs="Consolas"/>
          <w:color w:val="6E96BE"/>
          <w:sz w:val="18"/>
          <w:szCs w:val="18"/>
          <w:lang w:val="en-US"/>
        </w:rPr>
        <w:t>4</w:t>
      </w:r>
      <w:r w:rsidRPr="00EC6744">
        <w:rPr>
          <w:rFonts w:ascii="Consolas" w:hAnsi="Consolas" w:cs="Consolas"/>
          <w:color w:val="DFDFBF"/>
          <w:sz w:val="18"/>
          <w:szCs w:val="18"/>
          <w:lang w:val="en-US"/>
        </w:rPr>
        <w:t>,</w:t>
      </w:r>
    </w:p>
    <w:p w14:paraId="46F26589"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9D7C38">
        <w:rPr>
          <w:rFonts w:ascii="Consolas" w:hAnsi="Consolas" w:cs="Consolas"/>
          <w:color w:val="DFDFBF"/>
          <w:sz w:val="18"/>
          <w:szCs w:val="18"/>
          <w:lang w:val="en-US"/>
        </w:rPr>
        <w:t>        </w:t>
      </w:r>
      <w:r w:rsidRPr="00EC6744">
        <w:rPr>
          <w:rFonts w:ascii="Consolas" w:hAnsi="Consolas" w:cs="Consolas"/>
          <w:color w:val="8ACCCF"/>
          <w:sz w:val="18"/>
          <w:szCs w:val="18"/>
          <w:lang w:val="en-US"/>
        </w:rPr>
        <w:t>"</w:t>
      </w:r>
      <w:proofErr w:type="gramStart"/>
      <w:r w:rsidRPr="009D7C38">
        <w:rPr>
          <w:rFonts w:ascii="Consolas" w:hAnsi="Consolas" w:cs="Consolas"/>
          <w:color w:val="8ACCCF"/>
          <w:sz w:val="18"/>
          <w:szCs w:val="18"/>
          <w:lang w:val="en-US"/>
        </w:rPr>
        <w:t>paymentSubjectType</w:t>
      </w:r>
      <w:proofErr w:type="gramEnd"/>
      <w:r w:rsidRPr="00EC6744">
        <w:rPr>
          <w:rFonts w:ascii="Consolas" w:hAnsi="Consolas" w:cs="Consolas"/>
          <w:color w:val="8ACCCF"/>
          <w:sz w:val="18"/>
          <w:szCs w:val="18"/>
          <w:lang w:val="en-US"/>
        </w:rPr>
        <w:t>"</w:t>
      </w:r>
      <w:r w:rsidRPr="00EC6744">
        <w:rPr>
          <w:rFonts w:ascii="Consolas" w:hAnsi="Consolas" w:cs="Consolas"/>
          <w:color w:val="DFDFBF"/>
          <w:sz w:val="18"/>
          <w:szCs w:val="18"/>
          <w:lang w:val="en-US"/>
        </w:rPr>
        <w:t>:</w:t>
      </w:r>
      <w:r w:rsidRPr="009D7C38">
        <w:rPr>
          <w:rFonts w:ascii="Consolas" w:hAnsi="Consolas" w:cs="Consolas"/>
          <w:color w:val="DFDFBF"/>
          <w:sz w:val="18"/>
          <w:szCs w:val="18"/>
          <w:lang w:val="en-US"/>
        </w:rPr>
        <w:t> </w:t>
      </w:r>
      <w:r w:rsidRPr="00EC6744">
        <w:rPr>
          <w:rFonts w:ascii="Consolas" w:hAnsi="Consolas" w:cs="Consolas"/>
          <w:color w:val="6E96BE"/>
          <w:sz w:val="18"/>
          <w:szCs w:val="18"/>
          <w:lang w:val="en-US"/>
        </w:rPr>
        <w:t>1</w:t>
      </w:r>
    </w:p>
    <w:p w14:paraId="5C2E17C7"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9D7C38">
        <w:rPr>
          <w:rFonts w:ascii="Consolas" w:hAnsi="Consolas" w:cs="Consolas"/>
          <w:color w:val="DFDFBF"/>
          <w:sz w:val="18"/>
          <w:szCs w:val="18"/>
          <w:lang w:val="en-US"/>
        </w:rPr>
        <w:t>      </w:t>
      </w:r>
      <w:r w:rsidRPr="00EC6744">
        <w:rPr>
          <w:rFonts w:ascii="Consolas" w:hAnsi="Consolas" w:cs="Consolas"/>
          <w:color w:val="DFDFBF"/>
          <w:sz w:val="18"/>
          <w:szCs w:val="18"/>
          <w:lang w:val="en-US"/>
        </w:rPr>
        <w:t>},</w:t>
      </w:r>
    </w:p>
    <w:p w14:paraId="6F53136B"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9D7C38">
        <w:rPr>
          <w:rFonts w:ascii="Consolas" w:hAnsi="Consolas" w:cs="Consolas"/>
          <w:color w:val="DFDFBF"/>
          <w:sz w:val="18"/>
          <w:szCs w:val="18"/>
          <w:lang w:val="en-US"/>
        </w:rPr>
        <w:t>      </w:t>
      </w:r>
      <w:r w:rsidRPr="00EC6744">
        <w:rPr>
          <w:rFonts w:ascii="Consolas" w:hAnsi="Consolas" w:cs="Consolas"/>
          <w:color w:val="DFDFBF"/>
          <w:sz w:val="18"/>
          <w:szCs w:val="18"/>
          <w:lang w:val="en-US"/>
        </w:rPr>
        <w:t>{</w:t>
      </w:r>
    </w:p>
    <w:p w14:paraId="611CDFD0"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9D7C38">
        <w:rPr>
          <w:rFonts w:ascii="Consolas" w:hAnsi="Consolas" w:cs="Consolas"/>
          <w:color w:val="DFDFBF"/>
          <w:sz w:val="18"/>
          <w:szCs w:val="18"/>
          <w:lang w:val="en-US"/>
        </w:rPr>
        <w:t>        </w:t>
      </w:r>
      <w:r w:rsidRPr="00EC6744">
        <w:rPr>
          <w:rFonts w:ascii="Consolas" w:hAnsi="Consolas" w:cs="Consolas"/>
          <w:color w:val="8ACCCF"/>
          <w:sz w:val="18"/>
          <w:szCs w:val="18"/>
          <w:lang w:val="en-US"/>
        </w:rPr>
        <w:t>"</w:t>
      </w:r>
      <w:proofErr w:type="gramStart"/>
      <w:r w:rsidRPr="009D7C38">
        <w:rPr>
          <w:rFonts w:ascii="Consolas" w:hAnsi="Consolas" w:cs="Consolas"/>
          <w:color w:val="8ACCCF"/>
          <w:sz w:val="18"/>
          <w:szCs w:val="18"/>
          <w:lang w:val="en-US"/>
        </w:rPr>
        <w:t>quantity</w:t>
      </w:r>
      <w:proofErr w:type="gramEnd"/>
      <w:r w:rsidRPr="00EC6744">
        <w:rPr>
          <w:rFonts w:ascii="Consolas" w:hAnsi="Consolas" w:cs="Consolas"/>
          <w:color w:val="8ACCCF"/>
          <w:sz w:val="18"/>
          <w:szCs w:val="18"/>
          <w:lang w:val="en-US"/>
        </w:rPr>
        <w:t>"</w:t>
      </w:r>
      <w:r w:rsidRPr="00EC6744">
        <w:rPr>
          <w:rFonts w:ascii="Consolas" w:hAnsi="Consolas" w:cs="Consolas"/>
          <w:color w:val="DFDFBF"/>
          <w:sz w:val="18"/>
          <w:szCs w:val="18"/>
          <w:lang w:val="en-US"/>
        </w:rPr>
        <w:t>:</w:t>
      </w:r>
      <w:r w:rsidRPr="009D7C38">
        <w:rPr>
          <w:rFonts w:ascii="Consolas" w:hAnsi="Consolas" w:cs="Consolas"/>
          <w:color w:val="DFDFBF"/>
          <w:sz w:val="18"/>
          <w:szCs w:val="18"/>
          <w:lang w:val="en-US"/>
        </w:rPr>
        <w:t> </w:t>
      </w:r>
      <w:r w:rsidRPr="00EC6744">
        <w:rPr>
          <w:rFonts w:ascii="Consolas" w:hAnsi="Consolas" w:cs="Consolas"/>
          <w:color w:val="6E96BE"/>
          <w:sz w:val="18"/>
          <w:szCs w:val="18"/>
          <w:lang w:val="en-US"/>
        </w:rPr>
        <w:t>2.000</w:t>
      </w:r>
      <w:r w:rsidRPr="00EC6744">
        <w:rPr>
          <w:rFonts w:ascii="Consolas" w:hAnsi="Consolas" w:cs="Consolas"/>
          <w:color w:val="DFDFBF"/>
          <w:sz w:val="18"/>
          <w:szCs w:val="18"/>
          <w:lang w:val="en-US"/>
        </w:rPr>
        <w:t>,</w:t>
      </w:r>
    </w:p>
    <w:p w14:paraId="2BC316CA"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9D7C38">
        <w:rPr>
          <w:rFonts w:ascii="Consolas" w:hAnsi="Consolas" w:cs="Consolas"/>
          <w:color w:val="DFDFBF"/>
          <w:sz w:val="18"/>
          <w:szCs w:val="18"/>
          <w:lang w:val="en-US"/>
        </w:rPr>
        <w:t>        </w:t>
      </w:r>
      <w:r w:rsidRPr="00EC6744">
        <w:rPr>
          <w:rFonts w:ascii="Consolas" w:hAnsi="Consolas" w:cs="Consolas"/>
          <w:color w:val="8ACCCF"/>
          <w:sz w:val="18"/>
          <w:szCs w:val="18"/>
          <w:lang w:val="en-US"/>
        </w:rPr>
        <w:t>"</w:t>
      </w:r>
      <w:proofErr w:type="gramStart"/>
      <w:r w:rsidRPr="009D7C38">
        <w:rPr>
          <w:rFonts w:ascii="Consolas" w:hAnsi="Consolas" w:cs="Consolas"/>
          <w:color w:val="8ACCCF"/>
          <w:sz w:val="18"/>
          <w:szCs w:val="18"/>
          <w:lang w:val="en-US"/>
        </w:rPr>
        <w:t>price</w:t>
      </w:r>
      <w:proofErr w:type="gramEnd"/>
      <w:r w:rsidRPr="00EC6744">
        <w:rPr>
          <w:rFonts w:ascii="Consolas" w:hAnsi="Consolas" w:cs="Consolas"/>
          <w:color w:val="8ACCCF"/>
          <w:sz w:val="18"/>
          <w:szCs w:val="18"/>
          <w:lang w:val="en-US"/>
        </w:rPr>
        <w:t>"</w:t>
      </w:r>
      <w:r w:rsidRPr="00EC6744">
        <w:rPr>
          <w:rFonts w:ascii="Consolas" w:hAnsi="Consolas" w:cs="Consolas"/>
          <w:color w:val="DFDFBF"/>
          <w:sz w:val="18"/>
          <w:szCs w:val="18"/>
          <w:lang w:val="en-US"/>
        </w:rPr>
        <w:t>:</w:t>
      </w:r>
      <w:r w:rsidRPr="009D7C38">
        <w:rPr>
          <w:rFonts w:ascii="Consolas" w:hAnsi="Consolas" w:cs="Consolas"/>
          <w:color w:val="DFDFBF"/>
          <w:sz w:val="18"/>
          <w:szCs w:val="18"/>
          <w:lang w:val="en-US"/>
        </w:rPr>
        <w:t> </w:t>
      </w:r>
      <w:r w:rsidRPr="00EC6744">
        <w:rPr>
          <w:rFonts w:ascii="Consolas" w:hAnsi="Consolas" w:cs="Consolas"/>
          <w:color w:val="6E96BE"/>
          <w:sz w:val="18"/>
          <w:szCs w:val="18"/>
          <w:lang w:val="en-US"/>
        </w:rPr>
        <w:t>4.45</w:t>
      </w:r>
      <w:r w:rsidRPr="00EC6744">
        <w:rPr>
          <w:rFonts w:ascii="Consolas" w:hAnsi="Consolas" w:cs="Consolas"/>
          <w:color w:val="DFDFBF"/>
          <w:sz w:val="18"/>
          <w:szCs w:val="18"/>
          <w:lang w:val="en-US"/>
        </w:rPr>
        <w:t>,</w:t>
      </w:r>
    </w:p>
    <w:p w14:paraId="764E1042"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9D7C38">
        <w:rPr>
          <w:rFonts w:ascii="Consolas" w:hAnsi="Consolas" w:cs="Consolas"/>
          <w:color w:val="DFDFBF"/>
          <w:sz w:val="18"/>
          <w:szCs w:val="18"/>
          <w:lang w:val="en-US"/>
        </w:rPr>
        <w:t>        </w:t>
      </w:r>
      <w:r w:rsidRPr="00EC6744">
        <w:rPr>
          <w:rFonts w:ascii="Consolas" w:hAnsi="Consolas" w:cs="Consolas"/>
          <w:color w:val="8ACCCF"/>
          <w:sz w:val="18"/>
          <w:szCs w:val="18"/>
          <w:lang w:val="en-US"/>
        </w:rPr>
        <w:t>"</w:t>
      </w:r>
      <w:proofErr w:type="gramStart"/>
      <w:r w:rsidRPr="009D7C38">
        <w:rPr>
          <w:rFonts w:ascii="Consolas" w:hAnsi="Consolas" w:cs="Consolas"/>
          <w:color w:val="8ACCCF"/>
          <w:sz w:val="18"/>
          <w:szCs w:val="18"/>
          <w:lang w:val="en-US"/>
        </w:rPr>
        <w:t>tax</w:t>
      </w:r>
      <w:proofErr w:type="gramEnd"/>
      <w:r w:rsidRPr="00EC6744">
        <w:rPr>
          <w:rFonts w:ascii="Consolas" w:hAnsi="Consolas" w:cs="Consolas"/>
          <w:color w:val="8ACCCF"/>
          <w:sz w:val="18"/>
          <w:szCs w:val="18"/>
          <w:lang w:val="en-US"/>
        </w:rPr>
        <w:t>"</w:t>
      </w:r>
      <w:r w:rsidRPr="00EC6744">
        <w:rPr>
          <w:rFonts w:ascii="Consolas" w:hAnsi="Consolas" w:cs="Consolas"/>
          <w:color w:val="DFDFBF"/>
          <w:sz w:val="18"/>
          <w:szCs w:val="18"/>
          <w:lang w:val="en-US"/>
        </w:rPr>
        <w:t>:</w:t>
      </w:r>
      <w:r w:rsidRPr="009D7C38">
        <w:rPr>
          <w:rFonts w:ascii="Consolas" w:hAnsi="Consolas" w:cs="Consolas"/>
          <w:color w:val="DFDFBF"/>
          <w:sz w:val="18"/>
          <w:szCs w:val="18"/>
          <w:lang w:val="en-US"/>
        </w:rPr>
        <w:t> </w:t>
      </w:r>
      <w:r w:rsidRPr="00EC6744">
        <w:rPr>
          <w:rFonts w:ascii="Consolas" w:hAnsi="Consolas" w:cs="Consolas"/>
          <w:color w:val="6E96BE"/>
          <w:sz w:val="18"/>
          <w:szCs w:val="18"/>
          <w:lang w:val="en-US"/>
        </w:rPr>
        <w:t>4</w:t>
      </w:r>
      <w:r w:rsidRPr="00EC6744">
        <w:rPr>
          <w:rFonts w:ascii="Consolas" w:hAnsi="Consolas" w:cs="Consolas"/>
          <w:color w:val="DFDFBF"/>
          <w:sz w:val="18"/>
          <w:szCs w:val="18"/>
          <w:lang w:val="en-US"/>
        </w:rPr>
        <w:t>,</w:t>
      </w:r>
    </w:p>
    <w:p w14:paraId="2BD29BC1"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DE4E08">
        <w:rPr>
          <w:rFonts w:ascii="Consolas" w:hAnsi="Consolas" w:cs="Consolas"/>
          <w:color w:val="DFDFBF"/>
          <w:sz w:val="18"/>
          <w:szCs w:val="18"/>
          <w:lang w:val="en-US"/>
        </w:rPr>
        <w:t>        </w:t>
      </w:r>
      <w:r w:rsidRPr="00EC6744">
        <w:rPr>
          <w:rFonts w:ascii="Consolas" w:hAnsi="Consolas" w:cs="Consolas"/>
          <w:color w:val="8ACCCF"/>
          <w:sz w:val="18"/>
          <w:szCs w:val="18"/>
          <w:lang w:val="en-US"/>
        </w:rPr>
        <w:t>"</w:t>
      </w:r>
      <w:proofErr w:type="gramStart"/>
      <w:r w:rsidRPr="00DE4E08">
        <w:rPr>
          <w:rFonts w:ascii="Consolas" w:hAnsi="Consolas" w:cs="Consolas"/>
          <w:color w:val="8ACCCF"/>
          <w:sz w:val="18"/>
          <w:szCs w:val="18"/>
          <w:lang w:val="en-US"/>
        </w:rPr>
        <w:t>text</w:t>
      </w:r>
      <w:proofErr w:type="gramEnd"/>
      <w:r w:rsidRPr="00EC6744">
        <w:rPr>
          <w:rFonts w:ascii="Consolas" w:hAnsi="Consolas" w:cs="Consolas"/>
          <w:color w:val="8ACCCF"/>
          <w:sz w:val="18"/>
          <w:szCs w:val="18"/>
          <w:lang w:val="en-US"/>
        </w:rPr>
        <w:t>"</w:t>
      </w:r>
      <w:r w:rsidRPr="00EC6744">
        <w:rPr>
          <w:rFonts w:ascii="Consolas" w:hAnsi="Consolas" w:cs="Consolas"/>
          <w:color w:val="DFDFBF"/>
          <w:sz w:val="18"/>
          <w:szCs w:val="18"/>
          <w:lang w:val="en-US"/>
        </w:rPr>
        <w:t>:</w:t>
      </w:r>
      <w:r w:rsidRPr="00DE4E08">
        <w:rPr>
          <w:rFonts w:ascii="Consolas" w:hAnsi="Consolas" w:cs="Consolas"/>
          <w:color w:val="DFDFBF"/>
          <w:sz w:val="18"/>
          <w:szCs w:val="18"/>
          <w:lang w:val="en-US"/>
        </w:rPr>
        <w:t> </w:t>
      </w:r>
      <w:r w:rsidRPr="00EC6744">
        <w:rPr>
          <w:rFonts w:ascii="Consolas" w:hAnsi="Consolas" w:cs="Consolas"/>
          <w:color w:val="DFAF8F"/>
          <w:sz w:val="18"/>
          <w:szCs w:val="18"/>
          <w:lang w:val="en-US"/>
        </w:rPr>
        <w:t>"</w:t>
      </w:r>
      <w:r>
        <w:rPr>
          <w:rFonts w:ascii="Consolas" w:hAnsi="Consolas" w:cs="Consolas"/>
          <w:color w:val="DFAF8F"/>
          <w:sz w:val="18"/>
          <w:szCs w:val="18"/>
        </w:rPr>
        <w:t>Спички</w:t>
      </w:r>
      <w:r w:rsidRPr="00EC6744">
        <w:rPr>
          <w:rFonts w:ascii="Consolas" w:hAnsi="Consolas" w:cs="Consolas"/>
          <w:color w:val="DFAF8F"/>
          <w:sz w:val="18"/>
          <w:szCs w:val="18"/>
          <w:lang w:val="en-US"/>
        </w:rPr>
        <w:t>"</w:t>
      </w:r>
      <w:r w:rsidRPr="00EC6744">
        <w:rPr>
          <w:rFonts w:ascii="Consolas" w:hAnsi="Consolas" w:cs="Consolas"/>
          <w:color w:val="DFDFBF"/>
          <w:sz w:val="18"/>
          <w:szCs w:val="18"/>
          <w:lang w:val="en-US"/>
        </w:rPr>
        <w:t>,</w:t>
      </w:r>
    </w:p>
    <w:p w14:paraId="49AE049E"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DE4E08">
        <w:rPr>
          <w:rFonts w:ascii="Consolas" w:hAnsi="Consolas" w:cs="Consolas"/>
          <w:color w:val="DFDFBF"/>
          <w:sz w:val="18"/>
          <w:szCs w:val="18"/>
          <w:lang w:val="en-US"/>
        </w:rPr>
        <w:t>        </w:t>
      </w:r>
      <w:bookmarkStart w:id="334" w:name="OLE_LINK53"/>
      <w:bookmarkStart w:id="335" w:name="OLE_LINK54"/>
      <w:r w:rsidRPr="00EC6744">
        <w:rPr>
          <w:rFonts w:ascii="Consolas" w:hAnsi="Consolas" w:cs="Consolas"/>
          <w:color w:val="8ACCCF"/>
          <w:sz w:val="18"/>
          <w:szCs w:val="18"/>
          <w:lang w:val="en-US"/>
        </w:rPr>
        <w:t>"</w:t>
      </w:r>
      <w:bookmarkStart w:id="336" w:name="OLE_LINK68"/>
      <w:bookmarkStart w:id="337" w:name="OLE_LINK69"/>
      <w:bookmarkStart w:id="338" w:name="OLE_LINK77"/>
      <w:proofErr w:type="gramStart"/>
      <w:r w:rsidRPr="00DE4E08">
        <w:rPr>
          <w:rFonts w:ascii="Consolas" w:hAnsi="Consolas" w:cs="Consolas"/>
          <w:color w:val="8ACCCF"/>
          <w:sz w:val="18"/>
          <w:szCs w:val="18"/>
          <w:lang w:val="en-US"/>
        </w:rPr>
        <w:t>paymentMethodType</w:t>
      </w:r>
      <w:bookmarkEnd w:id="336"/>
      <w:bookmarkEnd w:id="337"/>
      <w:bookmarkEnd w:id="338"/>
      <w:proofErr w:type="gramEnd"/>
      <w:r w:rsidRPr="00EC6744">
        <w:rPr>
          <w:rFonts w:ascii="Consolas" w:hAnsi="Consolas" w:cs="Consolas"/>
          <w:color w:val="8ACCCF"/>
          <w:sz w:val="18"/>
          <w:szCs w:val="18"/>
          <w:lang w:val="en-US"/>
        </w:rPr>
        <w:t>"</w:t>
      </w:r>
      <w:r w:rsidRPr="00EC6744">
        <w:rPr>
          <w:rFonts w:ascii="Consolas" w:hAnsi="Consolas" w:cs="Consolas"/>
          <w:color w:val="DFDFBF"/>
          <w:sz w:val="18"/>
          <w:szCs w:val="18"/>
          <w:lang w:val="en-US"/>
        </w:rPr>
        <w:t>:</w:t>
      </w:r>
      <w:r w:rsidRPr="00DE4E08">
        <w:rPr>
          <w:rFonts w:ascii="Consolas" w:hAnsi="Consolas" w:cs="Consolas"/>
          <w:color w:val="DFDFBF"/>
          <w:sz w:val="18"/>
          <w:szCs w:val="18"/>
          <w:lang w:val="en-US"/>
        </w:rPr>
        <w:t> </w:t>
      </w:r>
      <w:r w:rsidRPr="00EC6744">
        <w:rPr>
          <w:rFonts w:ascii="Consolas" w:hAnsi="Consolas" w:cs="Consolas"/>
          <w:color w:val="6E96BE"/>
          <w:sz w:val="18"/>
          <w:szCs w:val="18"/>
          <w:lang w:val="en-US"/>
        </w:rPr>
        <w:t>3</w:t>
      </w:r>
      <w:r w:rsidRPr="00EC6744">
        <w:rPr>
          <w:rFonts w:ascii="Consolas" w:hAnsi="Consolas" w:cs="Consolas"/>
          <w:color w:val="DFDFBF"/>
          <w:sz w:val="18"/>
          <w:szCs w:val="18"/>
          <w:lang w:val="en-US"/>
        </w:rPr>
        <w:t>,</w:t>
      </w:r>
    </w:p>
    <w:p w14:paraId="33F40282"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DE4E08">
        <w:rPr>
          <w:rFonts w:ascii="Consolas" w:hAnsi="Consolas" w:cs="Consolas"/>
          <w:color w:val="DFDFBF"/>
          <w:sz w:val="18"/>
          <w:szCs w:val="18"/>
          <w:lang w:val="en-US"/>
        </w:rPr>
        <w:t>        </w:t>
      </w:r>
      <w:r w:rsidRPr="00EC6744">
        <w:rPr>
          <w:rFonts w:ascii="Consolas" w:hAnsi="Consolas" w:cs="Consolas"/>
          <w:color w:val="8ACCCF"/>
          <w:sz w:val="18"/>
          <w:szCs w:val="18"/>
          <w:lang w:val="en-US"/>
        </w:rPr>
        <w:t>"</w:t>
      </w:r>
      <w:bookmarkStart w:id="339" w:name="OLE_LINK78"/>
      <w:proofErr w:type="gramStart"/>
      <w:r w:rsidRPr="00DE4E08">
        <w:rPr>
          <w:rFonts w:ascii="Consolas" w:hAnsi="Consolas" w:cs="Consolas"/>
          <w:color w:val="8ACCCF"/>
          <w:sz w:val="18"/>
          <w:szCs w:val="18"/>
          <w:lang w:val="en-US"/>
        </w:rPr>
        <w:t>paymentSubjectType</w:t>
      </w:r>
      <w:bookmarkEnd w:id="339"/>
      <w:proofErr w:type="gramEnd"/>
      <w:r w:rsidRPr="00EC6744">
        <w:rPr>
          <w:rFonts w:ascii="Consolas" w:hAnsi="Consolas" w:cs="Consolas"/>
          <w:color w:val="8ACCCF"/>
          <w:sz w:val="18"/>
          <w:szCs w:val="18"/>
          <w:lang w:val="en-US"/>
        </w:rPr>
        <w:t>"</w:t>
      </w:r>
      <w:r w:rsidRPr="00EC6744">
        <w:rPr>
          <w:rFonts w:ascii="Consolas" w:hAnsi="Consolas" w:cs="Consolas"/>
          <w:color w:val="DFDFBF"/>
          <w:sz w:val="18"/>
          <w:szCs w:val="18"/>
          <w:lang w:val="en-US"/>
        </w:rPr>
        <w:t>:</w:t>
      </w:r>
      <w:r w:rsidRPr="00DE4E08">
        <w:rPr>
          <w:rFonts w:ascii="Consolas" w:hAnsi="Consolas" w:cs="Consolas"/>
          <w:color w:val="DFDFBF"/>
          <w:sz w:val="18"/>
          <w:szCs w:val="18"/>
          <w:lang w:val="en-US"/>
        </w:rPr>
        <w:t> </w:t>
      </w:r>
      <w:r w:rsidRPr="00EC6744">
        <w:rPr>
          <w:rFonts w:ascii="Consolas" w:hAnsi="Consolas" w:cs="Consolas"/>
          <w:color w:val="6E96BE"/>
          <w:sz w:val="18"/>
          <w:szCs w:val="18"/>
          <w:lang w:val="en-US"/>
        </w:rPr>
        <w:t>13</w:t>
      </w:r>
      <w:bookmarkEnd w:id="334"/>
      <w:bookmarkEnd w:id="335"/>
    </w:p>
    <w:p w14:paraId="3310F84A"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DE4E08">
        <w:rPr>
          <w:rFonts w:ascii="Consolas" w:hAnsi="Consolas" w:cs="Consolas"/>
          <w:color w:val="DFDFBF"/>
          <w:sz w:val="18"/>
          <w:szCs w:val="18"/>
          <w:lang w:val="en-US"/>
        </w:rPr>
        <w:t>      </w:t>
      </w:r>
      <w:r w:rsidRPr="00EC6744">
        <w:rPr>
          <w:rFonts w:ascii="Consolas" w:hAnsi="Consolas" w:cs="Consolas"/>
          <w:color w:val="DFDFBF"/>
          <w:sz w:val="18"/>
          <w:szCs w:val="18"/>
          <w:lang w:val="en-US"/>
        </w:rPr>
        <w:t>}</w:t>
      </w:r>
    </w:p>
    <w:p w14:paraId="2D11F82A"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DE4E08">
        <w:rPr>
          <w:rFonts w:ascii="Consolas" w:hAnsi="Consolas" w:cs="Consolas"/>
          <w:color w:val="DFDFBF"/>
          <w:sz w:val="18"/>
          <w:szCs w:val="18"/>
          <w:lang w:val="en-US"/>
        </w:rPr>
        <w:t>    </w:t>
      </w:r>
      <w:r w:rsidRPr="00EC6744">
        <w:rPr>
          <w:rFonts w:ascii="Consolas" w:hAnsi="Consolas" w:cs="Consolas"/>
          <w:color w:val="DFDFBF"/>
          <w:sz w:val="18"/>
          <w:szCs w:val="18"/>
          <w:lang w:val="en-US"/>
        </w:rPr>
        <w:t>],</w:t>
      </w:r>
    </w:p>
    <w:p w14:paraId="256A2F76"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DE4E08">
        <w:rPr>
          <w:rFonts w:ascii="Consolas" w:hAnsi="Consolas" w:cs="Consolas"/>
          <w:color w:val="DFDFBF"/>
          <w:sz w:val="18"/>
          <w:szCs w:val="18"/>
          <w:lang w:val="en-US"/>
        </w:rPr>
        <w:t>    </w:t>
      </w:r>
      <w:r w:rsidRPr="00EC6744">
        <w:rPr>
          <w:rFonts w:ascii="Consolas" w:hAnsi="Consolas" w:cs="Consolas"/>
          <w:color w:val="8ACCCF"/>
          <w:sz w:val="18"/>
          <w:szCs w:val="18"/>
          <w:lang w:val="en-US"/>
        </w:rPr>
        <w:t>"</w:t>
      </w:r>
      <w:proofErr w:type="gramStart"/>
      <w:r w:rsidRPr="00DE4E08">
        <w:rPr>
          <w:rFonts w:ascii="Consolas" w:hAnsi="Consolas" w:cs="Consolas"/>
          <w:color w:val="8ACCCF"/>
          <w:sz w:val="18"/>
          <w:szCs w:val="18"/>
          <w:lang w:val="en-US"/>
        </w:rPr>
        <w:t>checkClose</w:t>
      </w:r>
      <w:proofErr w:type="gramEnd"/>
      <w:r w:rsidRPr="00EC6744">
        <w:rPr>
          <w:rFonts w:ascii="Consolas" w:hAnsi="Consolas" w:cs="Consolas"/>
          <w:color w:val="8ACCCF"/>
          <w:sz w:val="18"/>
          <w:szCs w:val="18"/>
          <w:lang w:val="en-US"/>
        </w:rPr>
        <w:t>"</w:t>
      </w:r>
      <w:r w:rsidRPr="00EC6744">
        <w:rPr>
          <w:rFonts w:ascii="Consolas" w:hAnsi="Consolas" w:cs="Consolas"/>
          <w:color w:val="DFDFBF"/>
          <w:sz w:val="18"/>
          <w:szCs w:val="18"/>
          <w:lang w:val="en-US"/>
        </w:rPr>
        <w:t>:</w:t>
      </w:r>
      <w:r w:rsidRPr="00DE4E08">
        <w:rPr>
          <w:rFonts w:ascii="Consolas" w:hAnsi="Consolas" w:cs="Consolas"/>
          <w:color w:val="DFDFBF"/>
          <w:sz w:val="18"/>
          <w:szCs w:val="18"/>
          <w:lang w:val="en-US"/>
        </w:rPr>
        <w:t> </w:t>
      </w:r>
      <w:r w:rsidRPr="00EC6744">
        <w:rPr>
          <w:rFonts w:ascii="Consolas" w:hAnsi="Consolas" w:cs="Consolas"/>
          <w:color w:val="DFDFBF"/>
          <w:sz w:val="18"/>
          <w:szCs w:val="18"/>
          <w:lang w:val="en-US"/>
        </w:rPr>
        <w:t>{</w:t>
      </w:r>
    </w:p>
    <w:p w14:paraId="75AB914A"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DE4E08">
        <w:rPr>
          <w:rFonts w:ascii="Consolas" w:hAnsi="Consolas" w:cs="Consolas"/>
          <w:color w:val="DFDFBF"/>
          <w:sz w:val="18"/>
          <w:szCs w:val="18"/>
          <w:lang w:val="en-US"/>
        </w:rPr>
        <w:t>      </w:t>
      </w:r>
      <w:r w:rsidRPr="00EC6744">
        <w:rPr>
          <w:rFonts w:ascii="Consolas" w:hAnsi="Consolas" w:cs="Consolas"/>
          <w:color w:val="8ACCCF"/>
          <w:sz w:val="18"/>
          <w:szCs w:val="18"/>
          <w:lang w:val="en-US"/>
        </w:rPr>
        <w:t>"</w:t>
      </w:r>
      <w:proofErr w:type="gramStart"/>
      <w:r w:rsidRPr="00DE4E08">
        <w:rPr>
          <w:rFonts w:ascii="Consolas" w:hAnsi="Consolas" w:cs="Consolas"/>
          <w:color w:val="8ACCCF"/>
          <w:sz w:val="18"/>
          <w:szCs w:val="18"/>
          <w:lang w:val="en-US"/>
        </w:rPr>
        <w:t>payments</w:t>
      </w:r>
      <w:proofErr w:type="gramEnd"/>
      <w:r w:rsidRPr="00EC6744">
        <w:rPr>
          <w:rFonts w:ascii="Consolas" w:hAnsi="Consolas" w:cs="Consolas"/>
          <w:color w:val="8ACCCF"/>
          <w:sz w:val="18"/>
          <w:szCs w:val="18"/>
          <w:lang w:val="en-US"/>
        </w:rPr>
        <w:t>"</w:t>
      </w:r>
      <w:r w:rsidRPr="00EC6744">
        <w:rPr>
          <w:rFonts w:ascii="Consolas" w:hAnsi="Consolas" w:cs="Consolas"/>
          <w:color w:val="DFDFBF"/>
          <w:sz w:val="18"/>
          <w:szCs w:val="18"/>
          <w:lang w:val="en-US"/>
        </w:rPr>
        <w:t>:</w:t>
      </w:r>
      <w:r w:rsidRPr="00DE4E08">
        <w:rPr>
          <w:rFonts w:ascii="Consolas" w:hAnsi="Consolas" w:cs="Consolas"/>
          <w:color w:val="DFDFBF"/>
          <w:sz w:val="18"/>
          <w:szCs w:val="18"/>
          <w:lang w:val="en-US"/>
        </w:rPr>
        <w:t> </w:t>
      </w:r>
      <w:r w:rsidRPr="00EC6744">
        <w:rPr>
          <w:rFonts w:ascii="Consolas" w:hAnsi="Consolas" w:cs="Consolas"/>
          <w:color w:val="DFDFBF"/>
          <w:sz w:val="18"/>
          <w:szCs w:val="18"/>
          <w:lang w:val="en-US"/>
        </w:rPr>
        <w:t>[</w:t>
      </w:r>
    </w:p>
    <w:p w14:paraId="51F1B267"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6C0F21">
        <w:rPr>
          <w:rFonts w:ascii="Consolas" w:hAnsi="Consolas" w:cs="Consolas"/>
          <w:color w:val="DFDFBF"/>
          <w:sz w:val="18"/>
          <w:szCs w:val="18"/>
          <w:lang w:val="en-US"/>
        </w:rPr>
        <w:t>        </w:t>
      </w:r>
      <w:r w:rsidRPr="00EC6744">
        <w:rPr>
          <w:rFonts w:ascii="Consolas" w:hAnsi="Consolas" w:cs="Consolas"/>
          <w:color w:val="DFDFBF"/>
          <w:sz w:val="18"/>
          <w:szCs w:val="18"/>
          <w:lang w:val="en-US"/>
        </w:rPr>
        <w:t>{</w:t>
      </w:r>
    </w:p>
    <w:p w14:paraId="4055F043"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6C0F21">
        <w:rPr>
          <w:rFonts w:ascii="Consolas" w:hAnsi="Consolas" w:cs="Consolas"/>
          <w:color w:val="DFDFBF"/>
          <w:sz w:val="18"/>
          <w:szCs w:val="18"/>
          <w:lang w:val="en-US"/>
        </w:rPr>
        <w:t>          </w:t>
      </w:r>
      <w:r w:rsidRPr="00EC6744">
        <w:rPr>
          <w:rFonts w:ascii="Consolas" w:hAnsi="Consolas" w:cs="Consolas"/>
          <w:color w:val="8ACCCF"/>
          <w:sz w:val="18"/>
          <w:szCs w:val="18"/>
          <w:lang w:val="en-US"/>
        </w:rPr>
        <w:t>"</w:t>
      </w:r>
      <w:proofErr w:type="gramStart"/>
      <w:r w:rsidRPr="006C0F21">
        <w:rPr>
          <w:rFonts w:ascii="Consolas" w:hAnsi="Consolas" w:cs="Consolas"/>
          <w:color w:val="8ACCCF"/>
          <w:sz w:val="18"/>
          <w:szCs w:val="18"/>
          <w:lang w:val="en-US"/>
        </w:rPr>
        <w:t>type</w:t>
      </w:r>
      <w:proofErr w:type="gramEnd"/>
      <w:r w:rsidRPr="00EC6744">
        <w:rPr>
          <w:rFonts w:ascii="Consolas" w:hAnsi="Consolas" w:cs="Consolas"/>
          <w:color w:val="8ACCCF"/>
          <w:sz w:val="18"/>
          <w:szCs w:val="18"/>
          <w:lang w:val="en-US"/>
        </w:rPr>
        <w:t>"</w:t>
      </w:r>
      <w:r w:rsidRPr="00EC6744">
        <w:rPr>
          <w:rFonts w:ascii="Consolas" w:hAnsi="Consolas" w:cs="Consolas"/>
          <w:color w:val="DFDFBF"/>
          <w:sz w:val="18"/>
          <w:szCs w:val="18"/>
          <w:lang w:val="en-US"/>
        </w:rPr>
        <w:t>:</w:t>
      </w:r>
      <w:r w:rsidRPr="006C0F21">
        <w:rPr>
          <w:rFonts w:ascii="Consolas" w:hAnsi="Consolas" w:cs="Consolas"/>
          <w:color w:val="DFDFBF"/>
          <w:sz w:val="18"/>
          <w:szCs w:val="18"/>
          <w:lang w:val="en-US"/>
        </w:rPr>
        <w:t> </w:t>
      </w:r>
      <w:r w:rsidRPr="00EC6744">
        <w:rPr>
          <w:rFonts w:ascii="Consolas" w:hAnsi="Consolas" w:cs="Consolas"/>
          <w:color w:val="6E96BE"/>
          <w:sz w:val="18"/>
          <w:szCs w:val="18"/>
          <w:lang w:val="en-US"/>
        </w:rPr>
        <w:t>1</w:t>
      </w:r>
      <w:r w:rsidRPr="00EC6744">
        <w:rPr>
          <w:rFonts w:ascii="Consolas" w:hAnsi="Consolas" w:cs="Consolas"/>
          <w:color w:val="DFDFBF"/>
          <w:sz w:val="18"/>
          <w:szCs w:val="18"/>
          <w:lang w:val="en-US"/>
        </w:rPr>
        <w:t>,</w:t>
      </w:r>
    </w:p>
    <w:p w14:paraId="3BEF01D2"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6C0F21">
        <w:rPr>
          <w:rFonts w:ascii="Consolas" w:hAnsi="Consolas" w:cs="Consolas"/>
          <w:color w:val="DFDFBF"/>
          <w:sz w:val="18"/>
          <w:szCs w:val="18"/>
          <w:lang w:val="en-US"/>
        </w:rPr>
        <w:t>          </w:t>
      </w:r>
      <w:r w:rsidRPr="00EC6744">
        <w:rPr>
          <w:rFonts w:ascii="Consolas" w:hAnsi="Consolas" w:cs="Consolas"/>
          <w:color w:val="8ACCCF"/>
          <w:sz w:val="18"/>
          <w:szCs w:val="18"/>
          <w:lang w:val="en-US"/>
        </w:rPr>
        <w:t>"</w:t>
      </w:r>
      <w:proofErr w:type="gramStart"/>
      <w:r w:rsidRPr="006C0F21">
        <w:rPr>
          <w:rFonts w:ascii="Consolas" w:hAnsi="Consolas" w:cs="Consolas"/>
          <w:color w:val="8ACCCF"/>
          <w:sz w:val="18"/>
          <w:szCs w:val="18"/>
          <w:lang w:val="en-US"/>
        </w:rPr>
        <w:t>amount</w:t>
      </w:r>
      <w:proofErr w:type="gramEnd"/>
      <w:r w:rsidRPr="00EC6744">
        <w:rPr>
          <w:rFonts w:ascii="Consolas" w:hAnsi="Consolas" w:cs="Consolas"/>
          <w:color w:val="8ACCCF"/>
          <w:sz w:val="18"/>
          <w:szCs w:val="18"/>
          <w:lang w:val="en-US"/>
        </w:rPr>
        <w:t>"</w:t>
      </w:r>
      <w:r w:rsidRPr="00EC6744">
        <w:rPr>
          <w:rFonts w:ascii="Consolas" w:hAnsi="Consolas" w:cs="Consolas"/>
          <w:color w:val="DFDFBF"/>
          <w:sz w:val="18"/>
          <w:szCs w:val="18"/>
          <w:lang w:val="en-US"/>
        </w:rPr>
        <w:t>:</w:t>
      </w:r>
      <w:r w:rsidRPr="006C0F21">
        <w:rPr>
          <w:rFonts w:ascii="Consolas" w:hAnsi="Consolas" w:cs="Consolas"/>
          <w:color w:val="DFDFBF"/>
          <w:sz w:val="18"/>
          <w:szCs w:val="18"/>
          <w:lang w:val="en-US"/>
        </w:rPr>
        <w:t> </w:t>
      </w:r>
      <w:r w:rsidRPr="00EC6744">
        <w:rPr>
          <w:rFonts w:ascii="Consolas" w:hAnsi="Consolas" w:cs="Consolas"/>
          <w:color w:val="6E96BE"/>
          <w:sz w:val="18"/>
          <w:szCs w:val="18"/>
          <w:lang w:val="en-US"/>
        </w:rPr>
        <w:t>123.45</w:t>
      </w:r>
    </w:p>
    <w:p w14:paraId="5B25BA11"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6C0F21">
        <w:rPr>
          <w:rFonts w:ascii="Consolas" w:hAnsi="Consolas" w:cs="Consolas"/>
          <w:color w:val="DFDFBF"/>
          <w:sz w:val="18"/>
          <w:szCs w:val="18"/>
          <w:lang w:val="en-US"/>
        </w:rPr>
        <w:t>        </w:t>
      </w:r>
      <w:r w:rsidRPr="00EC6744">
        <w:rPr>
          <w:rFonts w:ascii="Consolas" w:hAnsi="Consolas" w:cs="Consolas"/>
          <w:color w:val="DFDFBF"/>
          <w:sz w:val="18"/>
          <w:szCs w:val="18"/>
          <w:lang w:val="en-US"/>
        </w:rPr>
        <w:t>},</w:t>
      </w:r>
    </w:p>
    <w:p w14:paraId="516003C7"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6C0F21">
        <w:rPr>
          <w:rFonts w:ascii="Consolas" w:hAnsi="Consolas" w:cs="Consolas"/>
          <w:color w:val="DFDFBF"/>
          <w:sz w:val="18"/>
          <w:szCs w:val="18"/>
          <w:lang w:val="en-US"/>
        </w:rPr>
        <w:t>        </w:t>
      </w:r>
      <w:r w:rsidRPr="00EC6744">
        <w:rPr>
          <w:rFonts w:ascii="Consolas" w:hAnsi="Consolas" w:cs="Consolas"/>
          <w:color w:val="DFDFBF"/>
          <w:sz w:val="18"/>
          <w:szCs w:val="18"/>
          <w:lang w:val="en-US"/>
        </w:rPr>
        <w:t>{</w:t>
      </w:r>
    </w:p>
    <w:p w14:paraId="6B7DCED2"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6C0F21">
        <w:rPr>
          <w:rFonts w:ascii="Consolas" w:hAnsi="Consolas" w:cs="Consolas"/>
          <w:color w:val="DFDFBF"/>
          <w:sz w:val="18"/>
          <w:szCs w:val="18"/>
          <w:lang w:val="en-US"/>
        </w:rPr>
        <w:t>          </w:t>
      </w:r>
      <w:r w:rsidRPr="00EC6744">
        <w:rPr>
          <w:rFonts w:ascii="Consolas" w:hAnsi="Consolas" w:cs="Consolas"/>
          <w:color w:val="8ACCCF"/>
          <w:sz w:val="18"/>
          <w:szCs w:val="18"/>
          <w:lang w:val="en-US"/>
        </w:rPr>
        <w:t>"</w:t>
      </w:r>
      <w:proofErr w:type="gramStart"/>
      <w:r w:rsidRPr="006C0F21">
        <w:rPr>
          <w:rFonts w:ascii="Consolas" w:hAnsi="Consolas" w:cs="Consolas"/>
          <w:color w:val="8ACCCF"/>
          <w:sz w:val="18"/>
          <w:szCs w:val="18"/>
          <w:lang w:val="en-US"/>
        </w:rPr>
        <w:t>type</w:t>
      </w:r>
      <w:proofErr w:type="gramEnd"/>
      <w:r w:rsidRPr="00EC6744">
        <w:rPr>
          <w:rFonts w:ascii="Consolas" w:hAnsi="Consolas" w:cs="Consolas"/>
          <w:color w:val="8ACCCF"/>
          <w:sz w:val="18"/>
          <w:szCs w:val="18"/>
          <w:lang w:val="en-US"/>
        </w:rPr>
        <w:t>"</w:t>
      </w:r>
      <w:r w:rsidRPr="00EC6744">
        <w:rPr>
          <w:rFonts w:ascii="Consolas" w:hAnsi="Consolas" w:cs="Consolas"/>
          <w:color w:val="DFDFBF"/>
          <w:sz w:val="18"/>
          <w:szCs w:val="18"/>
          <w:lang w:val="en-US"/>
        </w:rPr>
        <w:t>:</w:t>
      </w:r>
      <w:r w:rsidRPr="006C0F21">
        <w:rPr>
          <w:rFonts w:ascii="Consolas" w:hAnsi="Consolas" w:cs="Consolas"/>
          <w:color w:val="DFDFBF"/>
          <w:sz w:val="18"/>
          <w:szCs w:val="18"/>
          <w:lang w:val="en-US"/>
        </w:rPr>
        <w:t> </w:t>
      </w:r>
      <w:r w:rsidRPr="00EC6744">
        <w:rPr>
          <w:rFonts w:ascii="Consolas" w:hAnsi="Consolas" w:cs="Consolas"/>
          <w:color w:val="6E96BE"/>
          <w:sz w:val="18"/>
          <w:szCs w:val="18"/>
          <w:lang w:val="en-US"/>
        </w:rPr>
        <w:t>2</w:t>
      </w:r>
      <w:r w:rsidRPr="00EC6744">
        <w:rPr>
          <w:rFonts w:ascii="Consolas" w:hAnsi="Consolas" w:cs="Consolas"/>
          <w:color w:val="DFDFBF"/>
          <w:sz w:val="18"/>
          <w:szCs w:val="18"/>
          <w:lang w:val="en-US"/>
        </w:rPr>
        <w:t>,</w:t>
      </w:r>
    </w:p>
    <w:p w14:paraId="54742CD9"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6C0F21">
        <w:rPr>
          <w:rFonts w:ascii="Consolas" w:hAnsi="Consolas" w:cs="Consolas"/>
          <w:color w:val="DFDFBF"/>
          <w:sz w:val="18"/>
          <w:szCs w:val="18"/>
          <w:lang w:val="en-US"/>
        </w:rPr>
        <w:t>          </w:t>
      </w:r>
      <w:r w:rsidRPr="00EC6744">
        <w:rPr>
          <w:rFonts w:ascii="Consolas" w:hAnsi="Consolas" w:cs="Consolas"/>
          <w:color w:val="8ACCCF"/>
          <w:sz w:val="18"/>
          <w:szCs w:val="18"/>
          <w:lang w:val="en-US"/>
        </w:rPr>
        <w:t>"</w:t>
      </w:r>
      <w:proofErr w:type="gramStart"/>
      <w:r w:rsidRPr="006C0F21">
        <w:rPr>
          <w:rFonts w:ascii="Consolas" w:hAnsi="Consolas" w:cs="Consolas"/>
          <w:color w:val="8ACCCF"/>
          <w:sz w:val="18"/>
          <w:szCs w:val="18"/>
          <w:lang w:val="en-US"/>
        </w:rPr>
        <w:t>amount</w:t>
      </w:r>
      <w:proofErr w:type="gramEnd"/>
      <w:r w:rsidRPr="00EC6744">
        <w:rPr>
          <w:rFonts w:ascii="Consolas" w:hAnsi="Consolas" w:cs="Consolas"/>
          <w:color w:val="8ACCCF"/>
          <w:sz w:val="18"/>
          <w:szCs w:val="18"/>
          <w:lang w:val="en-US"/>
        </w:rPr>
        <w:t>"</w:t>
      </w:r>
      <w:r w:rsidRPr="00EC6744">
        <w:rPr>
          <w:rFonts w:ascii="Consolas" w:hAnsi="Consolas" w:cs="Consolas"/>
          <w:color w:val="DFDFBF"/>
          <w:sz w:val="18"/>
          <w:szCs w:val="18"/>
          <w:lang w:val="en-US"/>
        </w:rPr>
        <w:t>:</w:t>
      </w:r>
      <w:r w:rsidRPr="006C0F21">
        <w:rPr>
          <w:rFonts w:ascii="Consolas" w:hAnsi="Consolas" w:cs="Consolas"/>
          <w:color w:val="DFDFBF"/>
          <w:sz w:val="18"/>
          <w:szCs w:val="18"/>
          <w:lang w:val="en-US"/>
        </w:rPr>
        <w:t> </w:t>
      </w:r>
      <w:r w:rsidRPr="00EC6744">
        <w:rPr>
          <w:rFonts w:ascii="Consolas" w:hAnsi="Consolas" w:cs="Consolas"/>
          <w:color w:val="6E96BE"/>
          <w:sz w:val="18"/>
          <w:szCs w:val="18"/>
          <w:lang w:val="en-US"/>
        </w:rPr>
        <w:t>8.90000</w:t>
      </w:r>
    </w:p>
    <w:p w14:paraId="07E963AB"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6C0F21">
        <w:rPr>
          <w:rFonts w:ascii="Consolas" w:hAnsi="Consolas" w:cs="Consolas"/>
          <w:color w:val="DFDFBF"/>
          <w:sz w:val="18"/>
          <w:szCs w:val="18"/>
          <w:lang w:val="en-US"/>
        </w:rPr>
        <w:t>        </w:t>
      </w:r>
      <w:r w:rsidRPr="00EC6744">
        <w:rPr>
          <w:rFonts w:ascii="Consolas" w:hAnsi="Consolas" w:cs="Consolas"/>
          <w:color w:val="DFDFBF"/>
          <w:sz w:val="18"/>
          <w:szCs w:val="18"/>
          <w:lang w:val="en-US"/>
        </w:rPr>
        <w:t>}</w:t>
      </w:r>
    </w:p>
    <w:p w14:paraId="1FA13AA4"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6C0F21">
        <w:rPr>
          <w:rFonts w:ascii="Consolas" w:hAnsi="Consolas" w:cs="Consolas"/>
          <w:color w:val="DFDFBF"/>
          <w:sz w:val="18"/>
          <w:szCs w:val="18"/>
          <w:lang w:val="en-US"/>
        </w:rPr>
        <w:t>      </w:t>
      </w:r>
      <w:r w:rsidRPr="00EC6744">
        <w:rPr>
          <w:rFonts w:ascii="Consolas" w:hAnsi="Consolas" w:cs="Consolas"/>
          <w:color w:val="DFDFBF"/>
          <w:sz w:val="18"/>
          <w:szCs w:val="18"/>
          <w:lang w:val="en-US"/>
        </w:rPr>
        <w:t>],</w:t>
      </w:r>
    </w:p>
    <w:p w14:paraId="07535CCE"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6C0F21">
        <w:rPr>
          <w:rFonts w:ascii="Consolas" w:hAnsi="Consolas" w:cs="Consolas"/>
          <w:color w:val="DFDFBF"/>
          <w:sz w:val="18"/>
          <w:szCs w:val="18"/>
          <w:lang w:val="en-US"/>
        </w:rPr>
        <w:t>      </w:t>
      </w:r>
      <w:r w:rsidRPr="00EC6744">
        <w:rPr>
          <w:rFonts w:ascii="Consolas" w:hAnsi="Consolas" w:cs="Consolas"/>
          <w:color w:val="8ACCCF"/>
          <w:sz w:val="18"/>
          <w:szCs w:val="18"/>
          <w:lang w:val="en-US"/>
        </w:rPr>
        <w:t>"</w:t>
      </w:r>
      <w:proofErr w:type="gramStart"/>
      <w:r w:rsidRPr="006C0F21">
        <w:rPr>
          <w:rFonts w:ascii="Consolas" w:hAnsi="Consolas" w:cs="Consolas"/>
          <w:color w:val="8ACCCF"/>
          <w:sz w:val="18"/>
          <w:szCs w:val="18"/>
          <w:lang w:val="en-US"/>
        </w:rPr>
        <w:t>taxationSystem</w:t>
      </w:r>
      <w:proofErr w:type="gramEnd"/>
      <w:r w:rsidRPr="00EC6744">
        <w:rPr>
          <w:rFonts w:ascii="Consolas" w:hAnsi="Consolas" w:cs="Consolas"/>
          <w:color w:val="8ACCCF"/>
          <w:sz w:val="18"/>
          <w:szCs w:val="18"/>
          <w:lang w:val="en-US"/>
        </w:rPr>
        <w:t>"</w:t>
      </w:r>
      <w:r w:rsidRPr="00EC6744">
        <w:rPr>
          <w:rFonts w:ascii="Consolas" w:hAnsi="Consolas" w:cs="Consolas"/>
          <w:color w:val="DFDFBF"/>
          <w:sz w:val="18"/>
          <w:szCs w:val="18"/>
          <w:lang w:val="en-US"/>
        </w:rPr>
        <w:t>:</w:t>
      </w:r>
      <w:r w:rsidRPr="006C0F21">
        <w:rPr>
          <w:rFonts w:ascii="Consolas" w:hAnsi="Consolas" w:cs="Consolas"/>
          <w:color w:val="DFDFBF"/>
          <w:sz w:val="18"/>
          <w:szCs w:val="18"/>
          <w:lang w:val="en-US"/>
        </w:rPr>
        <w:t> </w:t>
      </w:r>
      <w:r w:rsidRPr="00EC6744">
        <w:rPr>
          <w:rFonts w:ascii="Consolas" w:hAnsi="Consolas" w:cs="Consolas"/>
          <w:color w:val="6E96BE"/>
          <w:sz w:val="18"/>
          <w:szCs w:val="18"/>
          <w:lang w:val="en-US"/>
        </w:rPr>
        <w:t>1</w:t>
      </w:r>
    </w:p>
    <w:p w14:paraId="241BF94B"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6C0F21">
        <w:rPr>
          <w:rFonts w:ascii="Consolas" w:hAnsi="Consolas" w:cs="Consolas"/>
          <w:color w:val="DFDFBF"/>
          <w:sz w:val="18"/>
          <w:szCs w:val="18"/>
          <w:lang w:val="en-US"/>
        </w:rPr>
        <w:t>    </w:t>
      </w:r>
      <w:r w:rsidRPr="00EC6744">
        <w:rPr>
          <w:rFonts w:ascii="Consolas" w:hAnsi="Consolas" w:cs="Consolas"/>
          <w:color w:val="DFDFBF"/>
          <w:sz w:val="18"/>
          <w:szCs w:val="18"/>
          <w:lang w:val="en-US"/>
        </w:rPr>
        <w:t>},</w:t>
      </w:r>
    </w:p>
    <w:p w14:paraId="60377D66" w14:textId="77777777" w:rsidR="004E637F" w:rsidRPr="00EC6744" w:rsidRDefault="004E637F" w:rsidP="004E637F">
      <w:pPr>
        <w:pStyle w:val="HTML"/>
        <w:shd w:val="clear" w:color="auto" w:fill="333333"/>
        <w:rPr>
          <w:rFonts w:ascii="Consolas" w:hAnsi="Consolas" w:cs="Consolas"/>
          <w:color w:val="DFDFBF"/>
          <w:sz w:val="18"/>
          <w:szCs w:val="18"/>
          <w:lang w:val="en-US"/>
        </w:rPr>
      </w:pPr>
      <w:r w:rsidRPr="00DE4E08">
        <w:rPr>
          <w:rFonts w:ascii="Consolas" w:hAnsi="Consolas" w:cs="Consolas"/>
          <w:color w:val="DFDFBF"/>
          <w:sz w:val="18"/>
          <w:szCs w:val="18"/>
          <w:lang w:val="en-US"/>
        </w:rPr>
        <w:t>    </w:t>
      </w:r>
      <w:r w:rsidRPr="00EC6744">
        <w:rPr>
          <w:rFonts w:ascii="Consolas" w:hAnsi="Consolas" w:cs="Consolas"/>
          <w:color w:val="8ACCCF"/>
          <w:sz w:val="18"/>
          <w:szCs w:val="18"/>
          <w:lang w:val="en-US"/>
        </w:rPr>
        <w:t>"</w:t>
      </w:r>
      <w:proofErr w:type="gramStart"/>
      <w:r w:rsidRPr="00DE4E08">
        <w:rPr>
          <w:rFonts w:ascii="Consolas" w:hAnsi="Consolas" w:cs="Consolas"/>
          <w:color w:val="8ACCCF"/>
          <w:sz w:val="18"/>
          <w:szCs w:val="18"/>
          <w:lang w:val="en-US"/>
        </w:rPr>
        <w:t>customerContact</w:t>
      </w:r>
      <w:proofErr w:type="gramEnd"/>
      <w:r w:rsidRPr="00EC6744">
        <w:rPr>
          <w:rFonts w:ascii="Consolas" w:hAnsi="Consolas" w:cs="Consolas"/>
          <w:color w:val="8ACCCF"/>
          <w:sz w:val="18"/>
          <w:szCs w:val="18"/>
          <w:lang w:val="en-US"/>
        </w:rPr>
        <w:t>"</w:t>
      </w:r>
      <w:r w:rsidRPr="00EC6744">
        <w:rPr>
          <w:rFonts w:ascii="Consolas" w:hAnsi="Consolas" w:cs="Consolas"/>
          <w:color w:val="DFDFBF"/>
          <w:sz w:val="18"/>
          <w:szCs w:val="18"/>
          <w:lang w:val="en-US"/>
        </w:rPr>
        <w:t>:</w:t>
      </w:r>
      <w:r w:rsidRPr="00DE4E08">
        <w:rPr>
          <w:rFonts w:ascii="Consolas" w:hAnsi="Consolas" w:cs="Consolas"/>
          <w:color w:val="DFDFBF"/>
          <w:sz w:val="18"/>
          <w:szCs w:val="18"/>
          <w:lang w:val="en-US"/>
        </w:rPr>
        <w:t> </w:t>
      </w:r>
      <w:r w:rsidRPr="00EC6744">
        <w:rPr>
          <w:rFonts w:ascii="Consolas" w:hAnsi="Consolas" w:cs="Consolas"/>
          <w:color w:val="DFAF8F"/>
          <w:sz w:val="18"/>
          <w:szCs w:val="18"/>
          <w:lang w:val="en-US"/>
        </w:rPr>
        <w:t>"</w:t>
      </w:r>
      <w:r w:rsidRPr="00DE4E08">
        <w:rPr>
          <w:rFonts w:ascii="Consolas" w:hAnsi="Consolas" w:cs="Consolas"/>
          <w:color w:val="DFAF8F"/>
          <w:sz w:val="18"/>
          <w:szCs w:val="18"/>
          <w:lang w:val="en-US"/>
        </w:rPr>
        <w:t>foo</w:t>
      </w:r>
      <w:r w:rsidRPr="00EC6744">
        <w:rPr>
          <w:rFonts w:ascii="Consolas" w:hAnsi="Consolas" w:cs="Consolas"/>
          <w:color w:val="DFAF8F"/>
          <w:sz w:val="18"/>
          <w:szCs w:val="18"/>
          <w:lang w:val="en-US"/>
        </w:rPr>
        <w:t>@</w:t>
      </w:r>
      <w:r w:rsidRPr="00DE4E08">
        <w:rPr>
          <w:rFonts w:ascii="Consolas" w:hAnsi="Consolas" w:cs="Consolas"/>
          <w:color w:val="DFAF8F"/>
          <w:sz w:val="18"/>
          <w:szCs w:val="18"/>
          <w:lang w:val="en-US"/>
        </w:rPr>
        <w:t>example</w:t>
      </w:r>
      <w:r w:rsidRPr="00EC6744">
        <w:rPr>
          <w:rFonts w:ascii="Consolas" w:hAnsi="Consolas" w:cs="Consolas"/>
          <w:color w:val="DFAF8F"/>
          <w:sz w:val="18"/>
          <w:szCs w:val="18"/>
          <w:lang w:val="en-US"/>
        </w:rPr>
        <w:t>.</w:t>
      </w:r>
      <w:r w:rsidRPr="00DE4E08">
        <w:rPr>
          <w:rFonts w:ascii="Consolas" w:hAnsi="Consolas" w:cs="Consolas"/>
          <w:color w:val="DFAF8F"/>
          <w:sz w:val="18"/>
          <w:szCs w:val="18"/>
          <w:lang w:val="en-US"/>
        </w:rPr>
        <w:t>com</w:t>
      </w:r>
      <w:r w:rsidRPr="00EC6744">
        <w:rPr>
          <w:rFonts w:ascii="Consolas" w:hAnsi="Consolas" w:cs="Consolas"/>
          <w:color w:val="DFAF8F"/>
          <w:sz w:val="18"/>
          <w:szCs w:val="18"/>
          <w:lang w:val="en-US"/>
        </w:rPr>
        <w:t>"</w:t>
      </w:r>
    </w:p>
    <w:p w14:paraId="4BD29303" w14:textId="77777777" w:rsidR="004E637F" w:rsidRPr="00712300" w:rsidRDefault="004E637F" w:rsidP="004E637F">
      <w:pPr>
        <w:pStyle w:val="HTML"/>
        <w:shd w:val="clear" w:color="auto" w:fill="333333"/>
        <w:rPr>
          <w:rFonts w:ascii="Consolas" w:hAnsi="Consolas" w:cs="Consolas"/>
          <w:color w:val="DFDFBF"/>
          <w:sz w:val="18"/>
          <w:szCs w:val="18"/>
        </w:rPr>
      </w:pPr>
      <w:r w:rsidRPr="00DE4E08">
        <w:rPr>
          <w:rFonts w:ascii="Consolas" w:hAnsi="Consolas" w:cs="Consolas"/>
          <w:color w:val="DFDFBF"/>
          <w:sz w:val="18"/>
          <w:szCs w:val="18"/>
          <w:lang w:val="en-US"/>
        </w:rPr>
        <w:t>  </w:t>
      </w:r>
      <w:r w:rsidRPr="00712300">
        <w:rPr>
          <w:rFonts w:ascii="Consolas" w:hAnsi="Consolas" w:cs="Consolas"/>
          <w:color w:val="DFDFBF"/>
          <w:sz w:val="18"/>
          <w:szCs w:val="18"/>
        </w:rPr>
        <w:t>}</w:t>
      </w:r>
    </w:p>
    <w:p w14:paraId="04E659A0" w14:textId="1468C04A" w:rsidR="004F178F" w:rsidRDefault="004E637F" w:rsidP="004E637F">
      <w:pPr>
        <w:pStyle w:val="HTML"/>
        <w:shd w:val="clear" w:color="auto" w:fill="333333"/>
        <w:rPr>
          <w:rFonts w:ascii="Consolas" w:hAnsi="Consolas" w:cs="Consolas"/>
          <w:color w:val="DFDFBF"/>
          <w:sz w:val="18"/>
          <w:szCs w:val="18"/>
        </w:rPr>
      </w:pPr>
      <w:r>
        <w:rPr>
          <w:rFonts w:ascii="Consolas" w:hAnsi="Consolas" w:cs="Consolas"/>
          <w:color w:val="DFDFBF"/>
          <w:sz w:val="18"/>
          <w:szCs w:val="18"/>
        </w:rPr>
        <w:t>}</w:t>
      </w:r>
    </w:p>
    <w:p w14:paraId="1A5193B6" w14:textId="77777777" w:rsidR="004E637F" w:rsidRPr="004E637F" w:rsidRDefault="004E637F" w:rsidP="004E637F">
      <w:pPr>
        <w:pStyle w:val="HTML"/>
        <w:shd w:val="clear" w:color="auto" w:fill="333333"/>
        <w:rPr>
          <w:rFonts w:ascii="Consolas" w:hAnsi="Consolas" w:cs="Consolas"/>
          <w:color w:val="DFDFBF"/>
          <w:sz w:val="18"/>
          <w:szCs w:val="18"/>
        </w:rPr>
      </w:pPr>
    </w:p>
    <w:p w14:paraId="469C781F" w14:textId="77777777" w:rsidR="004E637F" w:rsidRDefault="004E637F" w:rsidP="004F178F">
      <w:pPr>
        <w:rPr>
          <w:sz w:val="22"/>
          <w:lang w:val="en-US"/>
        </w:rPr>
      </w:pPr>
    </w:p>
    <w:p w14:paraId="1408FC03" w14:textId="77777777" w:rsidR="004F178F" w:rsidRPr="00567318" w:rsidRDefault="00EE4785" w:rsidP="004F178F">
      <w:pPr>
        <w:rPr>
          <w:sz w:val="22"/>
          <w:lang w:val="en-US"/>
        </w:rPr>
      </w:pPr>
      <w:r w:rsidRPr="00567318">
        <w:rPr>
          <w:sz w:val="22"/>
          <w:lang w:val="en-US"/>
        </w:rPr>
        <w:lastRenderedPageBreak/>
        <w:t xml:space="preserve">Example of a request with agent data, additional user details, supplier data, machine number, </w:t>
      </w:r>
      <w:r w:rsidR="00E37F9E" w:rsidRPr="00567318">
        <w:rPr>
          <w:sz w:val="22"/>
          <w:lang w:val="en-US"/>
        </w:rPr>
        <w:t xml:space="preserve">settlement </w:t>
      </w:r>
      <w:r w:rsidRPr="00567318">
        <w:rPr>
          <w:sz w:val="22"/>
          <w:lang w:val="en-US"/>
        </w:rPr>
        <w:t xml:space="preserve">address, and </w:t>
      </w:r>
      <w:r w:rsidR="00E37F9E" w:rsidRPr="00567318">
        <w:rPr>
          <w:sz w:val="22"/>
          <w:lang w:val="en-US"/>
        </w:rPr>
        <w:t>settlement place</w:t>
      </w:r>
      <w:r w:rsidRPr="00567318">
        <w:rPr>
          <w:sz w:val="22"/>
          <w:lang w:val="en-US"/>
        </w:rPr>
        <w:t>:</w:t>
      </w:r>
    </w:p>
    <w:p w14:paraId="37B8AB00" w14:textId="77777777" w:rsidR="00EE4785" w:rsidRPr="00567318" w:rsidRDefault="00EE4785" w:rsidP="004F178F">
      <w:pPr>
        <w:rPr>
          <w:sz w:val="22"/>
          <w:lang w:val="en-US"/>
        </w:rPr>
      </w:pPr>
    </w:p>
    <w:p w14:paraId="69BF7AA7"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w:t>
      </w:r>
    </w:p>
    <w:p w14:paraId="71D13DBE"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id</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"12345678990"</w:t>
      </w:r>
      <w:r w:rsidRPr="00966FB4">
        <w:rPr>
          <w:rFonts w:ascii="Consolas" w:eastAsia="Times New Roman" w:hAnsi="Consolas" w:cs="Consolas"/>
          <w:color w:val="DFDFBF"/>
          <w:sz w:val="18"/>
          <w:szCs w:val="18"/>
          <w:lang w:val="en-US"/>
        </w:rPr>
        <w:t>,</w:t>
      </w:r>
    </w:p>
    <w:p w14:paraId="033AA381"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inn</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"123456789012"</w:t>
      </w:r>
      <w:r w:rsidRPr="00966FB4">
        <w:rPr>
          <w:rFonts w:ascii="Consolas" w:eastAsia="Times New Roman" w:hAnsi="Consolas" w:cs="Consolas"/>
          <w:color w:val="DFDFBF"/>
          <w:sz w:val="18"/>
          <w:szCs w:val="18"/>
          <w:lang w:val="en-US"/>
        </w:rPr>
        <w:t>,</w:t>
      </w:r>
    </w:p>
    <w:p w14:paraId="7B9F3A8A"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group</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"Main"</w:t>
      </w:r>
      <w:r w:rsidRPr="00966FB4">
        <w:rPr>
          <w:rFonts w:ascii="Consolas" w:eastAsia="Times New Roman" w:hAnsi="Consolas" w:cs="Consolas"/>
          <w:color w:val="DFDFBF"/>
          <w:sz w:val="18"/>
          <w:szCs w:val="18"/>
          <w:lang w:val="en-US"/>
        </w:rPr>
        <w:t>,</w:t>
      </w:r>
    </w:p>
    <w:p w14:paraId="2695C68F"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key</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"1234567"</w:t>
      </w:r>
      <w:r w:rsidRPr="00966FB4">
        <w:rPr>
          <w:rFonts w:ascii="Consolas" w:eastAsia="Times New Roman" w:hAnsi="Consolas" w:cs="Consolas"/>
          <w:color w:val="DFDFBF"/>
          <w:sz w:val="18"/>
          <w:szCs w:val="18"/>
          <w:lang w:val="en-US"/>
        </w:rPr>
        <w:t>,</w:t>
      </w:r>
    </w:p>
    <w:p w14:paraId="5AEF2142"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content</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p>
    <w:p w14:paraId="22DBBB7E"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type</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1</w:t>
      </w:r>
      <w:r w:rsidRPr="00966FB4">
        <w:rPr>
          <w:rFonts w:ascii="Consolas" w:eastAsia="Times New Roman" w:hAnsi="Consolas" w:cs="Consolas"/>
          <w:color w:val="DFDFBF"/>
          <w:sz w:val="18"/>
          <w:szCs w:val="18"/>
          <w:lang w:val="en-US"/>
        </w:rPr>
        <w:t>,</w:t>
      </w:r>
    </w:p>
    <w:p w14:paraId="62B4946F"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positions</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p>
    <w:p w14:paraId="44AF40FD"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p>
    <w:p w14:paraId="125CFB83"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quantity</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1.000</w:t>
      </w:r>
      <w:r w:rsidRPr="00966FB4">
        <w:rPr>
          <w:rFonts w:ascii="Consolas" w:eastAsia="Times New Roman" w:hAnsi="Consolas" w:cs="Consolas"/>
          <w:color w:val="DFDFBF"/>
          <w:sz w:val="18"/>
          <w:szCs w:val="18"/>
          <w:lang w:val="en-US"/>
        </w:rPr>
        <w:t>,</w:t>
      </w:r>
    </w:p>
    <w:p w14:paraId="14297CA7"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price</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123.45</w:t>
      </w:r>
      <w:r w:rsidRPr="00966FB4">
        <w:rPr>
          <w:rFonts w:ascii="Consolas" w:eastAsia="Times New Roman" w:hAnsi="Consolas" w:cs="Consolas"/>
          <w:color w:val="DFDFBF"/>
          <w:sz w:val="18"/>
          <w:szCs w:val="18"/>
          <w:lang w:val="en-US"/>
        </w:rPr>
        <w:t>,</w:t>
      </w:r>
    </w:p>
    <w:p w14:paraId="169FBEA7"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tax</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6</w:t>
      </w:r>
      <w:r w:rsidRPr="00966FB4">
        <w:rPr>
          <w:rFonts w:ascii="Consolas" w:eastAsia="Times New Roman" w:hAnsi="Consolas" w:cs="Consolas"/>
          <w:color w:val="DFDFBF"/>
          <w:sz w:val="18"/>
          <w:szCs w:val="18"/>
          <w:lang w:val="en-US"/>
        </w:rPr>
        <w:t>,</w:t>
      </w:r>
    </w:p>
    <w:p w14:paraId="0961D80D"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text</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Булка</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DFBF"/>
          <w:sz w:val="18"/>
          <w:szCs w:val="18"/>
          <w:lang w:val="en-US"/>
        </w:rPr>
        <w:t>,</w:t>
      </w:r>
    </w:p>
    <w:p w14:paraId="09AA13DD"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paymentMethodType</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4</w:t>
      </w:r>
      <w:r w:rsidRPr="00966FB4">
        <w:rPr>
          <w:rFonts w:ascii="Consolas" w:eastAsia="Times New Roman" w:hAnsi="Consolas" w:cs="Consolas"/>
          <w:color w:val="DFDFBF"/>
          <w:sz w:val="18"/>
          <w:szCs w:val="18"/>
          <w:lang w:val="en-US"/>
        </w:rPr>
        <w:t>,</w:t>
      </w:r>
    </w:p>
    <w:p w14:paraId="5CC8AE0B"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paymentSubjectType</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1</w:t>
      </w:r>
      <w:r w:rsidRPr="00966FB4">
        <w:rPr>
          <w:rFonts w:ascii="Consolas" w:eastAsia="Times New Roman" w:hAnsi="Consolas" w:cs="Consolas"/>
          <w:color w:val="DFDFBF"/>
          <w:sz w:val="18"/>
          <w:szCs w:val="18"/>
          <w:lang w:val="en-US"/>
        </w:rPr>
        <w:t>,</w:t>
      </w:r>
    </w:p>
    <w:p w14:paraId="19C9D502"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nomenclatureCode</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"igQVAAADMTIzNDU2Nzg5MDEyMwAAAAAAAQ=="</w:t>
      </w:r>
      <w:r w:rsidRPr="00966FB4">
        <w:rPr>
          <w:rFonts w:ascii="Consolas" w:eastAsia="Times New Roman" w:hAnsi="Consolas" w:cs="Consolas"/>
          <w:color w:val="DFDFBF"/>
          <w:sz w:val="18"/>
          <w:szCs w:val="18"/>
          <w:lang w:val="en-US"/>
        </w:rPr>
        <w:t>,</w:t>
      </w:r>
    </w:p>
    <w:p w14:paraId="6EFD6E9D"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agentType</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127</w:t>
      </w:r>
      <w:r w:rsidRPr="00966FB4">
        <w:rPr>
          <w:rFonts w:ascii="Consolas" w:eastAsia="Times New Roman" w:hAnsi="Consolas" w:cs="Consolas"/>
          <w:color w:val="DFDFBF"/>
          <w:sz w:val="18"/>
          <w:szCs w:val="18"/>
          <w:lang w:val="en-US"/>
        </w:rPr>
        <w:t>,</w:t>
      </w:r>
    </w:p>
    <w:p w14:paraId="0B89626B"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agentInfo</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p>
    <w:p w14:paraId="30914D35"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paymentTransferOperatorPhoneNumbers</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 </w:t>
      </w:r>
      <w:r w:rsidRPr="00966FB4">
        <w:rPr>
          <w:rFonts w:ascii="Consolas" w:eastAsia="Times New Roman" w:hAnsi="Consolas" w:cs="Consolas"/>
          <w:color w:val="DFAF8F"/>
          <w:sz w:val="18"/>
          <w:szCs w:val="18"/>
          <w:lang w:val="en-US"/>
        </w:rPr>
        <w:t>"+79200000001"</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"+74997870001"</w:t>
      </w:r>
      <w:r w:rsidRPr="00966FB4">
        <w:rPr>
          <w:rFonts w:ascii="Consolas" w:eastAsia="Times New Roman" w:hAnsi="Consolas" w:cs="Consolas"/>
          <w:color w:val="DFDFBF"/>
          <w:sz w:val="18"/>
          <w:szCs w:val="18"/>
          <w:lang w:val="en-US"/>
        </w:rPr>
        <w:t> ],</w:t>
      </w:r>
    </w:p>
    <w:p w14:paraId="514BB5C8"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paymentAgentOperation</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Какая</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то</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операция</w:t>
      </w:r>
      <w:r w:rsidRPr="00966FB4">
        <w:rPr>
          <w:rFonts w:ascii="Consolas" w:eastAsia="Times New Roman" w:hAnsi="Consolas" w:cs="Consolas"/>
          <w:color w:val="DFAF8F"/>
          <w:sz w:val="18"/>
          <w:szCs w:val="18"/>
          <w:lang w:val="en-US"/>
        </w:rPr>
        <w:t> 1"</w:t>
      </w:r>
      <w:r w:rsidRPr="00966FB4">
        <w:rPr>
          <w:rFonts w:ascii="Consolas" w:eastAsia="Times New Roman" w:hAnsi="Consolas" w:cs="Consolas"/>
          <w:color w:val="DFDFBF"/>
          <w:sz w:val="18"/>
          <w:szCs w:val="18"/>
          <w:lang w:val="en-US"/>
        </w:rPr>
        <w:t>,</w:t>
      </w:r>
    </w:p>
    <w:p w14:paraId="60899717"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paymentAgentPhoneNumbers</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 </w:t>
      </w:r>
      <w:r w:rsidRPr="00966FB4">
        <w:rPr>
          <w:rFonts w:ascii="Consolas" w:eastAsia="Times New Roman" w:hAnsi="Consolas" w:cs="Consolas"/>
          <w:color w:val="DFAF8F"/>
          <w:sz w:val="18"/>
          <w:szCs w:val="18"/>
          <w:lang w:val="en-US"/>
        </w:rPr>
        <w:t>"+79200000003"</w:t>
      </w:r>
      <w:r w:rsidRPr="00966FB4">
        <w:rPr>
          <w:rFonts w:ascii="Consolas" w:eastAsia="Times New Roman" w:hAnsi="Consolas" w:cs="Consolas"/>
          <w:color w:val="DFDFBF"/>
          <w:sz w:val="18"/>
          <w:szCs w:val="18"/>
          <w:lang w:val="en-US"/>
        </w:rPr>
        <w:t> ],</w:t>
      </w:r>
    </w:p>
    <w:p w14:paraId="19763A9B"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paymentOperatorPhoneNumbers</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 </w:t>
      </w:r>
      <w:r w:rsidRPr="00966FB4">
        <w:rPr>
          <w:rFonts w:ascii="Consolas" w:eastAsia="Times New Roman" w:hAnsi="Consolas" w:cs="Consolas"/>
          <w:color w:val="DFAF8F"/>
          <w:sz w:val="18"/>
          <w:szCs w:val="18"/>
          <w:lang w:val="en-US"/>
        </w:rPr>
        <w:t>"+79200000002"</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"+74997870002"</w:t>
      </w:r>
      <w:r w:rsidRPr="00966FB4">
        <w:rPr>
          <w:rFonts w:ascii="Consolas" w:eastAsia="Times New Roman" w:hAnsi="Consolas" w:cs="Consolas"/>
          <w:color w:val="DFDFBF"/>
          <w:sz w:val="18"/>
          <w:szCs w:val="18"/>
          <w:lang w:val="en-US"/>
        </w:rPr>
        <w:t> ],</w:t>
      </w:r>
    </w:p>
    <w:p w14:paraId="67B2F957"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"paymentOperatorName"</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ООО</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Атлант</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DFBF"/>
          <w:sz w:val="18"/>
          <w:szCs w:val="18"/>
          <w:lang w:val="en-US"/>
        </w:rPr>
        <w:t>,</w:t>
      </w:r>
    </w:p>
    <w:p w14:paraId="58145ED0"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paymentOperatorAddress</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Воронеж</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ул</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Недогонная</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д</w:t>
      </w:r>
      <w:r w:rsidRPr="00966FB4">
        <w:rPr>
          <w:rFonts w:ascii="Consolas" w:eastAsia="Times New Roman" w:hAnsi="Consolas" w:cs="Consolas"/>
          <w:color w:val="DFAF8F"/>
          <w:sz w:val="18"/>
          <w:szCs w:val="18"/>
          <w:lang w:val="en-US"/>
        </w:rPr>
        <w:t>. 84"</w:t>
      </w:r>
      <w:r w:rsidRPr="00966FB4">
        <w:rPr>
          <w:rFonts w:ascii="Consolas" w:eastAsia="Times New Roman" w:hAnsi="Consolas" w:cs="Consolas"/>
          <w:color w:val="DFDFBF"/>
          <w:sz w:val="18"/>
          <w:szCs w:val="18"/>
          <w:lang w:val="en-US"/>
        </w:rPr>
        <w:t>,</w:t>
      </w:r>
    </w:p>
    <w:p w14:paraId="20863418"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paymentOperatorINN</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"7727257386"</w:t>
      </w:r>
    </w:p>
    <w:p w14:paraId="57895116"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p>
    <w:p w14:paraId="49F8A710"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unitOfMeasurement</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Кг</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DFBF"/>
          <w:sz w:val="18"/>
          <w:szCs w:val="18"/>
          <w:lang w:val="en-US"/>
        </w:rPr>
        <w:t>,</w:t>
      </w:r>
    </w:p>
    <w:p w14:paraId="632DE422" w14:textId="77777777" w:rsidR="004E637F" w:rsidRPr="004E637F"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4E637F">
        <w:rPr>
          <w:rFonts w:ascii="Consolas" w:eastAsia="Times New Roman" w:hAnsi="Consolas" w:cs="Consolas"/>
          <w:color w:val="8ACCCF"/>
          <w:sz w:val="18"/>
          <w:szCs w:val="18"/>
          <w:lang w:val="en-US"/>
        </w:rPr>
        <w:t>"</w:t>
      </w:r>
      <w:proofErr w:type="gramStart"/>
      <w:r w:rsidRPr="00CA60BF">
        <w:rPr>
          <w:rFonts w:ascii="Consolas" w:eastAsia="Times New Roman" w:hAnsi="Consolas" w:cs="Consolas"/>
          <w:color w:val="8ACCCF"/>
          <w:sz w:val="18"/>
          <w:szCs w:val="18"/>
          <w:lang w:val="en-US"/>
        </w:rPr>
        <w:t>additionalAttribute</w:t>
      </w:r>
      <w:proofErr w:type="gramEnd"/>
      <w:r w:rsidRPr="004E637F">
        <w:rPr>
          <w:rFonts w:ascii="Consolas" w:eastAsia="Times New Roman" w:hAnsi="Consolas" w:cs="Consolas"/>
          <w:color w:val="8ACCCF"/>
          <w:sz w:val="18"/>
          <w:szCs w:val="18"/>
          <w:lang w:val="en-US"/>
        </w:rPr>
        <w:t>"</w:t>
      </w:r>
      <w:r w:rsidRPr="004E637F">
        <w:rPr>
          <w:rFonts w:ascii="Consolas" w:eastAsia="Times New Roman" w:hAnsi="Consolas" w:cs="Consolas"/>
          <w:color w:val="DFDFBF"/>
          <w:sz w:val="18"/>
          <w:szCs w:val="18"/>
          <w:lang w:val="en-US"/>
        </w:rPr>
        <w:t>:</w:t>
      </w:r>
      <w:r w:rsidRPr="00CA60BF">
        <w:rPr>
          <w:rFonts w:ascii="Consolas" w:eastAsia="Times New Roman" w:hAnsi="Consolas" w:cs="Consolas"/>
          <w:color w:val="DFDFBF"/>
          <w:sz w:val="18"/>
          <w:szCs w:val="18"/>
          <w:lang w:val="en-US"/>
        </w:rPr>
        <w:t> </w:t>
      </w:r>
      <w:r w:rsidRPr="004E637F">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Доп</w:t>
      </w:r>
      <w:r w:rsidRPr="004E637F">
        <w:rPr>
          <w:rFonts w:ascii="Consolas" w:eastAsia="Times New Roman" w:hAnsi="Consolas" w:cs="Consolas"/>
          <w:color w:val="DFAF8F"/>
          <w:sz w:val="18"/>
          <w:szCs w:val="18"/>
          <w:lang w:val="en-US"/>
        </w:rPr>
        <w:t>.</w:t>
      </w:r>
      <w:r w:rsidRPr="00CA60BF">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атрибут</w:t>
      </w:r>
      <w:r w:rsidRPr="00CA60BF">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и</w:t>
      </w:r>
      <w:r w:rsidRPr="00CA60BF">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все</w:t>
      </w:r>
      <w:r w:rsidRPr="00CA60BF">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тут</w:t>
      </w:r>
      <w:r w:rsidRPr="004E637F">
        <w:rPr>
          <w:rFonts w:ascii="Consolas" w:eastAsia="Times New Roman" w:hAnsi="Consolas" w:cs="Consolas"/>
          <w:color w:val="DFAF8F"/>
          <w:sz w:val="18"/>
          <w:szCs w:val="18"/>
          <w:lang w:val="en-US"/>
        </w:rPr>
        <w:t>"</w:t>
      </w:r>
      <w:r w:rsidRPr="004E637F">
        <w:rPr>
          <w:rFonts w:ascii="Consolas" w:eastAsia="Times New Roman" w:hAnsi="Consolas" w:cs="Consolas"/>
          <w:color w:val="DFDFBF"/>
          <w:sz w:val="18"/>
          <w:szCs w:val="18"/>
          <w:lang w:val="en-US"/>
        </w:rPr>
        <w:t>,</w:t>
      </w:r>
    </w:p>
    <w:p w14:paraId="7295C597"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CA60BF">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manufacturerCountryCode</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"643"</w:t>
      </w:r>
      <w:r w:rsidRPr="00966FB4">
        <w:rPr>
          <w:rFonts w:ascii="Consolas" w:eastAsia="Times New Roman" w:hAnsi="Consolas" w:cs="Consolas"/>
          <w:color w:val="DFDFBF"/>
          <w:sz w:val="18"/>
          <w:szCs w:val="18"/>
          <w:lang w:val="en-US"/>
        </w:rPr>
        <w:t>,</w:t>
      </w:r>
    </w:p>
    <w:p w14:paraId="76CA1881"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customsDeclarationNumber</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АД</w:t>
      </w:r>
      <w:r w:rsidRPr="00966FB4">
        <w:rPr>
          <w:rFonts w:ascii="Consolas" w:eastAsia="Times New Roman" w:hAnsi="Consolas" w:cs="Consolas"/>
          <w:color w:val="DFAF8F"/>
          <w:sz w:val="18"/>
          <w:szCs w:val="18"/>
          <w:lang w:val="en-US"/>
        </w:rPr>
        <w:t> 11/77 </w:t>
      </w:r>
      <w:r w:rsidRPr="00966FB4">
        <w:rPr>
          <w:rFonts w:ascii="Consolas" w:eastAsia="Times New Roman" w:hAnsi="Consolas" w:cs="Consolas"/>
          <w:color w:val="DFAF8F"/>
          <w:sz w:val="18"/>
          <w:szCs w:val="18"/>
        </w:rPr>
        <w:t>от</w:t>
      </w:r>
      <w:r w:rsidRPr="00966FB4">
        <w:rPr>
          <w:rFonts w:ascii="Consolas" w:eastAsia="Times New Roman" w:hAnsi="Consolas" w:cs="Consolas"/>
          <w:color w:val="DFAF8F"/>
          <w:sz w:val="18"/>
          <w:szCs w:val="18"/>
          <w:lang w:val="en-US"/>
        </w:rPr>
        <w:t> 01.08.2018"</w:t>
      </w:r>
      <w:r w:rsidRPr="00966FB4">
        <w:rPr>
          <w:rFonts w:ascii="Consolas" w:eastAsia="Times New Roman" w:hAnsi="Consolas" w:cs="Consolas"/>
          <w:color w:val="DFDFBF"/>
          <w:sz w:val="18"/>
          <w:szCs w:val="18"/>
          <w:lang w:val="en-US"/>
        </w:rPr>
        <w:t>,</w:t>
      </w:r>
    </w:p>
    <w:p w14:paraId="421B075F"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excise</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23.45</w:t>
      </w:r>
    </w:p>
    <w:p w14:paraId="21F6A0C1"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p>
    <w:p w14:paraId="0D81CC68"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p>
    <w:p w14:paraId="478B5F6A"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quantity</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2.000</w:t>
      </w:r>
      <w:r w:rsidRPr="00966FB4">
        <w:rPr>
          <w:rFonts w:ascii="Consolas" w:eastAsia="Times New Roman" w:hAnsi="Consolas" w:cs="Consolas"/>
          <w:color w:val="DFDFBF"/>
          <w:sz w:val="18"/>
          <w:szCs w:val="18"/>
          <w:lang w:val="en-US"/>
        </w:rPr>
        <w:t>,</w:t>
      </w:r>
    </w:p>
    <w:p w14:paraId="48D830BC"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price</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4.45</w:t>
      </w:r>
      <w:r w:rsidRPr="00966FB4">
        <w:rPr>
          <w:rFonts w:ascii="Consolas" w:eastAsia="Times New Roman" w:hAnsi="Consolas" w:cs="Consolas"/>
          <w:color w:val="DFDFBF"/>
          <w:sz w:val="18"/>
          <w:szCs w:val="18"/>
          <w:lang w:val="en-US"/>
        </w:rPr>
        <w:t>,</w:t>
      </w:r>
    </w:p>
    <w:p w14:paraId="28D28439"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tax</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4</w:t>
      </w:r>
      <w:r w:rsidRPr="00966FB4">
        <w:rPr>
          <w:rFonts w:ascii="Consolas" w:eastAsia="Times New Roman" w:hAnsi="Consolas" w:cs="Consolas"/>
          <w:color w:val="DFDFBF"/>
          <w:sz w:val="18"/>
          <w:szCs w:val="18"/>
          <w:lang w:val="en-US"/>
        </w:rPr>
        <w:t>,</w:t>
      </w:r>
    </w:p>
    <w:p w14:paraId="2F275613"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text</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Спички</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DFBF"/>
          <w:sz w:val="18"/>
          <w:szCs w:val="18"/>
          <w:lang w:val="en-US"/>
        </w:rPr>
        <w:t>,</w:t>
      </w:r>
    </w:p>
    <w:p w14:paraId="131DE8CD" w14:textId="77777777" w:rsidR="004E637F" w:rsidRPr="00CA60BF"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CA60BF">
        <w:rPr>
          <w:rFonts w:ascii="Consolas" w:eastAsia="Times New Roman" w:hAnsi="Consolas" w:cs="Consolas"/>
          <w:color w:val="8ACCCF"/>
          <w:sz w:val="18"/>
          <w:szCs w:val="18"/>
          <w:lang w:val="en-US"/>
        </w:rPr>
        <w:t>"</w:t>
      </w:r>
      <w:proofErr w:type="gramStart"/>
      <w:r w:rsidRPr="00CA60BF">
        <w:rPr>
          <w:rFonts w:ascii="Consolas" w:eastAsia="Times New Roman" w:hAnsi="Consolas" w:cs="Consolas"/>
          <w:color w:val="8ACCCF"/>
          <w:sz w:val="18"/>
          <w:szCs w:val="18"/>
          <w:lang w:val="en-US"/>
        </w:rPr>
        <w:t>paymentMethodType</w:t>
      </w:r>
      <w:proofErr w:type="gramEnd"/>
      <w:r w:rsidRPr="00CA60BF">
        <w:rPr>
          <w:rFonts w:ascii="Consolas" w:eastAsia="Times New Roman" w:hAnsi="Consolas" w:cs="Consolas"/>
          <w:color w:val="8ACCCF"/>
          <w:sz w:val="18"/>
          <w:szCs w:val="18"/>
          <w:lang w:val="en-US"/>
        </w:rPr>
        <w:t>"</w:t>
      </w:r>
      <w:r w:rsidRPr="00CA60BF">
        <w:rPr>
          <w:rFonts w:ascii="Consolas" w:eastAsia="Times New Roman" w:hAnsi="Consolas" w:cs="Consolas"/>
          <w:color w:val="DFDFBF"/>
          <w:sz w:val="18"/>
          <w:szCs w:val="18"/>
          <w:lang w:val="en-US"/>
        </w:rPr>
        <w:t>: </w:t>
      </w:r>
      <w:r w:rsidRPr="00CA60BF">
        <w:rPr>
          <w:rFonts w:ascii="Consolas" w:eastAsia="Times New Roman" w:hAnsi="Consolas" w:cs="Consolas"/>
          <w:color w:val="6E96BE"/>
          <w:sz w:val="18"/>
          <w:szCs w:val="18"/>
          <w:lang w:val="en-US"/>
        </w:rPr>
        <w:t>3</w:t>
      </w:r>
      <w:r w:rsidRPr="00CA60BF">
        <w:rPr>
          <w:rFonts w:ascii="Consolas" w:eastAsia="Times New Roman" w:hAnsi="Consolas" w:cs="Consolas"/>
          <w:color w:val="DFDFBF"/>
          <w:sz w:val="18"/>
          <w:szCs w:val="18"/>
          <w:lang w:val="en-US"/>
        </w:rPr>
        <w:t>,</w:t>
      </w:r>
    </w:p>
    <w:p w14:paraId="7D78C867" w14:textId="77777777" w:rsidR="004E637F" w:rsidRPr="00CA60BF"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CA60BF">
        <w:rPr>
          <w:rFonts w:ascii="Consolas" w:eastAsia="Times New Roman" w:hAnsi="Consolas" w:cs="Consolas"/>
          <w:color w:val="DFDFBF"/>
          <w:sz w:val="18"/>
          <w:szCs w:val="18"/>
          <w:lang w:val="en-US"/>
        </w:rPr>
        <w:t>        </w:t>
      </w:r>
      <w:r w:rsidRPr="00CA60BF">
        <w:rPr>
          <w:rFonts w:ascii="Consolas" w:eastAsia="Times New Roman" w:hAnsi="Consolas" w:cs="Consolas"/>
          <w:color w:val="8ACCCF"/>
          <w:sz w:val="18"/>
          <w:szCs w:val="18"/>
          <w:lang w:val="en-US"/>
        </w:rPr>
        <w:t>"</w:t>
      </w:r>
      <w:proofErr w:type="gramStart"/>
      <w:r w:rsidRPr="00CA60BF">
        <w:rPr>
          <w:rFonts w:ascii="Consolas" w:eastAsia="Times New Roman" w:hAnsi="Consolas" w:cs="Consolas"/>
          <w:color w:val="8ACCCF"/>
          <w:sz w:val="18"/>
          <w:szCs w:val="18"/>
          <w:lang w:val="en-US"/>
        </w:rPr>
        <w:t>paymentSubjectType</w:t>
      </w:r>
      <w:proofErr w:type="gramEnd"/>
      <w:r w:rsidRPr="00CA60BF">
        <w:rPr>
          <w:rFonts w:ascii="Consolas" w:eastAsia="Times New Roman" w:hAnsi="Consolas" w:cs="Consolas"/>
          <w:color w:val="8ACCCF"/>
          <w:sz w:val="18"/>
          <w:szCs w:val="18"/>
          <w:lang w:val="en-US"/>
        </w:rPr>
        <w:t>"</w:t>
      </w:r>
      <w:r w:rsidRPr="00CA60BF">
        <w:rPr>
          <w:rFonts w:ascii="Consolas" w:eastAsia="Times New Roman" w:hAnsi="Consolas" w:cs="Consolas"/>
          <w:color w:val="DFDFBF"/>
          <w:sz w:val="18"/>
          <w:szCs w:val="18"/>
          <w:lang w:val="en-US"/>
        </w:rPr>
        <w:t>: </w:t>
      </w:r>
      <w:r w:rsidRPr="00CA60BF">
        <w:rPr>
          <w:rFonts w:ascii="Consolas" w:eastAsia="Times New Roman" w:hAnsi="Consolas" w:cs="Consolas"/>
          <w:color w:val="6E96BE"/>
          <w:sz w:val="18"/>
          <w:szCs w:val="18"/>
          <w:lang w:val="en-US"/>
        </w:rPr>
        <w:t>13</w:t>
      </w:r>
      <w:r w:rsidRPr="00CA60BF">
        <w:rPr>
          <w:rFonts w:ascii="Consolas" w:eastAsia="Times New Roman" w:hAnsi="Consolas" w:cs="Consolas"/>
          <w:color w:val="DFDFBF"/>
          <w:sz w:val="18"/>
          <w:szCs w:val="18"/>
          <w:lang w:val="en-US"/>
        </w:rPr>
        <w:t>,</w:t>
      </w:r>
    </w:p>
    <w:p w14:paraId="1DACFFA5" w14:textId="77777777" w:rsidR="004E637F" w:rsidRPr="00CA60BF"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CA60BF">
        <w:rPr>
          <w:rFonts w:ascii="Consolas" w:eastAsia="Times New Roman" w:hAnsi="Consolas" w:cs="Consolas"/>
          <w:color w:val="DFDFBF"/>
          <w:sz w:val="18"/>
          <w:szCs w:val="18"/>
          <w:lang w:val="en-US"/>
        </w:rPr>
        <w:t>        </w:t>
      </w:r>
      <w:r w:rsidRPr="00CA60BF">
        <w:rPr>
          <w:rFonts w:ascii="Consolas" w:eastAsia="Times New Roman" w:hAnsi="Consolas" w:cs="Consolas"/>
          <w:color w:val="8ACCCF"/>
          <w:sz w:val="18"/>
          <w:szCs w:val="18"/>
          <w:lang w:val="en-US"/>
        </w:rPr>
        <w:t>"</w:t>
      </w:r>
      <w:proofErr w:type="gramStart"/>
      <w:r w:rsidRPr="00CA60BF">
        <w:rPr>
          <w:rFonts w:ascii="Consolas" w:eastAsia="Times New Roman" w:hAnsi="Consolas" w:cs="Consolas"/>
          <w:color w:val="8ACCCF"/>
          <w:sz w:val="18"/>
          <w:szCs w:val="18"/>
          <w:lang w:val="en-US"/>
        </w:rPr>
        <w:t>supplierINN</w:t>
      </w:r>
      <w:proofErr w:type="gramEnd"/>
      <w:r w:rsidRPr="00CA60BF">
        <w:rPr>
          <w:rFonts w:ascii="Consolas" w:eastAsia="Times New Roman" w:hAnsi="Consolas" w:cs="Consolas"/>
          <w:color w:val="8ACCCF"/>
          <w:sz w:val="18"/>
          <w:szCs w:val="18"/>
          <w:lang w:val="en-US"/>
        </w:rPr>
        <w:t>"</w:t>
      </w:r>
      <w:r w:rsidRPr="00CA60BF">
        <w:rPr>
          <w:rFonts w:ascii="Consolas" w:eastAsia="Times New Roman" w:hAnsi="Consolas" w:cs="Consolas"/>
          <w:color w:val="DFDFBF"/>
          <w:sz w:val="18"/>
          <w:szCs w:val="18"/>
          <w:lang w:val="en-US"/>
        </w:rPr>
        <w:t>: </w:t>
      </w:r>
      <w:r w:rsidRPr="00CA60BF">
        <w:rPr>
          <w:rFonts w:ascii="Consolas" w:eastAsia="Times New Roman" w:hAnsi="Consolas" w:cs="Consolas"/>
          <w:color w:val="DFAF8F"/>
          <w:sz w:val="18"/>
          <w:szCs w:val="18"/>
          <w:lang w:val="en-US"/>
        </w:rPr>
        <w:t>"9715225506"</w:t>
      </w:r>
      <w:r w:rsidRPr="00CA60BF">
        <w:rPr>
          <w:rFonts w:ascii="Consolas" w:eastAsia="Times New Roman" w:hAnsi="Consolas" w:cs="Consolas"/>
          <w:color w:val="DFDFBF"/>
          <w:sz w:val="18"/>
          <w:szCs w:val="18"/>
          <w:lang w:val="en-US"/>
        </w:rPr>
        <w:t>,</w:t>
      </w:r>
    </w:p>
    <w:p w14:paraId="10D829E5" w14:textId="77777777" w:rsidR="004E637F" w:rsidRPr="00CA60BF"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CA60BF">
        <w:rPr>
          <w:rFonts w:ascii="Consolas" w:eastAsia="Times New Roman" w:hAnsi="Consolas" w:cs="Consolas"/>
          <w:color w:val="DFDFBF"/>
          <w:sz w:val="18"/>
          <w:szCs w:val="18"/>
          <w:lang w:val="en-US"/>
        </w:rPr>
        <w:t>        </w:t>
      </w:r>
      <w:r w:rsidRPr="00CA60BF">
        <w:rPr>
          <w:rFonts w:ascii="Consolas" w:eastAsia="Times New Roman" w:hAnsi="Consolas" w:cs="Consolas"/>
          <w:color w:val="8ACCCF"/>
          <w:sz w:val="18"/>
          <w:szCs w:val="18"/>
          <w:lang w:val="en-US"/>
        </w:rPr>
        <w:t>"</w:t>
      </w:r>
      <w:proofErr w:type="gramStart"/>
      <w:r w:rsidRPr="00CA60BF">
        <w:rPr>
          <w:rFonts w:ascii="Consolas" w:eastAsia="Times New Roman" w:hAnsi="Consolas" w:cs="Consolas"/>
          <w:color w:val="8ACCCF"/>
          <w:sz w:val="18"/>
          <w:szCs w:val="18"/>
          <w:lang w:val="en-US"/>
        </w:rPr>
        <w:t>supplierInfo</w:t>
      </w:r>
      <w:proofErr w:type="gramEnd"/>
      <w:r w:rsidRPr="00CA60BF">
        <w:rPr>
          <w:rFonts w:ascii="Consolas" w:eastAsia="Times New Roman" w:hAnsi="Consolas" w:cs="Consolas"/>
          <w:color w:val="8ACCCF"/>
          <w:sz w:val="18"/>
          <w:szCs w:val="18"/>
          <w:lang w:val="en-US"/>
        </w:rPr>
        <w:t>"</w:t>
      </w:r>
      <w:r w:rsidRPr="00CA60BF">
        <w:rPr>
          <w:rFonts w:ascii="Consolas" w:eastAsia="Times New Roman" w:hAnsi="Consolas" w:cs="Consolas"/>
          <w:color w:val="DFDFBF"/>
          <w:sz w:val="18"/>
          <w:szCs w:val="18"/>
          <w:lang w:val="en-US"/>
        </w:rPr>
        <w:t>: {</w:t>
      </w:r>
    </w:p>
    <w:p w14:paraId="4FCBFE92"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phoneNumbers</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 </w:t>
      </w:r>
      <w:r w:rsidRPr="00966FB4">
        <w:rPr>
          <w:rFonts w:ascii="Consolas" w:eastAsia="Times New Roman" w:hAnsi="Consolas" w:cs="Consolas"/>
          <w:color w:val="DFAF8F"/>
          <w:sz w:val="18"/>
          <w:szCs w:val="18"/>
          <w:lang w:val="en-US"/>
        </w:rPr>
        <w:t>"+79266660011"</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"+79266660022"</w:t>
      </w:r>
      <w:r w:rsidRPr="00966FB4">
        <w:rPr>
          <w:rFonts w:ascii="Consolas" w:eastAsia="Times New Roman" w:hAnsi="Consolas" w:cs="Consolas"/>
          <w:color w:val="DFDFBF"/>
          <w:sz w:val="18"/>
          <w:szCs w:val="18"/>
          <w:lang w:val="en-US"/>
        </w:rPr>
        <w:t> ],</w:t>
      </w:r>
    </w:p>
    <w:p w14:paraId="5FF212B6"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"name"</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ПАО</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Адамас</w:t>
      </w:r>
      <w:r w:rsidRPr="00966FB4">
        <w:rPr>
          <w:rFonts w:ascii="Consolas" w:eastAsia="Times New Roman" w:hAnsi="Consolas" w:cs="Consolas"/>
          <w:color w:val="DFAF8F"/>
          <w:sz w:val="18"/>
          <w:szCs w:val="18"/>
          <w:lang w:val="en-US"/>
        </w:rPr>
        <w:t>\""</w:t>
      </w:r>
    </w:p>
    <w:p w14:paraId="64C4AAA1"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p>
    <w:p w14:paraId="67D2CC82"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p>
    <w:p w14:paraId="1CFC9841"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p>
    <w:p w14:paraId="2169C736"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checkClose</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p>
    <w:p w14:paraId="720C3509"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payments</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p>
    <w:p w14:paraId="595B92FA"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p>
    <w:p w14:paraId="292272A3"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type</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1</w:t>
      </w:r>
      <w:r w:rsidRPr="00966FB4">
        <w:rPr>
          <w:rFonts w:ascii="Consolas" w:eastAsia="Times New Roman" w:hAnsi="Consolas" w:cs="Consolas"/>
          <w:color w:val="DFDFBF"/>
          <w:sz w:val="18"/>
          <w:szCs w:val="18"/>
          <w:lang w:val="en-US"/>
        </w:rPr>
        <w:t>,</w:t>
      </w:r>
    </w:p>
    <w:p w14:paraId="2994ADAF"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amount</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123.45</w:t>
      </w:r>
    </w:p>
    <w:p w14:paraId="47D7DD94"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p>
    <w:p w14:paraId="3F5C49C9"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p>
    <w:p w14:paraId="528787C0"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type</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2</w:t>
      </w:r>
      <w:r w:rsidRPr="00966FB4">
        <w:rPr>
          <w:rFonts w:ascii="Consolas" w:eastAsia="Times New Roman" w:hAnsi="Consolas" w:cs="Consolas"/>
          <w:color w:val="DFDFBF"/>
          <w:sz w:val="18"/>
          <w:szCs w:val="18"/>
          <w:lang w:val="en-US"/>
        </w:rPr>
        <w:t>,</w:t>
      </w:r>
    </w:p>
    <w:p w14:paraId="346FA186"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amount</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8.90000</w:t>
      </w:r>
    </w:p>
    <w:p w14:paraId="3994642D"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p>
    <w:p w14:paraId="0CD3EBAA"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p>
    <w:p w14:paraId="3904A004"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taxationSystem</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1</w:t>
      </w:r>
    </w:p>
    <w:p w14:paraId="017B8955"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p>
    <w:p w14:paraId="7B50271D"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customerContact</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"foo@example.com"</w:t>
      </w:r>
      <w:r w:rsidRPr="00966FB4">
        <w:rPr>
          <w:rFonts w:ascii="Consolas" w:eastAsia="Times New Roman" w:hAnsi="Consolas" w:cs="Consolas"/>
          <w:color w:val="DFDFBF"/>
          <w:sz w:val="18"/>
          <w:szCs w:val="18"/>
          <w:lang w:val="en-US"/>
        </w:rPr>
        <w:t>,</w:t>
      </w:r>
    </w:p>
    <w:p w14:paraId="4CF98E4E"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agentType</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6E96BE"/>
          <w:sz w:val="18"/>
          <w:szCs w:val="18"/>
          <w:lang w:val="en-US"/>
        </w:rPr>
        <w:t>127</w:t>
      </w:r>
      <w:r w:rsidRPr="00966FB4">
        <w:rPr>
          <w:rFonts w:ascii="Consolas" w:eastAsia="Times New Roman" w:hAnsi="Consolas" w:cs="Consolas"/>
          <w:color w:val="DFDFBF"/>
          <w:sz w:val="18"/>
          <w:szCs w:val="18"/>
          <w:lang w:val="en-US"/>
        </w:rPr>
        <w:t>,</w:t>
      </w:r>
    </w:p>
    <w:p w14:paraId="1CD514A3"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paymentTransferOperatorPhoneNumbers</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 </w:t>
      </w:r>
      <w:r w:rsidRPr="00966FB4">
        <w:rPr>
          <w:rFonts w:ascii="Consolas" w:eastAsia="Times New Roman" w:hAnsi="Consolas" w:cs="Consolas"/>
          <w:color w:val="DFAF8F"/>
          <w:sz w:val="18"/>
          <w:szCs w:val="18"/>
          <w:lang w:val="en-US"/>
        </w:rPr>
        <w:t>"+79260000001"</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"+74957870001"</w:t>
      </w:r>
      <w:r w:rsidRPr="00966FB4">
        <w:rPr>
          <w:rFonts w:ascii="Consolas" w:eastAsia="Times New Roman" w:hAnsi="Consolas" w:cs="Consolas"/>
          <w:color w:val="DFDFBF"/>
          <w:sz w:val="18"/>
          <w:szCs w:val="18"/>
          <w:lang w:val="en-US"/>
        </w:rPr>
        <w:t> ],</w:t>
      </w:r>
    </w:p>
    <w:p w14:paraId="358583F0"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paymentAgentOperation</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Какая</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то</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операция</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DFBF"/>
          <w:sz w:val="18"/>
          <w:szCs w:val="18"/>
          <w:lang w:val="en-US"/>
        </w:rPr>
        <w:t>,</w:t>
      </w:r>
    </w:p>
    <w:p w14:paraId="5E23560B"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paymentAgentPhoneNumbers</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 </w:t>
      </w:r>
      <w:r w:rsidRPr="00966FB4">
        <w:rPr>
          <w:rFonts w:ascii="Consolas" w:eastAsia="Times New Roman" w:hAnsi="Consolas" w:cs="Consolas"/>
          <w:color w:val="DFAF8F"/>
          <w:sz w:val="18"/>
          <w:szCs w:val="18"/>
          <w:lang w:val="en-US"/>
        </w:rPr>
        <w:t>"+79260000003"</w:t>
      </w:r>
      <w:r w:rsidRPr="00966FB4">
        <w:rPr>
          <w:rFonts w:ascii="Consolas" w:eastAsia="Times New Roman" w:hAnsi="Consolas" w:cs="Consolas"/>
          <w:color w:val="DFDFBF"/>
          <w:sz w:val="18"/>
          <w:szCs w:val="18"/>
          <w:lang w:val="en-US"/>
        </w:rPr>
        <w:t> ],</w:t>
      </w:r>
    </w:p>
    <w:p w14:paraId="0CA8C542"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paymentOperatorPhoneNumbers</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 </w:t>
      </w:r>
      <w:r w:rsidRPr="00966FB4">
        <w:rPr>
          <w:rFonts w:ascii="Consolas" w:eastAsia="Times New Roman" w:hAnsi="Consolas" w:cs="Consolas"/>
          <w:color w:val="DFAF8F"/>
          <w:sz w:val="18"/>
          <w:szCs w:val="18"/>
          <w:lang w:val="en-US"/>
        </w:rPr>
        <w:t>"+79260000002"</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"+74957870002"</w:t>
      </w:r>
      <w:r w:rsidRPr="00966FB4">
        <w:rPr>
          <w:rFonts w:ascii="Consolas" w:eastAsia="Times New Roman" w:hAnsi="Consolas" w:cs="Consolas"/>
          <w:color w:val="DFDFBF"/>
          <w:sz w:val="18"/>
          <w:szCs w:val="18"/>
          <w:lang w:val="en-US"/>
        </w:rPr>
        <w:t> ],</w:t>
      </w:r>
    </w:p>
    <w:p w14:paraId="41A41F9C"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"paymentOperatorName"</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ООО</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Росинка</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DFBF"/>
          <w:sz w:val="18"/>
          <w:szCs w:val="18"/>
          <w:lang w:val="en-US"/>
        </w:rPr>
        <w:t>,</w:t>
      </w:r>
    </w:p>
    <w:p w14:paraId="505D8B12"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paymentOperatorAddress</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Москва</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Мастеркова</w:t>
      </w:r>
      <w:r w:rsidRPr="00966FB4">
        <w:rPr>
          <w:rFonts w:ascii="Consolas" w:eastAsia="Times New Roman" w:hAnsi="Consolas" w:cs="Consolas"/>
          <w:color w:val="DFAF8F"/>
          <w:sz w:val="18"/>
          <w:szCs w:val="18"/>
          <w:lang w:val="en-US"/>
        </w:rPr>
        <w:t> 4"</w:t>
      </w:r>
      <w:r w:rsidRPr="00966FB4">
        <w:rPr>
          <w:rFonts w:ascii="Consolas" w:eastAsia="Times New Roman" w:hAnsi="Consolas" w:cs="Consolas"/>
          <w:color w:val="DFDFBF"/>
          <w:sz w:val="18"/>
          <w:szCs w:val="18"/>
          <w:lang w:val="en-US"/>
        </w:rPr>
        <w:t>,</w:t>
      </w:r>
    </w:p>
    <w:p w14:paraId="2FAD24DB"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lastRenderedPageBreak/>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paymentOperatorINN</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"9715225506"</w:t>
      </w:r>
      <w:r w:rsidRPr="00966FB4">
        <w:rPr>
          <w:rFonts w:ascii="Consolas" w:eastAsia="Times New Roman" w:hAnsi="Consolas" w:cs="Consolas"/>
          <w:color w:val="DFDFBF"/>
          <w:sz w:val="18"/>
          <w:szCs w:val="18"/>
          <w:lang w:val="en-US"/>
        </w:rPr>
        <w:t>,</w:t>
      </w:r>
    </w:p>
    <w:p w14:paraId="206BADF1"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supplierPhoneNumbers</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 </w:t>
      </w:r>
      <w:r w:rsidRPr="00966FB4">
        <w:rPr>
          <w:rFonts w:ascii="Consolas" w:eastAsia="Times New Roman" w:hAnsi="Consolas" w:cs="Consolas"/>
          <w:color w:val="DFAF8F"/>
          <w:sz w:val="18"/>
          <w:szCs w:val="18"/>
          <w:lang w:val="en-US"/>
        </w:rPr>
        <w:t>"+74957870004"</w:t>
      </w:r>
      <w:r w:rsidRPr="00966FB4">
        <w:rPr>
          <w:rFonts w:ascii="Consolas" w:eastAsia="Times New Roman" w:hAnsi="Consolas" w:cs="Consolas"/>
          <w:color w:val="DFDFBF"/>
          <w:sz w:val="18"/>
          <w:szCs w:val="18"/>
          <w:lang w:val="en-US"/>
        </w:rPr>
        <w:t> ],</w:t>
      </w:r>
    </w:p>
    <w:p w14:paraId="5DFCBBDC" w14:textId="77777777" w:rsidR="004E637F" w:rsidRPr="00D23F37"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rPr>
      </w:pPr>
      <w:r w:rsidRPr="00966FB4">
        <w:rPr>
          <w:rFonts w:ascii="Consolas" w:eastAsia="Times New Roman" w:hAnsi="Consolas" w:cs="Consolas"/>
          <w:color w:val="DFDFBF"/>
          <w:sz w:val="18"/>
          <w:szCs w:val="18"/>
          <w:lang w:val="en-US"/>
        </w:rPr>
        <w:t>    </w:t>
      </w:r>
      <w:r w:rsidRPr="00D23F37">
        <w:rPr>
          <w:rFonts w:ascii="Consolas" w:eastAsia="Times New Roman" w:hAnsi="Consolas" w:cs="Consolas"/>
          <w:color w:val="8ACCCF"/>
          <w:sz w:val="18"/>
          <w:szCs w:val="18"/>
        </w:rPr>
        <w:t>"</w:t>
      </w:r>
      <w:r w:rsidRPr="00D460A0">
        <w:rPr>
          <w:rFonts w:ascii="Consolas" w:eastAsia="Times New Roman" w:hAnsi="Consolas" w:cs="Consolas"/>
          <w:color w:val="8ACCCF"/>
          <w:sz w:val="18"/>
          <w:szCs w:val="18"/>
          <w:lang w:val="en-US"/>
        </w:rPr>
        <w:t>additionalUserAttribute</w:t>
      </w:r>
      <w:r w:rsidRPr="00D23F37">
        <w:rPr>
          <w:rFonts w:ascii="Consolas" w:eastAsia="Times New Roman" w:hAnsi="Consolas" w:cs="Consolas"/>
          <w:color w:val="8ACCCF"/>
          <w:sz w:val="18"/>
          <w:szCs w:val="18"/>
        </w:rPr>
        <w:t>"</w:t>
      </w:r>
      <w:r w:rsidRPr="00D23F37">
        <w:rPr>
          <w:rFonts w:ascii="Consolas" w:eastAsia="Times New Roman" w:hAnsi="Consolas" w:cs="Consolas"/>
          <w:color w:val="DFDFBF"/>
          <w:sz w:val="18"/>
          <w:szCs w:val="18"/>
        </w:rPr>
        <w:t>:</w:t>
      </w:r>
      <w:r w:rsidRPr="00D460A0">
        <w:rPr>
          <w:rFonts w:ascii="Consolas" w:eastAsia="Times New Roman" w:hAnsi="Consolas" w:cs="Consolas"/>
          <w:color w:val="DFDFBF"/>
          <w:sz w:val="18"/>
          <w:szCs w:val="18"/>
          <w:lang w:val="en-US"/>
        </w:rPr>
        <w:t> </w:t>
      </w:r>
      <w:r w:rsidRPr="00D23F37">
        <w:rPr>
          <w:rFonts w:ascii="Consolas" w:eastAsia="Times New Roman" w:hAnsi="Consolas" w:cs="Consolas"/>
          <w:color w:val="DFDFBF"/>
          <w:sz w:val="18"/>
          <w:szCs w:val="18"/>
        </w:rPr>
        <w:t>{</w:t>
      </w:r>
    </w:p>
    <w:p w14:paraId="43BFC16F" w14:textId="77777777" w:rsidR="004E637F" w:rsidRPr="00070FA8"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rPr>
      </w:pPr>
      <w:r w:rsidRPr="00D460A0">
        <w:rPr>
          <w:rFonts w:ascii="Consolas" w:eastAsia="Times New Roman" w:hAnsi="Consolas" w:cs="Consolas"/>
          <w:color w:val="DFDFBF"/>
          <w:sz w:val="18"/>
          <w:szCs w:val="18"/>
          <w:lang w:val="en-US"/>
        </w:rPr>
        <w:t>      </w:t>
      </w:r>
      <w:r w:rsidRPr="00070FA8">
        <w:rPr>
          <w:rFonts w:ascii="Consolas" w:eastAsia="Times New Roman" w:hAnsi="Consolas" w:cs="Consolas"/>
          <w:color w:val="8ACCCF"/>
          <w:sz w:val="18"/>
          <w:szCs w:val="18"/>
        </w:rPr>
        <w:t>"</w:t>
      </w:r>
      <w:r w:rsidRPr="000712C2">
        <w:rPr>
          <w:rFonts w:ascii="Consolas" w:eastAsia="Times New Roman" w:hAnsi="Consolas" w:cs="Consolas"/>
          <w:color w:val="8ACCCF"/>
          <w:sz w:val="18"/>
          <w:szCs w:val="18"/>
          <w:lang w:val="en-US"/>
        </w:rPr>
        <w:t>name</w:t>
      </w:r>
      <w:r w:rsidRPr="00070FA8">
        <w:rPr>
          <w:rFonts w:ascii="Consolas" w:eastAsia="Times New Roman" w:hAnsi="Consolas" w:cs="Consolas"/>
          <w:color w:val="8ACCCF"/>
          <w:sz w:val="18"/>
          <w:szCs w:val="18"/>
        </w:rPr>
        <w:t>"</w:t>
      </w:r>
      <w:r w:rsidRPr="00070FA8">
        <w:rPr>
          <w:rFonts w:ascii="Consolas" w:eastAsia="Times New Roman" w:hAnsi="Consolas" w:cs="Consolas"/>
          <w:color w:val="DFDFBF"/>
          <w:sz w:val="18"/>
          <w:szCs w:val="18"/>
        </w:rPr>
        <w:t>:</w:t>
      </w:r>
      <w:r w:rsidRPr="000712C2">
        <w:rPr>
          <w:rFonts w:ascii="Consolas" w:eastAsia="Times New Roman" w:hAnsi="Consolas" w:cs="Consolas"/>
          <w:color w:val="DFDFBF"/>
          <w:sz w:val="18"/>
          <w:szCs w:val="18"/>
          <w:lang w:val="en-US"/>
        </w:rPr>
        <w:t> </w:t>
      </w:r>
      <w:r w:rsidRPr="00070FA8">
        <w:rPr>
          <w:rFonts w:ascii="Consolas" w:eastAsia="Times New Roman" w:hAnsi="Consolas" w:cs="Consolas"/>
          <w:color w:val="DFAF8F"/>
          <w:sz w:val="18"/>
          <w:szCs w:val="18"/>
        </w:rPr>
        <w:t>"</w:t>
      </w:r>
      <w:r w:rsidRPr="00966FB4">
        <w:rPr>
          <w:rFonts w:ascii="Consolas" w:eastAsia="Times New Roman" w:hAnsi="Consolas" w:cs="Consolas"/>
          <w:color w:val="DFAF8F"/>
          <w:sz w:val="18"/>
          <w:szCs w:val="18"/>
        </w:rPr>
        <w:t>Любимая</w:t>
      </w:r>
      <w:r w:rsidRPr="000712C2">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цитата</w:t>
      </w:r>
      <w:r w:rsidRPr="00070FA8">
        <w:rPr>
          <w:rFonts w:ascii="Consolas" w:eastAsia="Times New Roman" w:hAnsi="Consolas" w:cs="Consolas"/>
          <w:color w:val="DFAF8F"/>
          <w:sz w:val="18"/>
          <w:szCs w:val="18"/>
        </w:rPr>
        <w:t>"</w:t>
      </w:r>
      <w:r w:rsidRPr="00070FA8">
        <w:rPr>
          <w:rFonts w:ascii="Consolas" w:eastAsia="Times New Roman" w:hAnsi="Consolas" w:cs="Consolas"/>
          <w:color w:val="DFDFBF"/>
          <w:sz w:val="18"/>
          <w:szCs w:val="18"/>
        </w:rPr>
        <w:t>,</w:t>
      </w:r>
    </w:p>
    <w:p w14:paraId="2E6CA959"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rPr>
      </w:pPr>
      <w:r w:rsidRPr="000712C2">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rPr>
        <w:t>"value"</w:t>
      </w:r>
      <w:r w:rsidRPr="00966FB4">
        <w:rPr>
          <w:rFonts w:ascii="Consolas" w:eastAsia="Times New Roman" w:hAnsi="Consolas" w:cs="Consolas"/>
          <w:color w:val="DFDFBF"/>
          <w:sz w:val="18"/>
          <w:szCs w:val="18"/>
        </w:rPr>
        <w:t>: </w:t>
      </w:r>
      <w:r w:rsidRPr="00966FB4">
        <w:rPr>
          <w:rFonts w:ascii="Consolas" w:eastAsia="Times New Roman" w:hAnsi="Consolas" w:cs="Consolas"/>
          <w:color w:val="DFAF8F"/>
          <w:sz w:val="18"/>
          <w:szCs w:val="18"/>
        </w:rPr>
        <w:t>"В здоровом теле здоровый дух, этот лозунг еще не потух!"</w:t>
      </w:r>
    </w:p>
    <w:p w14:paraId="19A995FF"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rPr>
        <w:t>    </w:t>
      </w:r>
      <w:r w:rsidRPr="00966FB4">
        <w:rPr>
          <w:rFonts w:ascii="Consolas" w:eastAsia="Times New Roman" w:hAnsi="Consolas" w:cs="Consolas"/>
          <w:color w:val="DFDFBF"/>
          <w:sz w:val="18"/>
          <w:szCs w:val="18"/>
          <w:lang w:val="en-US"/>
        </w:rPr>
        <w:t>},</w:t>
      </w:r>
    </w:p>
    <w:p w14:paraId="19EC293C"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automatNumber</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"123456789"</w:t>
      </w:r>
      <w:r w:rsidRPr="00966FB4">
        <w:rPr>
          <w:rFonts w:ascii="Consolas" w:eastAsia="Times New Roman" w:hAnsi="Consolas" w:cs="Consolas"/>
          <w:color w:val="DFDFBF"/>
          <w:sz w:val="18"/>
          <w:szCs w:val="18"/>
          <w:lang w:val="en-US"/>
        </w:rPr>
        <w:t>,</w:t>
      </w:r>
    </w:p>
    <w:p w14:paraId="13F6B539"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settlementAddress</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г</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Москва</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Красная</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площадь</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д</w:t>
      </w:r>
      <w:r w:rsidRPr="00966FB4">
        <w:rPr>
          <w:rFonts w:ascii="Consolas" w:eastAsia="Times New Roman" w:hAnsi="Consolas" w:cs="Consolas"/>
          <w:color w:val="DFAF8F"/>
          <w:sz w:val="18"/>
          <w:szCs w:val="18"/>
          <w:lang w:val="en-US"/>
        </w:rPr>
        <w:t>.1"</w:t>
      </w:r>
      <w:r w:rsidRPr="00966FB4">
        <w:rPr>
          <w:rFonts w:ascii="Consolas" w:eastAsia="Times New Roman" w:hAnsi="Consolas" w:cs="Consolas"/>
          <w:color w:val="DFDFBF"/>
          <w:sz w:val="18"/>
          <w:szCs w:val="18"/>
          <w:lang w:val="en-US"/>
        </w:rPr>
        <w:t>,</w:t>
      </w:r>
    </w:p>
    <w:p w14:paraId="7A92F7B0"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settlementPlace</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Палата</w:t>
      </w:r>
      <w:r w:rsidRPr="00966FB4">
        <w:rPr>
          <w:rFonts w:ascii="Consolas" w:eastAsia="Times New Roman" w:hAnsi="Consolas" w:cs="Consolas"/>
          <w:color w:val="DFAF8F"/>
          <w:sz w:val="18"/>
          <w:szCs w:val="18"/>
          <w:lang w:val="en-US"/>
        </w:rPr>
        <w:t> №6"</w:t>
      </w:r>
      <w:r w:rsidRPr="00966FB4">
        <w:rPr>
          <w:rFonts w:ascii="Consolas" w:eastAsia="Times New Roman" w:hAnsi="Consolas" w:cs="Consolas"/>
          <w:color w:val="DFDFBF"/>
          <w:sz w:val="18"/>
          <w:szCs w:val="18"/>
          <w:lang w:val="en-US"/>
        </w:rPr>
        <w:t>,</w:t>
      </w:r>
    </w:p>
    <w:p w14:paraId="73350CAD"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additionalAttribute</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Доп</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атрибут</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чека</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DFBF"/>
          <w:sz w:val="18"/>
          <w:szCs w:val="18"/>
          <w:lang w:val="en-US"/>
        </w:rPr>
        <w:t>,</w:t>
      </w:r>
    </w:p>
    <w:p w14:paraId="55343EDC"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rPr>
        <w:t>"customer"</w:t>
      </w:r>
      <w:r w:rsidRPr="00966FB4">
        <w:rPr>
          <w:rFonts w:ascii="Consolas" w:eastAsia="Times New Roman" w:hAnsi="Consolas" w:cs="Consolas"/>
          <w:color w:val="DFDFBF"/>
          <w:sz w:val="18"/>
          <w:szCs w:val="18"/>
        </w:rPr>
        <w:t>: </w:t>
      </w:r>
      <w:r w:rsidRPr="00966FB4">
        <w:rPr>
          <w:rFonts w:ascii="Consolas" w:eastAsia="Times New Roman" w:hAnsi="Consolas" w:cs="Consolas"/>
          <w:color w:val="DFAF8F"/>
          <w:sz w:val="18"/>
          <w:szCs w:val="18"/>
        </w:rPr>
        <w:t>"Кузнецов Иван Петрович"</w:t>
      </w:r>
      <w:r w:rsidRPr="00966FB4">
        <w:rPr>
          <w:rFonts w:ascii="Consolas" w:eastAsia="Times New Roman" w:hAnsi="Consolas" w:cs="Consolas"/>
          <w:color w:val="DFDFBF"/>
          <w:sz w:val="18"/>
          <w:szCs w:val="18"/>
        </w:rPr>
        <w:t>,</w:t>
      </w:r>
    </w:p>
    <w:p w14:paraId="505C5B0F"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rPr>
      </w:pPr>
      <w:r w:rsidRPr="00966FB4">
        <w:rPr>
          <w:rFonts w:ascii="Consolas" w:eastAsia="Times New Roman" w:hAnsi="Consolas" w:cs="Consolas"/>
          <w:color w:val="DFDFBF"/>
          <w:sz w:val="18"/>
          <w:szCs w:val="18"/>
        </w:rPr>
        <w:t>    </w:t>
      </w:r>
      <w:r w:rsidRPr="00966FB4">
        <w:rPr>
          <w:rFonts w:ascii="Consolas" w:eastAsia="Times New Roman" w:hAnsi="Consolas" w:cs="Consolas"/>
          <w:color w:val="8ACCCF"/>
          <w:sz w:val="18"/>
          <w:szCs w:val="18"/>
        </w:rPr>
        <w:t>"customerINN"</w:t>
      </w:r>
      <w:r w:rsidRPr="00966FB4">
        <w:rPr>
          <w:rFonts w:ascii="Consolas" w:eastAsia="Times New Roman" w:hAnsi="Consolas" w:cs="Consolas"/>
          <w:color w:val="DFDFBF"/>
          <w:sz w:val="18"/>
          <w:szCs w:val="18"/>
        </w:rPr>
        <w:t>: </w:t>
      </w:r>
      <w:r w:rsidRPr="00966FB4">
        <w:rPr>
          <w:rFonts w:ascii="Consolas" w:eastAsia="Times New Roman" w:hAnsi="Consolas" w:cs="Consolas"/>
          <w:color w:val="DFAF8F"/>
          <w:sz w:val="18"/>
          <w:szCs w:val="18"/>
        </w:rPr>
        <w:t>"789456123488"</w:t>
      </w:r>
    </w:p>
    <w:p w14:paraId="021E1FD3"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rPr>
      </w:pPr>
      <w:r w:rsidRPr="00966FB4">
        <w:rPr>
          <w:rFonts w:ascii="Consolas" w:eastAsia="Times New Roman" w:hAnsi="Consolas" w:cs="Consolas"/>
          <w:color w:val="DFDFBF"/>
          <w:sz w:val="18"/>
          <w:szCs w:val="18"/>
        </w:rPr>
        <w:t>  }</w:t>
      </w:r>
    </w:p>
    <w:p w14:paraId="2238B618" w14:textId="58B79F2B" w:rsidR="004F178F" w:rsidRDefault="004E637F" w:rsidP="004E637F">
      <w:pPr>
        <w:rPr>
          <w:rFonts w:ascii="Consolas" w:eastAsia="Times New Roman" w:hAnsi="Consolas" w:cs="Consolas"/>
          <w:color w:val="DFDFBF"/>
          <w:sz w:val="18"/>
          <w:szCs w:val="18"/>
        </w:rPr>
      </w:pPr>
      <w:r w:rsidRPr="00966FB4">
        <w:rPr>
          <w:rFonts w:ascii="Consolas" w:eastAsia="Times New Roman" w:hAnsi="Consolas" w:cs="Consolas"/>
          <w:color w:val="DFDFBF"/>
          <w:sz w:val="18"/>
          <w:szCs w:val="18"/>
        </w:rPr>
        <w:t>}</w:t>
      </w:r>
    </w:p>
    <w:p w14:paraId="17621356" w14:textId="77777777" w:rsidR="004E637F" w:rsidRPr="00567318" w:rsidRDefault="004E637F" w:rsidP="004E637F">
      <w:pPr>
        <w:rPr>
          <w:sz w:val="22"/>
          <w:lang w:val="en-US"/>
        </w:rPr>
      </w:pPr>
    </w:p>
    <w:p w14:paraId="22133B55" w14:textId="77777777" w:rsidR="004E637F" w:rsidRDefault="00F14AA7" w:rsidP="004F178F">
      <w:pPr>
        <w:rPr>
          <w:sz w:val="22"/>
          <w:lang w:val="en-US"/>
        </w:rPr>
      </w:pPr>
      <w:bookmarkStart w:id="340" w:name="OLE_LINK164"/>
      <w:bookmarkStart w:id="341" w:name="OLE_LINK165"/>
      <w:r w:rsidRPr="00F14AA7">
        <w:rPr>
          <w:sz w:val="22"/>
          <w:lang w:val="en-US"/>
        </w:rPr>
        <w:t>An example of a request generated in accordance with FFD 1.2:</w:t>
      </w:r>
      <w:r>
        <w:rPr>
          <w:sz w:val="22"/>
          <w:lang w:val="en-US"/>
        </w:rPr>
        <w:br/>
      </w:r>
      <w:r>
        <w:rPr>
          <w:sz w:val="22"/>
          <w:lang w:val="en-US"/>
        </w:rPr>
        <w:br/>
      </w:r>
    </w:p>
    <w:p w14:paraId="413443AC"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B4B4B4"/>
          <w:sz w:val="20"/>
          <w:szCs w:val="20"/>
          <w:lang w:val="en-US"/>
        </w:rPr>
        <w:t>{</w:t>
      </w:r>
    </w:p>
    <w:p w14:paraId="0D14FE38"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id</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"12345678990"</w:t>
      </w:r>
      <w:r w:rsidRPr="009410FB">
        <w:rPr>
          <w:rFonts w:ascii="Consolas" w:eastAsia="Times New Roman" w:hAnsi="Consolas" w:cs="Courier New"/>
          <w:color w:val="B4B4B4"/>
          <w:sz w:val="20"/>
          <w:szCs w:val="20"/>
          <w:lang w:val="en-US"/>
        </w:rPr>
        <w:t>,</w:t>
      </w:r>
    </w:p>
    <w:p w14:paraId="796970EC"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inn</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"7725327863"</w:t>
      </w:r>
      <w:r w:rsidRPr="009410FB">
        <w:rPr>
          <w:rFonts w:ascii="Consolas" w:eastAsia="Times New Roman" w:hAnsi="Consolas" w:cs="Courier New"/>
          <w:color w:val="B4B4B4"/>
          <w:sz w:val="20"/>
          <w:szCs w:val="20"/>
          <w:lang w:val="en-US"/>
        </w:rPr>
        <w:t>,</w:t>
      </w:r>
    </w:p>
    <w:p w14:paraId="5D1E11FB"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group</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"Main"</w:t>
      </w:r>
      <w:r w:rsidRPr="009410FB">
        <w:rPr>
          <w:rFonts w:ascii="Consolas" w:eastAsia="Times New Roman" w:hAnsi="Consolas" w:cs="Courier New"/>
          <w:color w:val="B4B4B4"/>
          <w:sz w:val="20"/>
          <w:szCs w:val="20"/>
          <w:lang w:val="en-US"/>
        </w:rPr>
        <w:t>,</w:t>
      </w:r>
    </w:p>
    <w:p w14:paraId="65A4BAF3"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key</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"1234567"</w:t>
      </w:r>
      <w:r w:rsidRPr="009410FB">
        <w:rPr>
          <w:rFonts w:ascii="Consolas" w:eastAsia="Times New Roman" w:hAnsi="Consolas" w:cs="Courier New"/>
          <w:color w:val="B4B4B4"/>
          <w:sz w:val="20"/>
          <w:szCs w:val="20"/>
          <w:lang w:val="en-US"/>
        </w:rPr>
        <w:t>,</w:t>
      </w:r>
    </w:p>
    <w:p w14:paraId="7BA4E446"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content</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7FD65620"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type</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6E96BE"/>
          <w:sz w:val="20"/>
          <w:szCs w:val="20"/>
          <w:lang w:val="en-US"/>
        </w:rPr>
        <w:t>1</w:t>
      </w:r>
      <w:r w:rsidRPr="009410FB">
        <w:rPr>
          <w:rFonts w:ascii="Consolas" w:eastAsia="Times New Roman" w:hAnsi="Consolas" w:cs="Courier New"/>
          <w:color w:val="B4B4B4"/>
          <w:sz w:val="20"/>
          <w:szCs w:val="20"/>
          <w:lang w:val="en-US"/>
        </w:rPr>
        <w:t>,</w:t>
      </w:r>
    </w:p>
    <w:p w14:paraId="5CB2FDD6"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positions</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59C0F074"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59D579B1"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quantity</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6E96BE"/>
          <w:sz w:val="20"/>
          <w:szCs w:val="20"/>
          <w:lang w:val="en-US"/>
        </w:rPr>
        <w:t>1.000</w:t>
      </w:r>
      <w:r w:rsidRPr="009410FB">
        <w:rPr>
          <w:rFonts w:ascii="Consolas" w:eastAsia="Times New Roman" w:hAnsi="Consolas" w:cs="Courier New"/>
          <w:color w:val="B4B4B4"/>
          <w:sz w:val="20"/>
          <w:szCs w:val="20"/>
          <w:lang w:val="en-US"/>
        </w:rPr>
        <w:t>,</w:t>
      </w:r>
    </w:p>
    <w:p w14:paraId="6DAA5630"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price</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6E96BE"/>
          <w:sz w:val="20"/>
          <w:szCs w:val="20"/>
          <w:lang w:val="en-US"/>
        </w:rPr>
        <w:t>123.45</w:t>
      </w:r>
      <w:r w:rsidRPr="009410FB">
        <w:rPr>
          <w:rFonts w:ascii="Consolas" w:eastAsia="Times New Roman" w:hAnsi="Consolas" w:cs="Courier New"/>
          <w:color w:val="B4B4B4"/>
          <w:sz w:val="20"/>
          <w:szCs w:val="20"/>
          <w:lang w:val="en-US"/>
        </w:rPr>
        <w:t>,</w:t>
      </w:r>
    </w:p>
    <w:p w14:paraId="3AB955F1"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tax</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6E96BE"/>
          <w:sz w:val="20"/>
          <w:szCs w:val="20"/>
          <w:lang w:val="en-US"/>
        </w:rPr>
        <w:t>6</w:t>
      </w:r>
      <w:r w:rsidRPr="009410FB">
        <w:rPr>
          <w:rFonts w:ascii="Consolas" w:eastAsia="Times New Roman" w:hAnsi="Consolas" w:cs="Courier New"/>
          <w:color w:val="B4B4B4"/>
          <w:sz w:val="20"/>
          <w:szCs w:val="20"/>
          <w:lang w:val="en-US"/>
        </w:rPr>
        <w:t>,</w:t>
      </w:r>
    </w:p>
    <w:p w14:paraId="7322C49B"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text</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w:t>
      </w:r>
      <w:r w:rsidRPr="009410FB">
        <w:rPr>
          <w:rFonts w:ascii="Consolas" w:eastAsia="Times New Roman" w:hAnsi="Consolas" w:cs="Courier New"/>
          <w:color w:val="D69D85"/>
          <w:sz w:val="20"/>
          <w:szCs w:val="20"/>
        </w:rPr>
        <w:t>Булка</w:t>
      </w:r>
      <w:r w:rsidRPr="009410FB">
        <w:rPr>
          <w:rFonts w:ascii="Consolas" w:eastAsia="Times New Roman" w:hAnsi="Consolas" w:cs="Courier New"/>
          <w:color w:val="D69D85"/>
          <w:sz w:val="20"/>
          <w:szCs w:val="20"/>
          <w:lang w:val="en-US"/>
        </w:rPr>
        <w:t>"</w:t>
      </w:r>
      <w:r w:rsidRPr="009410FB">
        <w:rPr>
          <w:rFonts w:ascii="Consolas" w:eastAsia="Times New Roman" w:hAnsi="Consolas" w:cs="Courier New"/>
          <w:color w:val="B4B4B4"/>
          <w:sz w:val="20"/>
          <w:szCs w:val="20"/>
          <w:lang w:val="en-US"/>
        </w:rPr>
        <w:t>,</w:t>
      </w:r>
    </w:p>
    <w:p w14:paraId="17DD6825"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paymentMethodType</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6E96BE"/>
          <w:sz w:val="20"/>
          <w:szCs w:val="20"/>
          <w:lang w:val="en-US"/>
        </w:rPr>
        <w:t>4</w:t>
      </w:r>
      <w:r w:rsidRPr="009410FB">
        <w:rPr>
          <w:rFonts w:ascii="Consolas" w:eastAsia="Times New Roman" w:hAnsi="Consolas" w:cs="Courier New"/>
          <w:color w:val="B4B4B4"/>
          <w:sz w:val="20"/>
          <w:szCs w:val="20"/>
          <w:lang w:val="en-US"/>
        </w:rPr>
        <w:t>,</w:t>
      </w:r>
    </w:p>
    <w:p w14:paraId="23F11468"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paymentSubjectType</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6E96BE"/>
          <w:sz w:val="20"/>
          <w:szCs w:val="20"/>
          <w:lang w:val="en-US"/>
        </w:rPr>
        <w:t>1</w:t>
      </w:r>
      <w:r w:rsidRPr="009410FB">
        <w:rPr>
          <w:rFonts w:ascii="Consolas" w:eastAsia="Times New Roman" w:hAnsi="Consolas" w:cs="Courier New"/>
          <w:color w:val="B4B4B4"/>
          <w:sz w:val="20"/>
          <w:szCs w:val="20"/>
          <w:lang w:val="en-US"/>
        </w:rPr>
        <w:t>,</w:t>
      </w:r>
    </w:p>
    <w:p w14:paraId="72A89FC3"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agentType</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6E96BE"/>
          <w:sz w:val="20"/>
          <w:szCs w:val="20"/>
          <w:lang w:val="en-US"/>
        </w:rPr>
        <w:t>127</w:t>
      </w:r>
      <w:r w:rsidRPr="009410FB">
        <w:rPr>
          <w:rFonts w:ascii="Consolas" w:eastAsia="Times New Roman" w:hAnsi="Consolas" w:cs="Courier New"/>
          <w:color w:val="B4B4B4"/>
          <w:sz w:val="20"/>
          <w:szCs w:val="20"/>
          <w:lang w:val="en-US"/>
        </w:rPr>
        <w:t>,</w:t>
      </w:r>
    </w:p>
    <w:p w14:paraId="4A05EEB4"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agentInfo</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60A35AC3"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paymentTransferOperatorPhoneNumbers</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"+79200000001"</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"+74997870001"</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75DDCFD7"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paymentAgentOperation</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w:t>
      </w:r>
      <w:r w:rsidRPr="009410FB">
        <w:rPr>
          <w:rFonts w:ascii="Consolas" w:eastAsia="Times New Roman" w:hAnsi="Consolas" w:cs="Courier New"/>
          <w:color w:val="D69D85"/>
          <w:sz w:val="20"/>
          <w:szCs w:val="20"/>
        </w:rPr>
        <w:t>Какая</w:t>
      </w:r>
      <w:r w:rsidRPr="009410FB">
        <w:rPr>
          <w:rFonts w:ascii="Consolas" w:eastAsia="Times New Roman" w:hAnsi="Consolas" w:cs="Courier New"/>
          <w:color w:val="D69D85"/>
          <w:sz w:val="20"/>
          <w:szCs w:val="20"/>
          <w:lang w:val="en-US"/>
        </w:rPr>
        <w:t>-</w:t>
      </w:r>
      <w:r w:rsidRPr="009410FB">
        <w:rPr>
          <w:rFonts w:ascii="Consolas" w:eastAsia="Times New Roman" w:hAnsi="Consolas" w:cs="Courier New"/>
          <w:color w:val="D69D85"/>
          <w:sz w:val="20"/>
          <w:szCs w:val="20"/>
        </w:rPr>
        <w:t>то</w:t>
      </w:r>
      <w:r w:rsidRPr="009410FB">
        <w:rPr>
          <w:rFonts w:ascii="Consolas" w:eastAsia="Times New Roman" w:hAnsi="Consolas" w:cs="Courier New"/>
          <w:color w:val="D69D85"/>
          <w:sz w:val="20"/>
          <w:szCs w:val="20"/>
          <w:lang w:val="en-US"/>
        </w:rPr>
        <w:t> </w:t>
      </w:r>
      <w:r w:rsidRPr="009410FB">
        <w:rPr>
          <w:rFonts w:ascii="Consolas" w:eastAsia="Times New Roman" w:hAnsi="Consolas" w:cs="Courier New"/>
          <w:color w:val="D69D85"/>
          <w:sz w:val="20"/>
          <w:szCs w:val="20"/>
        </w:rPr>
        <w:t>операция</w:t>
      </w:r>
      <w:r w:rsidRPr="009410FB">
        <w:rPr>
          <w:rFonts w:ascii="Consolas" w:eastAsia="Times New Roman" w:hAnsi="Consolas" w:cs="Courier New"/>
          <w:color w:val="D69D85"/>
          <w:sz w:val="20"/>
          <w:szCs w:val="20"/>
          <w:lang w:val="en-US"/>
        </w:rPr>
        <w:t> 1"</w:t>
      </w:r>
      <w:r w:rsidRPr="009410FB">
        <w:rPr>
          <w:rFonts w:ascii="Consolas" w:eastAsia="Times New Roman" w:hAnsi="Consolas" w:cs="Courier New"/>
          <w:color w:val="B4B4B4"/>
          <w:sz w:val="20"/>
          <w:szCs w:val="20"/>
          <w:lang w:val="en-US"/>
        </w:rPr>
        <w:t>,</w:t>
      </w:r>
    </w:p>
    <w:p w14:paraId="597B659D"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paymentAgentPhoneNumbers</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"+79200000003"</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6DF61146"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paymentOperatorPhoneNumbers</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"+79200000002"</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"+74997870002"</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14019116"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"paymentOperatorName"</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w:t>
      </w:r>
      <w:r w:rsidRPr="009410FB">
        <w:rPr>
          <w:rFonts w:ascii="Consolas" w:eastAsia="Times New Roman" w:hAnsi="Consolas" w:cs="Courier New"/>
          <w:color w:val="D69D85"/>
          <w:sz w:val="20"/>
          <w:szCs w:val="20"/>
        </w:rPr>
        <w:t>ООО</w:t>
      </w:r>
      <w:r w:rsidRPr="009410FB">
        <w:rPr>
          <w:rFonts w:ascii="Consolas" w:eastAsia="Times New Roman" w:hAnsi="Consolas" w:cs="Courier New"/>
          <w:color w:val="D69D85"/>
          <w:sz w:val="20"/>
          <w:szCs w:val="20"/>
          <w:lang w:val="en-US"/>
        </w:rPr>
        <w:t> </w:t>
      </w:r>
      <w:r w:rsidRPr="009410FB">
        <w:rPr>
          <w:rFonts w:ascii="Consolas" w:eastAsia="Times New Roman" w:hAnsi="Consolas" w:cs="Courier New"/>
          <w:color w:val="E07A00"/>
          <w:sz w:val="20"/>
          <w:szCs w:val="20"/>
          <w:lang w:val="en-US"/>
        </w:rPr>
        <w:t>\"</w:t>
      </w:r>
      <w:r w:rsidRPr="009410FB">
        <w:rPr>
          <w:rFonts w:ascii="Consolas" w:eastAsia="Times New Roman" w:hAnsi="Consolas" w:cs="Courier New"/>
          <w:color w:val="D69D85"/>
          <w:sz w:val="20"/>
          <w:szCs w:val="20"/>
        </w:rPr>
        <w:t>Атлант</w:t>
      </w:r>
      <w:r w:rsidRPr="009410FB">
        <w:rPr>
          <w:rFonts w:ascii="Consolas" w:eastAsia="Times New Roman" w:hAnsi="Consolas" w:cs="Courier New"/>
          <w:color w:val="E07A00"/>
          <w:sz w:val="20"/>
          <w:szCs w:val="20"/>
          <w:lang w:val="en-US"/>
        </w:rPr>
        <w:t>\"</w:t>
      </w:r>
      <w:r w:rsidRPr="009410FB">
        <w:rPr>
          <w:rFonts w:ascii="Consolas" w:eastAsia="Times New Roman" w:hAnsi="Consolas" w:cs="Courier New"/>
          <w:color w:val="D69D85"/>
          <w:sz w:val="20"/>
          <w:szCs w:val="20"/>
          <w:lang w:val="en-US"/>
        </w:rPr>
        <w:t>"</w:t>
      </w:r>
      <w:r w:rsidRPr="009410FB">
        <w:rPr>
          <w:rFonts w:ascii="Consolas" w:eastAsia="Times New Roman" w:hAnsi="Consolas" w:cs="Courier New"/>
          <w:color w:val="B4B4B4"/>
          <w:sz w:val="20"/>
          <w:szCs w:val="20"/>
          <w:lang w:val="en-US"/>
        </w:rPr>
        <w:t>,</w:t>
      </w:r>
    </w:p>
    <w:p w14:paraId="1B27A6C7"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paymentOperatorAddress</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w:t>
      </w:r>
      <w:r w:rsidRPr="009410FB">
        <w:rPr>
          <w:rFonts w:ascii="Consolas" w:eastAsia="Times New Roman" w:hAnsi="Consolas" w:cs="Courier New"/>
          <w:color w:val="D69D85"/>
          <w:sz w:val="20"/>
          <w:szCs w:val="20"/>
        </w:rPr>
        <w:t>Воронеж</w:t>
      </w:r>
      <w:r w:rsidRPr="009410FB">
        <w:rPr>
          <w:rFonts w:ascii="Consolas" w:eastAsia="Times New Roman" w:hAnsi="Consolas" w:cs="Courier New"/>
          <w:color w:val="D69D85"/>
          <w:sz w:val="20"/>
          <w:szCs w:val="20"/>
          <w:lang w:val="en-US"/>
        </w:rPr>
        <w:t>, </w:t>
      </w:r>
      <w:r w:rsidRPr="009410FB">
        <w:rPr>
          <w:rFonts w:ascii="Consolas" w:eastAsia="Times New Roman" w:hAnsi="Consolas" w:cs="Courier New"/>
          <w:color w:val="D69D85"/>
          <w:sz w:val="20"/>
          <w:szCs w:val="20"/>
        </w:rPr>
        <w:t>ул</w:t>
      </w:r>
      <w:r w:rsidRPr="009410FB">
        <w:rPr>
          <w:rFonts w:ascii="Consolas" w:eastAsia="Times New Roman" w:hAnsi="Consolas" w:cs="Courier New"/>
          <w:color w:val="D69D85"/>
          <w:sz w:val="20"/>
          <w:szCs w:val="20"/>
          <w:lang w:val="en-US"/>
        </w:rPr>
        <w:t>. </w:t>
      </w:r>
      <w:r w:rsidRPr="009410FB">
        <w:rPr>
          <w:rFonts w:ascii="Consolas" w:eastAsia="Times New Roman" w:hAnsi="Consolas" w:cs="Courier New"/>
          <w:color w:val="D69D85"/>
          <w:sz w:val="20"/>
          <w:szCs w:val="20"/>
        </w:rPr>
        <w:t>Недогонная</w:t>
      </w:r>
      <w:r w:rsidRPr="009410FB">
        <w:rPr>
          <w:rFonts w:ascii="Consolas" w:eastAsia="Times New Roman" w:hAnsi="Consolas" w:cs="Courier New"/>
          <w:color w:val="D69D85"/>
          <w:sz w:val="20"/>
          <w:szCs w:val="20"/>
          <w:lang w:val="en-US"/>
        </w:rPr>
        <w:t>, </w:t>
      </w:r>
      <w:r w:rsidRPr="009410FB">
        <w:rPr>
          <w:rFonts w:ascii="Consolas" w:eastAsia="Times New Roman" w:hAnsi="Consolas" w:cs="Courier New"/>
          <w:color w:val="D69D85"/>
          <w:sz w:val="20"/>
          <w:szCs w:val="20"/>
        </w:rPr>
        <w:t>д</w:t>
      </w:r>
      <w:r w:rsidRPr="009410FB">
        <w:rPr>
          <w:rFonts w:ascii="Consolas" w:eastAsia="Times New Roman" w:hAnsi="Consolas" w:cs="Courier New"/>
          <w:color w:val="D69D85"/>
          <w:sz w:val="20"/>
          <w:szCs w:val="20"/>
          <w:lang w:val="en-US"/>
        </w:rPr>
        <w:t>. 84"</w:t>
      </w:r>
      <w:r w:rsidRPr="009410FB">
        <w:rPr>
          <w:rFonts w:ascii="Consolas" w:eastAsia="Times New Roman" w:hAnsi="Consolas" w:cs="Courier New"/>
          <w:color w:val="B4B4B4"/>
          <w:sz w:val="20"/>
          <w:szCs w:val="20"/>
          <w:lang w:val="en-US"/>
        </w:rPr>
        <w:t>,</w:t>
      </w:r>
    </w:p>
    <w:p w14:paraId="5B35D318"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paymentOperatorINN</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"7727257386"</w:t>
      </w:r>
    </w:p>
    <w:p w14:paraId="3AF01F67"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28F18A89" w14:textId="77777777" w:rsidR="004E637F" w:rsidRPr="00982C99"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82C99">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additionalAttribute</w:t>
      </w:r>
      <w:proofErr w:type="gramEnd"/>
      <w:r w:rsidRPr="00982C99">
        <w:rPr>
          <w:rFonts w:ascii="Consolas" w:eastAsia="Times New Roman" w:hAnsi="Consolas" w:cs="Courier New"/>
          <w:color w:val="8ACCCF"/>
          <w:sz w:val="20"/>
          <w:szCs w:val="20"/>
          <w:lang w:val="en-US"/>
        </w:rPr>
        <w:t>"</w:t>
      </w:r>
      <w:r w:rsidRPr="00982C99">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82C99">
        <w:rPr>
          <w:rFonts w:ascii="Consolas" w:eastAsia="Times New Roman" w:hAnsi="Consolas" w:cs="Courier New"/>
          <w:color w:val="D69D85"/>
          <w:sz w:val="20"/>
          <w:szCs w:val="20"/>
          <w:lang w:val="en-US"/>
        </w:rPr>
        <w:t>"</w:t>
      </w:r>
      <w:r w:rsidRPr="009410FB">
        <w:rPr>
          <w:rFonts w:ascii="Consolas" w:eastAsia="Times New Roman" w:hAnsi="Consolas" w:cs="Courier New"/>
          <w:color w:val="D69D85"/>
          <w:sz w:val="20"/>
          <w:szCs w:val="20"/>
        </w:rPr>
        <w:t>Доп</w:t>
      </w:r>
      <w:r w:rsidRPr="00982C99">
        <w:rPr>
          <w:rFonts w:ascii="Consolas" w:eastAsia="Times New Roman" w:hAnsi="Consolas" w:cs="Courier New"/>
          <w:color w:val="D69D85"/>
          <w:sz w:val="20"/>
          <w:szCs w:val="20"/>
          <w:lang w:val="en-US"/>
        </w:rPr>
        <w:t>.</w:t>
      </w:r>
      <w:r w:rsidRPr="009410FB">
        <w:rPr>
          <w:rFonts w:ascii="Consolas" w:eastAsia="Times New Roman" w:hAnsi="Consolas" w:cs="Courier New"/>
          <w:color w:val="D69D85"/>
          <w:sz w:val="20"/>
          <w:szCs w:val="20"/>
          <w:lang w:val="en-US"/>
        </w:rPr>
        <w:t> </w:t>
      </w:r>
      <w:r w:rsidRPr="009410FB">
        <w:rPr>
          <w:rFonts w:ascii="Consolas" w:eastAsia="Times New Roman" w:hAnsi="Consolas" w:cs="Courier New"/>
          <w:color w:val="D69D85"/>
          <w:sz w:val="20"/>
          <w:szCs w:val="20"/>
        </w:rPr>
        <w:t>атрибут</w:t>
      </w:r>
      <w:r w:rsidRPr="009410FB">
        <w:rPr>
          <w:rFonts w:ascii="Consolas" w:eastAsia="Times New Roman" w:hAnsi="Consolas" w:cs="Courier New"/>
          <w:color w:val="D69D85"/>
          <w:sz w:val="20"/>
          <w:szCs w:val="20"/>
          <w:lang w:val="en-US"/>
        </w:rPr>
        <w:t> </w:t>
      </w:r>
      <w:r w:rsidRPr="009410FB">
        <w:rPr>
          <w:rFonts w:ascii="Consolas" w:eastAsia="Times New Roman" w:hAnsi="Consolas" w:cs="Courier New"/>
          <w:color w:val="D69D85"/>
          <w:sz w:val="20"/>
          <w:szCs w:val="20"/>
        </w:rPr>
        <w:t>и</w:t>
      </w:r>
      <w:r w:rsidRPr="009410FB">
        <w:rPr>
          <w:rFonts w:ascii="Consolas" w:eastAsia="Times New Roman" w:hAnsi="Consolas" w:cs="Courier New"/>
          <w:color w:val="D69D85"/>
          <w:sz w:val="20"/>
          <w:szCs w:val="20"/>
          <w:lang w:val="en-US"/>
        </w:rPr>
        <w:t> </w:t>
      </w:r>
      <w:r w:rsidRPr="009410FB">
        <w:rPr>
          <w:rFonts w:ascii="Consolas" w:eastAsia="Times New Roman" w:hAnsi="Consolas" w:cs="Courier New"/>
          <w:color w:val="D69D85"/>
          <w:sz w:val="20"/>
          <w:szCs w:val="20"/>
        </w:rPr>
        <w:t>все</w:t>
      </w:r>
      <w:r w:rsidRPr="009410FB">
        <w:rPr>
          <w:rFonts w:ascii="Consolas" w:eastAsia="Times New Roman" w:hAnsi="Consolas" w:cs="Courier New"/>
          <w:color w:val="D69D85"/>
          <w:sz w:val="20"/>
          <w:szCs w:val="20"/>
          <w:lang w:val="en-US"/>
        </w:rPr>
        <w:t> </w:t>
      </w:r>
      <w:r w:rsidRPr="009410FB">
        <w:rPr>
          <w:rFonts w:ascii="Consolas" w:eastAsia="Times New Roman" w:hAnsi="Consolas" w:cs="Courier New"/>
          <w:color w:val="D69D85"/>
          <w:sz w:val="20"/>
          <w:szCs w:val="20"/>
        </w:rPr>
        <w:t>тут</w:t>
      </w:r>
      <w:r w:rsidRPr="00982C99">
        <w:rPr>
          <w:rFonts w:ascii="Consolas" w:eastAsia="Times New Roman" w:hAnsi="Consolas" w:cs="Courier New"/>
          <w:color w:val="D69D85"/>
          <w:sz w:val="20"/>
          <w:szCs w:val="20"/>
          <w:lang w:val="en-US"/>
        </w:rPr>
        <w:t>"</w:t>
      </w:r>
      <w:r w:rsidRPr="00982C99">
        <w:rPr>
          <w:rFonts w:ascii="Consolas" w:eastAsia="Times New Roman" w:hAnsi="Consolas" w:cs="Courier New"/>
          <w:color w:val="B4B4B4"/>
          <w:sz w:val="20"/>
          <w:szCs w:val="20"/>
          <w:lang w:val="en-US"/>
        </w:rPr>
        <w:t>,</w:t>
      </w:r>
    </w:p>
    <w:p w14:paraId="555C749F"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manufacturerCountryCode</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"643"</w:t>
      </w:r>
      <w:r w:rsidRPr="009410FB">
        <w:rPr>
          <w:rFonts w:ascii="Consolas" w:eastAsia="Times New Roman" w:hAnsi="Consolas" w:cs="Courier New"/>
          <w:color w:val="B4B4B4"/>
          <w:sz w:val="20"/>
          <w:szCs w:val="20"/>
          <w:lang w:val="en-US"/>
        </w:rPr>
        <w:t>,</w:t>
      </w:r>
    </w:p>
    <w:p w14:paraId="56F2E335"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customsDeclarationNumber</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w:t>
      </w:r>
      <w:r w:rsidRPr="009410FB">
        <w:rPr>
          <w:rFonts w:ascii="Consolas" w:eastAsia="Times New Roman" w:hAnsi="Consolas" w:cs="Courier New"/>
          <w:color w:val="D69D85"/>
          <w:sz w:val="20"/>
          <w:szCs w:val="20"/>
        </w:rPr>
        <w:t>АД</w:t>
      </w:r>
      <w:r w:rsidRPr="009410FB">
        <w:rPr>
          <w:rFonts w:ascii="Consolas" w:eastAsia="Times New Roman" w:hAnsi="Consolas" w:cs="Courier New"/>
          <w:color w:val="D69D85"/>
          <w:sz w:val="20"/>
          <w:szCs w:val="20"/>
          <w:lang w:val="en-US"/>
        </w:rPr>
        <w:t> 11/77 </w:t>
      </w:r>
      <w:r w:rsidRPr="009410FB">
        <w:rPr>
          <w:rFonts w:ascii="Consolas" w:eastAsia="Times New Roman" w:hAnsi="Consolas" w:cs="Courier New"/>
          <w:color w:val="D69D85"/>
          <w:sz w:val="20"/>
          <w:szCs w:val="20"/>
        </w:rPr>
        <w:t>от</w:t>
      </w:r>
      <w:r w:rsidRPr="009410FB">
        <w:rPr>
          <w:rFonts w:ascii="Consolas" w:eastAsia="Times New Roman" w:hAnsi="Consolas" w:cs="Courier New"/>
          <w:color w:val="D69D85"/>
          <w:sz w:val="20"/>
          <w:szCs w:val="20"/>
          <w:lang w:val="en-US"/>
        </w:rPr>
        <w:t> 01.08.2018"</w:t>
      </w:r>
      <w:r w:rsidRPr="009410FB">
        <w:rPr>
          <w:rFonts w:ascii="Consolas" w:eastAsia="Times New Roman" w:hAnsi="Consolas" w:cs="Courier New"/>
          <w:color w:val="B4B4B4"/>
          <w:sz w:val="20"/>
          <w:szCs w:val="20"/>
          <w:lang w:val="en-US"/>
        </w:rPr>
        <w:t>,</w:t>
      </w:r>
    </w:p>
    <w:p w14:paraId="3F03543A"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excise</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6E96BE"/>
          <w:sz w:val="20"/>
          <w:szCs w:val="20"/>
          <w:lang w:val="en-US"/>
        </w:rPr>
        <w:t>23.45</w:t>
      </w:r>
      <w:r w:rsidRPr="009410FB">
        <w:rPr>
          <w:rFonts w:ascii="Consolas" w:eastAsia="Times New Roman" w:hAnsi="Consolas" w:cs="Courier New"/>
          <w:color w:val="B4B4B4"/>
          <w:sz w:val="20"/>
          <w:szCs w:val="20"/>
          <w:lang w:val="en-US"/>
        </w:rPr>
        <w:t>,</w:t>
      </w:r>
    </w:p>
    <w:p w14:paraId="7DC30517"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unitTaxSum</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6E96BE"/>
          <w:sz w:val="20"/>
          <w:szCs w:val="20"/>
          <w:lang w:val="en-US"/>
        </w:rPr>
        <w:t>0.23</w:t>
      </w:r>
      <w:r w:rsidRPr="009410FB">
        <w:rPr>
          <w:rFonts w:ascii="Consolas" w:eastAsia="Times New Roman" w:hAnsi="Consolas" w:cs="Courier New"/>
          <w:color w:val="B4B4B4"/>
          <w:sz w:val="20"/>
          <w:szCs w:val="20"/>
          <w:lang w:val="en-US"/>
        </w:rPr>
        <w:t>,</w:t>
      </w:r>
    </w:p>
    <w:p w14:paraId="3DA74342"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itemCode</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"010460406000600021N4N57RSCBUZTQ</w:t>
      </w:r>
      <w:r w:rsidRPr="009410FB">
        <w:rPr>
          <w:rFonts w:ascii="Consolas" w:eastAsia="Times New Roman" w:hAnsi="Consolas" w:cs="Courier New"/>
          <w:color w:val="E07A00"/>
          <w:sz w:val="20"/>
          <w:szCs w:val="20"/>
          <w:lang w:val="en-US"/>
        </w:rPr>
        <w:t>\u001d</w:t>
      </w:r>
      <w:r w:rsidRPr="009410FB">
        <w:rPr>
          <w:rFonts w:ascii="Consolas" w:eastAsia="Times New Roman" w:hAnsi="Consolas" w:cs="Courier New"/>
          <w:color w:val="D69D85"/>
          <w:sz w:val="20"/>
          <w:szCs w:val="20"/>
          <w:lang w:val="en-US"/>
        </w:rPr>
        <w:t>2403004002910161218</w:t>
      </w:r>
      <w:r w:rsidRPr="009410FB">
        <w:rPr>
          <w:rFonts w:ascii="Consolas" w:eastAsia="Times New Roman" w:hAnsi="Consolas" w:cs="Courier New"/>
          <w:color w:val="E07A00"/>
          <w:sz w:val="20"/>
          <w:szCs w:val="20"/>
          <w:lang w:val="en-US"/>
        </w:rPr>
        <w:t>\u001d</w:t>
      </w:r>
      <w:r w:rsidRPr="009410FB">
        <w:rPr>
          <w:rFonts w:ascii="Consolas" w:eastAsia="Times New Roman" w:hAnsi="Consolas" w:cs="Courier New"/>
          <w:color w:val="D69D85"/>
          <w:sz w:val="20"/>
          <w:szCs w:val="20"/>
          <w:lang w:val="en-US"/>
        </w:rPr>
        <w:t>1724010191ffd0</w:t>
      </w:r>
      <w:r w:rsidRPr="009410FB">
        <w:rPr>
          <w:rFonts w:ascii="Consolas" w:eastAsia="Times New Roman" w:hAnsi="Consolas" w:cs="Courier New"/>
          <w:color w:val="E07A00"/>
          <w:sz w:val="20"/>
          <w:szCs w:val="20"/>
          <w:lang w:val="en-US"/>
        </w:rPr>
        <w:t>\u001d</w:t>
      </w:r>
      <w:r w:rsidRPr="009410FB">
        <w:rPr>
          <w:rFonts w:ascii="Consolas" w:eastAsia="Times New Roman" w:hAnsi="Consolas" w:cs="Courier New"/>
          <w:color w:val="D69D85"/>
          <w:sz w:val="20"/>
          <w:szCs w:val="20"/>
          <w:lang w:val="en-US"/>
        </w:rPr>
        <w:t>92tIAF/YVoU4roQS3M/m4z78yFq0fc/WsSmLeX5QkF/YVWwy8IMYAeiQ91Xa2z/fFSJcOkb2N+uUUmfr4n0mOX0Q=="</w:t>
      </w:r>
      <w:r w:rsidRPr="009410FB">
        <w:rPr>
          <w:rFonts w:ascii="Consolas" w:eastAsia="Times New Roman" w:hAnsi="Consolas" w:cs="Courier New"/>
          <w:color w:val="B4B4B4"/>
          <w:sz w:val="20"/>
          <w:szCs w:val="20"/>
          <w:lang w:val="en-US"/>
        </w:rPr>
        <w:t>,</w:t>
      </w:r>
    </w:p>
    <w:p w14:paraId="54CC1736"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plannedStatus</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6E96BE"/>
          <w:sz w:val="20"/>
          <w:szCs w:val="20"/>
          <w:lang w:val="en-US"/>
        </w:rPr>
        <w:t>2</w:t>
      </w:r>
      <w:r w:rsidRPr="009410FB">
        <w:rPr>
          <w:rFonts w:ascii="Consolas" w:eastAsia="Times New Roman" w:hAnsi="Consolas" w:cs="Courier New"/>
          <w:color w:val="B4B4B4"/>
          <w:sz w:val="20"/>
          <w:szCs w:val="20"/>
          <w:lang w:val="en-US"/>
        </w:rPr>
        <w:t>,</w:t>
      </w:r>
    </w:p>
    <w:p w14:paraId="34A36376"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fractionalQuantity</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7B2B6E78"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numerator</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6E96BE"/>
          <w:sz w:val="20"/>
          <w:szCs w:val="20"/>
          <w:lang w:val="en-US"/>
        </w:rPr>
        <w:t>1</w:t>
      </w:r>
      <w:r w:rsidRPr="009410FB">
        <w:rPr>
          <w:rFonts w:ascii="Consolas" w:eastAsia="Times New Roman" w:hAnsi="Consolas" w:cs="Courier New"/>
          <w:color w:val="B4B4B4"/>
          <w:sz w:val="20"/>
          <w:szCs w:val="20"/>
          <w:lang w:val="en-US"/>
        </w:rPr>
        <w:t>,</w:t>
      </w:r>
    </w:p>
    <w:p w14:paraId="4C39F22C"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denominator</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6E96BE"/>
          <w:sz w:val="20"/>
          <w:szCs w:val="20"/>
          <w:lang w:val="en-US"/>
        </w:rPr>
        <w:t>2</w:t>
      </w:r>
    </w:p>
    <w:p w14:paraId="660C5022"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016B1381"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industryAttribute</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03D7E59A"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foivId</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"012"</w:t>
      </w:r>
      <w:r w:rsidRPr="009410FB">
        <w:rPr>
          <w:rFonts w:ascii="Consolas" w:eastAsia="Times New Roman" w:hAnsi="Consolas" w:cs="Courier New"/>
          <w:color w:val="B4B4B4"/>
          <w:sz w:val="20"/>
          <w:szCs w:val="20"/>
          <w:lang w:val="en-US"/>
        </w:rPr>
        <w:t>,</w:t>
      </w:r>
    </w:p>
    <w:p w14:paraId="0C8FFF18"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causeDocumentDate</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"12.08.2021"</w:t>
      </w:r>
      <w:r w:rsidRPr="009410FB">
        <w:rPr>
          <w:rFonts w:ascii="Consolas" w:eastAsia="Times New Roman" w:hAnsi="Consolas" w:cs="Courier New"/>
          <w:color w:val="B4B4B4"/>
          <w:sz w:val="20"/>
          <w:szCs w:val="20"/>
          <w:lang w:val="en-US"/>
        </w:rPr>
        <w:t>,</w:t>
      </w:r>
    </w:p>
    <w:p w14:paraId="0B39F8E6"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causeDocumentNumber</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"666"</w:t>
      </w:r>
      <w:r w:rsidRPr="009410FB">
        <w:rPr>
          <w:rFonts w:ascii="Consolas" w:eastAsia="Times New Roman" w:hAnsi="Consolas" w:cs="Courier New"/>
          <w:color w:val="B4B4B4"/>
          <w:sz w:val="20"/>
          <w:szCs w:val="20"/>
          <w:lang w:val="en-US"/>
        </w:rPr>
        <w:t>,</w:t>
      </w:r>
    </w:p>
    <w:p w14:paraId="4A0E341A"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value</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"position industry"</w:t>
      </w:r>
    </w:p>
    <w:p w14:paraId="1DF19D59"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592E2B75"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barcodes</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5B461652"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"ean8"</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"46198532"</w:t>
      </w:r>
      <w:r w:rsidRPr="009410FB">
        <w:rPr>
          <w:rFonts w:ascii="Consolas" w:eastAsia="Times New Roman" w:hAnsi="Consolas" w:cs="Courier New"/>
          <w:color w:val="B4B4B4"/>
          <w:sz w:val="20"/>
          <w:szCs w:val="20"/>
          <w:lang w:val="en-US"/>
        </w:rPr>
        <w:t>,</w:t>
      </w:r>
    </w:p>
    <w:p w14:paraId="2AD33A6E"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"ean13"</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"4006670128002"</w:t>
      </w:r>
      <w:r w:rsidRPr="009410FB">
        <w:rPr>
          <w:rFonts w:ascii="Consolas" w:eastAsia="Times New Roman" w:hAnsi="Consolas" w:cs="Courier New"/>
          <w:color w:val="B4B4B4"/>
          <w:sz w:val="20"/>
          <w:szCs w:val="20"/>
          <w:lang w:val="en-US"/>
        </w:rPr>
        <w:t>,</w:t>
      </w:r>
    </w:p>
    <w:p w14:paraId="0475645B"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lastRenderedPageBreak/>
        <w:t>          </w:t>
      </w:r>
      <w:r w:rsidRPr="009410FB">
        <w:rPr>
          <w:rFonts w:ascii="Consolas" w:eastAsia="Times New Roman" w:hAnsi="Consolas" w:cs="Courier New"/>
          <w:color w:val="8ACCCF"/>
          <w:sz w:val="20"/>
          <w:szCs w:val="20"/>
          <w:lang w:val="en-US"/>
        </w:rPr>
        <w:t>"itf14"</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"14601234567890"</w:t>
      </w:r>
      <w:r w:rsidRPr="009410FB">
        <w:rPr>
          <w:rFonts w:ascii="Consolas" w:eastAsia="Times New Roman" w:hAnsi="Consolas" w:cs="Courier New"/>
          <w:color w:val="B4B4B4"/>
          <w:sz w:val="20"/>
          <w:szCs w:val="20"/>
          <w:lang w:val="en-US"/>
        </w:rPr>
        <w:t>,</w:t>
      </w:r>
    </w:p>
    <w:p w14:paraId="2697BB18"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"gs1"</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"010460043993125621JgXJ5.T"</w:t>
      </w:r>
      <w:r w:rsidRPr="009410FB">
        <w:rPr>
          <w:rFonts w:ascii="Consolas" w:eastAsia="Times New Roman" w:hAnsi="Consolas" w:cs="Courier New"/>
          <w:color w:val="B4B4B4"/>
          <w:sz w:val="20"/>
          <w:szCs w:val="20"/>
          <w:lang w:val="en-US"/>
        </w:rPr>
        <w:t>,</w:t>
      </w:r>
    </w:p>
    <w:p w14:paraId="25F15EDD"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mi</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"RU-401301-AAA0277031"</w:t>
      </w:r>
      <w:r w:rsidRPr="009410FB">
        <w:rPr>
          <w:rFonts w:ascii="Consolas" w:eastAsia="Times New Roman" w:hAnsi="Consolas" w:cs="Courier New"/>
          <w:color w:val="B4B4B4"/>
          <w:sz w:val="20"/>
          <w:szCs w:val="20"/>
          <w:lang w:val="en-US"/>
        </w:rPr>
        <w:t>,</w:t>
      </w:r>
    </w:p>
    <w:p w14:paraId="37D10147"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"egais20"</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"NU5DBKYDOT17ID980726019"</w:t>
      </w:r>
      <w:r w:rsidRPr="009410FB">
        <w:rPr>
          <w:rFonts w:ascii="Consolas" w:eastAsia="Times New Roman" w:hAnsi="Consolas" w:cs="Courier New"/>
          <w:color w:val="B4B4B4"/>
          <w:sz w:val="20"/>
          <w:szCs w:val="20"/>
          <w:lang w:val="en-US"/>
        </w:rPr>
        <w:t>,</w:t>
      </w:r>
    </w:p>
    <w:p w14:paraId="682AD516"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"egais30"</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"13622200005881"</w:t>
      </w:r>
      <w:r w:rsidRPr="009410FB">
        <w:rPr>
          <w:rFonts w:ascii="Consolas" w:eastAsia="Times New Roman" w:hAnsi="Consolas" w:cs="Courier New"/>
          <w:color w:val="B4B4B4"/>
          <w:sz w:val="20"/>
          <w:szCs w:val="20"/>
          <w:lang w:val="en-US"/>
        </w:rPr>
        <w:t>,</w:t>
      </w:r>
    </w:p>
    <w:p w14:paraId="4E3D9418"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"f1"</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EFC986"/>
          <w:sz w:val="20"/>
          <w:szCs w:val="20"/>
          <w:lang w:val="en-US"/>
        </w:rPr>
        <w:t>null</w:t>
      </w:r>
      <w:r w:rsidRPr="009410FB">
        <w:rPr>
          <w:rFonts w:ascii="Consolas" w:eastAsia="Times New Roman" w:hAnsi="Consolas" w:cs="Courier New"/>
          <w:color w:val="B4B4B4"/>
          <w:sz w:val="20"/>
          <w:szCs w:val="20"/>
          <w:lang w:val="en-US"/>
        </w:rPr>
        <w:t>,</w:t>
      </w:r>
    </w:p>
    <w:p w14:paraId="2B673429"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"f2"</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EFC986"/>
          <w:sz w:val="20"/>
          <w:szCs w:val="20"/>
          <w:lang w:val="en-US"/>
        </w:rPr>
        <w:t>null</w:t>
      </w:r>
      <w:r w:rsidRPr="009410FB">
        <w:rPr>
          <w:rFonts w:ascii="Consolas" w:eastAsia="Times New Roman" w:hAnsi="Consolas" w:cs="Courier New"/>
          <w:color w:val="B4B4B4"/>
          <w:sz w:val="20"/>
          <w:szCs w:val="20"/>
          <w:lang w:val="en-US"/>
        </w:rPr>
        <w:t>,</w:t>
      </w:r>
    </w:p>
    <w:p w14:paraId="3148E1C3"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"f3"</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EFC986"/>
          <w:sz w:val="20"/>
          <w:szCs w:val="20"/>
          <w:lang w:val="en-US"/>
        </w:rPr>
        <w:t>null</w:t>
      </w:r>
      <w:r w:rsidRPr="009410FB">
        <w:rPr>
          <w:rFonts w:ascii="Consolas" w:eastAsia="Times New Roman" w:hAnsi="Consolas" w:cs="Courier New"/>
          <w:color w:val="B4B4B4"/>
          <w:sz w:val="20"/>
          <w:szCs w:val="20"/>
          <w:lang w:val="en-US"/>
        </w:rPr>
        <w:t>,</w:t>
      </w:r>
    </w:p>
    <w:p w14:paraId="5409B9A6"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"f4"</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EFC986"/>
          <w:sz w:val="20"/>
          <w:szCs w:val="20"/>
          <w:lang w:val="en-US"/>
        </w:rPr>
        <w:t>null</w:t>
      </w:r>
      <w:r w:rsidRPr="009410FB">
        <w:rPr>
          <w:rFonts w:ascii="Consolas" w:eastAsia="Times New Roman" w:hAnsi="Consolas" w:cs="Courier New"/>
          <w:color w:val="B4B4B4"/>
          <w:sz w:val="20"/>
          <w:szCs w:val="20"/>
          <w:lang w:val="en-US"/>
        </w:rPr>
        <w:t>,</w:t>
      </w:r>
    </w:p>
    <w:p w14:paraId="1423FDE8"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"f5"</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EFC986"/>
          <w:sz w:val="20"/>
          <w:szCs w:val="20"/>
          <w:lang w:val="en-US"/>
        </w:rPr>
        <w:t>null</w:t>
      </w:r>
      <w:r w:rsidRPr="009410FB">
        <w:rPr>
          <w:rFonts w:ascii="Consolas" w:eastAsia="Times New Roman" w:hAnsi="Consolas" w:cs="Courier New"/>
          <w:color w:val="B4B4B4"/>
          <w:sz w:val="20"/>
          <w:szCs w:val="20"/>
          <w:lang w:val="en-US"/>
        </w:rPr>
        <w:t>,</w:t>
      </w:r>
    </w:p>
    <w:p w14:paraId="43D076A3"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"f6"</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EFC986"/>
          <w:sz w:val="20"/>
          <w:szCs w:val="20"/>
          <w:lang w:val="en-US"/>
        </w:rPr>
        <w:t>null</w:t>
      </w:r>
    </w:p>
    <w:p w14:paraId="2F641E63"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2EEE8745"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0FC82A9A"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0D1702D5"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quantity</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6E96BE"/>
          <w:sz w:val="20"/>
          <w:szCs w:val="20"/>
          <w:lang w:val="en-US"/>
        </w:rPr>
        <w:t>2.000</w:t>
      </w:r>
      <w:r w:rsidRPr="009410FB">
        <w:rPr>
          <w:rFonts w:ascii="Consolas" w:eastAsia="Times New Roman" w:hAnsi="Consolas" w:cs="Courier New"/>
          <w:color w:val="B4B4B4"/>
          <w:sz w:val="20"/>
          <w:szCs w:val="20"/>
          <w:lang w:val="en-US"/>
        </w:rPr>
        <w:t>,</w:t>
      </w:r>
    </w:p>
    <w:p w14:paraId="46D45149"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price</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6E96BE"/>
          <w:sz w:val="20"/>
          <w:szCs w:val="20"/>
          <w:lang w:val="en-US"/>
        </w:rPr>
        <w:t>4.45</w:t>
      </w:r>
      <w:r w:rsidRPr="009410FB">
        <w:rPr>
          <w:rFonts w:ascii="Consolas" w:eastAsia="Times New Roman" w:hAnsi="Consolas" w:cs="Courier New"/>
          <w:color w:val="B4B4B4"/>
          <w:sz w:val="20"/>
          <w:szCs w:val="20"/>
          <w:lang w:val="en-US"/>
        </w:rPr>
        <w:t>,</w:t>
      </w:r>
    </w:p>
    <w:p w14:paraId="5A3F484B"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tax</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6E96BE"/>
          <w:sz w:val="20"/>
          <w:szCs w:val="20"/>
          <w:lang w:val="en-US"/>
        </w:rPr>
        <w:t>4</w:t>
      </w:r>
      <w:r w:rsidRPr="009410FB">
        <w:rPr>
          <w:rFonts w:ascii="Consolas" w:eastAsia="Times New Roman" w:hAnsi="Consolas" w:cs="Courier New"/>
          <w:color w:val="B4B4B4"/>
          <w:sz w:val="20"/>
          <w:szCs w:val="20"/>
          <w:lang w:val="en-US"/>
        </w:rPr>
        <w:t>,</w:t>
      </w:r>
    </w:p>
    <w:p w14:paraId="48C538DE"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text</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w:t>
      </w:r>
      <w:r w:rsidRPr="009410FB">
        <w:rPr>
          <w:rFonts w:ascii="Consolas" w:eastAsia="Times New Roman" w:hAnsi="Consolas" w:cs="Courier New"/>
          <w:color w:val="D69D85"/>
          <w:sz w:val="20"/>
          <w:szCs w:val="20"/>
        </w:rPr>
        <w:t>Спички</w:t>
      </w:r>
      <w:r w:rsidRPr="009410FB">
        <w:rPr>
          <w:rFonts w:ascii="Consolas" w:eastAsia="Times New Roman" w:hAnsi="Consolas" w:cs="Courier New"/>
          <w:color w:val="D69D85"/>
          <w:sz w:val="20"/>
          <w:szCs w:val="20"/>
          <w:lang w:val="en-US"/>
        </w:rPr>
        <w:t>"</w:t>
      </w:r>
      <w:r w:rsidRPr="009410FB">
        <w:rPr>
          <w:rFonts w:ascii="Consolas" w:eastAsia="Times New Roman" w:hAnsi="Consolas" w:cs="Courier New"/>
          <w:color w:val="B4B4B4"/>
          <w:sz w:val="20"/>
          <w:szCs w:val="20"/>
          <w:lang w:val="en-US"/>
        </w:rPr>
        <w:t>,</w:t>
      </w:r>
    </w:p>
    <w:p w14:paraId="51236B66"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paymentMethodType</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6E96BE"/>
          <w:sz w:val="20"/>
          <w:szCs w:val="20"/>
          <w:lang w:val="en-US"/>
        </w:rPr>
        <w:t>3</w:t>
      </w:r>
      <w:r w:rsidRPr="009410FB">
        <w:rPr>
          <w:rFonts w:ascii="Consolas" w:eastAsia="Times New Roman" w:hAnsi="Consolas" w:cs="Courier New"/>
          <w:color w:val="B4B4B4"/>
          <w:sz w:val="20"/>
          <w:szCs w:val="20"/>
          <w:lang w:val="en-US"/>
        </w:rPr>
        <w:t>,</w:t>
      </w:r>
    </w:p>
    <w:p w14:paraId="56DBFE39"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paymentSubjectType</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6E96BE"/>
          <w:sz w:val="20"/>
          <w:szCs w:val="20"/>
          <w:lang w:val="en-US"/>
        </w:rPr>
        <w:t>13</w:t>
      </w:r>
      <w:r w:rsidRPr="009410FB">
        <w:rPr>
          <w:rFonts w:ascii="Consolas" w:eastAsia="Times New Roman" w:hAnsi="Consolas" w:cs="Courier New"/>
          <w:color w:val="B4B4B4"/>
          <w:sz w:val="20"/>
          <w:szCs w:val="20"/>
          <w:lang w:val="en-US"/>
        </w:rPr>
        <w:t>,</w:t>
      </w:r>
    </w:p>
    <w:p w14:paraId="50B4A633"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supplierINN</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"9715225506"</w:t>
      </w:r>
      <w:r w:rsidRPr="009410FB">
        <w:rPr>
          <w:rFonts w:ascii="Consolas" w:eastAsia="Times New Roman" w:hAnsi="Consolas" w:cs="Courier New"/>
          <w:color w:val="B4B4B4"/>
          <w:sz w:val="20"/>
          <w:szCs w:val="20"/>
          <w:lang w:val="en-US"/>
        </w:rPr>
        <w:t>,</w:t>
      </w:r>
    </w:p>
    <w:p w14:paraId="3D58D608"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supplierInfo</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1417D324"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phoneNumbers</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"+79266660011"</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"+79266660022"</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710BC492"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"name"</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w:t>
      </w:r>
      <w:r w:rsidRPr="009410FB">
        <w:rPr>
          <w:rFonts w:ascii="Consolas" w:eastAsia="Times New Roman" w:hAnsi="Consolas" w:cs="Courier New"/>
          <w:color w:val="D69D85"/>
          <w:sz w:val="20"/>
          <w:szCs w:val="20"/>
        </w:rPr>
        <w:t>ПАО</w:t>
      </w:r>
      <w:r w:rsidRPr="009410FB">
        <w:rPr>
          <w:rFonts w:ascii="Consolas" w:eastAsia="Times New Roman" w:hAnsi="Consolas" w:cs="Courier New"/>
          <w:color w:val="D69D85"/>
          <w:sz w:val="20"/>
          <w:szCs w:val="20"/>
          <w:lang w:val="en-US"/>
        </w:rPr>
        <w:t> </w:t>
      </w:r>
      <w:r w:rsidRPr="009410FB">
        <w:rPr>
          <w:rFonts w:ascii="Consolas" w:eastAsia="Times New Roman" w:hAnsi="Consolas" w:cs="Courier New"/>
          <w:color w:val="E07A00"/>
          <w:sz w:val="20"/>
          <w:szCs w:val="20"/>
          <w:lang w:val="en-US"/>
        </w:rPr>
        <w:t>\"</w:t>
      </w:r>
      <w:r w:rsidRPr="009410FB">
        <w:rPr>
          <w:rFonts w:ascii="Consolas" w:eastAsia="Times New Roman" w:hAnsi="Consolas" w:cs="Courier New"/>
          <w:color w:val="D69D85"/>
          <w:sz w:val="20"/>
          <w:szCs w:val="20"/>
        </w:rPr>
        <w:t>Адамас</w:t>
      </w:r>
      <w:r w:rsidRPr="009410FB">
        <w:rPr>
          <w:rFonts w:ascii="Consolas" w:eastAsia="Times New Roman" w:hAnsi="Consolas" w:cs="Courier New"/>
          <w:color w:val="E07A00"/>
          <w:sz w:val="20"/>
          <w:szCs w:val="20"/>
          <w:lang w:val="en-US"/>
        </w:rPr>
        <w:t>\"</w:t>
      </w:r>
      <w:r w:rsidRPr="009410FB">
        <w:rPr>
          <w:rFonts w:ascii="Consolas" w:eastAsia="Times New Roman" w:hAnsi="Consolas" w:cs="Courier New"/>
          <w:color w:val="D69D85"/>
          <w:sz w:val="20"/>
          <w:szCs w:val="20"/>
          <w:lang w:val="en-US"/>
        </w:rPr>
        <w:t>"</w:t>
      </w:r>
    </w:p>
    <w:p w14:paraId="6B811397"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51D9801D"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quantityMeasurementUnit</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6E96BE"/>
          <w:sz w:val="20"/>
          <w:szCs w:val="20"/>
          <w:lang w:val="en-US"/>
        </w:rPr>
        <w:t>10</w:t>
      </w:r>
    </w:p>
    <w:p w14:paraId="2014C6E8"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581F7B1C"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4AC2D04A"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checkClose</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2EBD8F09"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payments</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3925122E"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5E37343E"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type</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6E96BE"/>
          <w:sz w:val="20"/>
          <w:szCs w:val="20"/>
          <w:lang w:val="en-US"/>
        </w:rPr>
        <w:t>1</w:t>
      </w:r>
      <w:r w:rsidRPr="009410FB">
        <w:rPr>
          <w:rFonts w:ascii="Consolas" w:eastAsia="Times New Roman" w:hAnsi="Consolas" w:cs="Courier New"/>
          <w:color w:val="B4B4B4"/>
          <w:sz w:val="20"/>
          <w:szCs w:val="20"/>
          <w:lang w:val="en-US"/>
        </w:rPr>
        <w:t>,</w:t>
      </w:r>
    </w:p>
    <w:p w14:paraId="06DC1DF2"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amount</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6E96BE"/>
          <w:sz w:val="20"/>
          <w:szCs w:val="20"/>
          <w:lang w:val="en-US"/>
        </w:rPr>
        <w:t>123.45</w:t>
      </w:r>
    </w:p>
    <w:p w14:paraId="45758436"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485DE767"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558347D0"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type</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6E96BE"/>
          <w:sz w:val="20"/>
          <w:szCs w:val="20"/>
          <w:lang w:val="en-US"/>
        </w:rPr>
        <w:t>2</w:t>
      </w:r>
      <w:r w:rsidRPr="009410FB">
        <w:rPr>
          <w:rFonts w:ascii="Consolas" w:eastAsia="Times New Roman" w:hAnsi="Consolas" w:cs="Courier New"/>
          <w:color w:val="B4B4B4"/>
          <w:sz w:val="20"/>
          <w:szCs w:val="20"/>
          <w:lang w:val="en-US"/>
        </w:rPr>
        <w:t>,</w:t>
      </w:r>
    </w:p>
    <w:p w14:paraId="2866D7E5"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amount</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6E96BE"/>
          <w:sz w:val="20"/>
          <w:szCs w:val="20"/>
          <w:lang w:val="en-US"/>
        </w:rPr>
        <w:t>8.90000</w:t>
      </w:r>
    </w:p>
    <w:p w14:paraId="0C754429"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09C495D1"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55B419E3"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taxationSystem</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6E96BE"/>
          <w:sz w:val="20"/>
          <w:szCs w:val="20"/>
          <w:lang w:val="en-US"/>
        </w:rPr>
        <w:t>1</w:t>
      </w:r>
    </w:p>
    <w:p w14:paraId="795204AF"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5A8AAB01"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customerContact</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"foo@example.com"</w:t>
      </w:r>
      <w:r w:rsidRPr="009410FB">
        <w:rPr>
          <w:rFonts w:ascii="Consolas" w:eastAsia="Times New Roman" w:hAnsi="Consolas" w:cs="Courier New"/>
          <w:color w:val="B4B4B4"/>
          <w:sz w:val="20"/>
          <w:szCs w:val="20"/>
          <w:lang w:val="en-US"/>
        </w:rPr>
        <w:t>,</w:t>
      </w:r>
    </w:p>
    <w:p w14:paraId="14CF21E7"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rPr>
        <w:t>"additionalUserAttribute"</w:t>
      </w:r>
      <w:r w:rsidRPr="009410FB">
        <w:rPr>
          <w:rFonts w:ascii="Consolas" w:eastAsia="Times New Roman" w:hAnsi="Consolas" w:cs="Courier New"/>
          <w:color w:val="B4B4B4"/>
          <w:sz w:val="20"/>
          <w:szCs w:val="20"/>
        </w:rPr>
        <w:t>:</w:t>
      </w:r>
      <w:r w:rsidRPr="009410FB">
        <w:rPr>
          <w:rFonts w:ascii="Consolas" w:eastAsia="Times New Roman" w:hAnsi="Consolas" w:cs="Courier New"/>
          <w:color w:val="DFDFBF"/>
          <w:sz w:val="20"/>
          <w:szCs w:val="20"/>
        </w:rPr>
        <w:t> </w:t>
      </w:r>
      <w:r w:rsidRPr="009410FB">
        <w:rPr>
          <w:rFonts w:ascii="Consolas" w:eastAsia="Times New Roman" w:hAnsi="Consolas" w:cs="Courier New"/>
          <w:color w:val="B4B4B4"/>
          <w:sz w:val="20"/>
          <w:szCs w:val="20"/>
        </w:rPr>
        <w:t>{</w:t>
      </w:r>
    </w:p>
    <w:p w14:paraId="69545AE8"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rPr>
      </w:pPr>
      <w:r w:rsidRPr="009410FB">
        <w:rPr>
          <w:rFonts w:ascii="Consolas" w:eastAsia="Times New Roman" w:hAnsi="Consolas" w:cs="Courier New"/>
          <w:color w:val="DFDFBF"/>
          <w:sz w:val="20"/>
          <w:szCs w:val="20"/>
        </w:rPr>
        <w:t>      </w:t>
      </w:r>
      <w:r w:rsidRPr="009410FB">
        <w:rPr>
          <w:rFonts w:ascii="Consolas" w:eastAsia="Times New Roman" w:hAnsi="Consolas" w:cs="Courier New"/>
          <w:color w:val="8ACCCF"/>
          <w:sz w:val="20"/>
          <w:szCs w:val="20"/>
        </w:rPr>
        <w:t>"name"</w:t>
      </w:r>
      <w:r w:rsidRPr="009410FB">
        <w:rPr>
          <w:rFonts w:ascii="Consolas" w:eastAsia="Times New Roman" w:hAnsi="Consolas" w:cs="Courier New"/>
          <w:color w:val="B4B4B4"/>
          <w:sz w:val="20"/>
          <w:szCs w:val="20"/>
        </w:rPr>
        <w:t>:</w:t>
      </w:r>
      <w:r w:rsidRPr="009410FB">
        <w:rPr>
          <w:rFonts w:ascii="Consolas" w:eastAsia="Times New Roman" w:hAnsi="Consolas" w:cs="Courier New"/>
          <w:color w:val="DFDFBF"/>
          <w:sz w:val="20"/>
          <w:szCs w:val="20"/>
        </w:rPr>
        <w:t> </w:t>
      </w:r>
      <w:r w:rsidRPr="009410FB">
        <w:rPr>
          <w:rFonts w:ascii="Consolas" w:eastAsia="Times New Roman" w:hAnsi="Consolas" w:cs="Courier New"/>
          <w:color w:val="D69D85"/>
          <w:sz w:val="20"/>
          <w:szCs w:val="20"/>
        </w:rPr>
        <w:t>"Любимая цитата"</w:t>
      </w:r>
      <w:r w:rsidRPr="009410FB">
        <w:rPr>
          <w:rFonts w:ascii="Consolas" w:eastAsia="Times New Roman" w:hAnsi="Consolas" w:cs="Courier New"/>
          <w:color w:val="B4B4B4"/>
          <w:sz w:val="20"/>
          <w:szCs w:val="20"/>
        </w:rPr>
        <w:t>,</w:t>
      </w:r>
    </w:p>
    <w:p w14:paraId="643054C4"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rPr>
      </w:pPr>
      <w:r w:rsidRPr="009410FB">
        <w:rPr>
          <w:rFonts w:ascii="Consolas" w:eastAsia="Times New Roman" w:hAnsi="Consolas" w:cs="Courier New"/>
          <w:color w:val="DFDFBF"/>
          <w:sz w:val="20"/>
          <w:szCs w:val="20"/>
        </w:rPr>
        <w:t>      </w:t>
      </w:r>
      <w:r w:rsidRPr="009410FB">
        <w:rPr>
          <w:rFonts w:ascii="Consolas" w:eastAsia="Times New Roman" w:hAnsi="Consolas" w:cs="Courier New"/>
          <w:color w:val="8ACCCF"/>
          <w:sz w:val="20"/>
          <w:szCs w:val="20"/>
        </w:rPr>
        <w:t>"value"</w:t>
      </w:r>
      <w:r w:rsidRPr="009410FB">
        <w:rPr>
          <w:rFonts w:ascii="Consolas" w:eastAsia="Times New Roman" w:hAnsi="Consolas" w:cs="Courier New"/>
          <w:color w:val="B4B4B4"/>
          <w:sz w:val="20"/>
          <w:szCs w:val="20"/>
        </w:rPr>
        <w:t>:</w:t>
      </w:r>
      <w:r w:rsidRPr="009410FB">
        <w:rPr>
          <w:rFonts w:ascii="Consolas" w:eastAsia="Times New Roman" w:hAnsi="Consolas" w:cs="Courier New"/>
          <w:color w:val="DFDFBF"/>
          <w:sz w:val="20"/>
          <w:szCs w:val="20"/>
        </w:rPr>
        <w:t> </w:t>
      </w:r>
      <w:r w:rsidRPr="009410FB">
        <w:rPr>
          <w:rFonts w:ascii="Consolas" w:eastAsia="Times New Roman" w:hAnsi="Consolas" w:cs="Courier New"/>
          <w:color w:val="D69D85"/>
          <w:sz w:val="20"/>
          <w:szCs w:val="20"/>
        </w:rPr>
        <w:t>"В здоровом теле здоровый дух, этот лозунг еще не потух!"</w:t>
      </w:r>
    </w:p>
    <w:p w14:paraId="2D30BEEB"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rPr>
        <w:t>    </w:t>
      </w:r>
      <w:r w:rsidRPr="009410FB">
        <w:rPr>
          <w:rFonts w:ascii="Consolas" w:eastAsia="Times New Roman" w:hAnsi="Consolas" w:cs="Courier New"/>
          <w:color w:val="B4B4B4"/>
          <w:sz w:val="20"/>
          <w:szCs w:val="20"/>
          <w:lang w:val="en-US"/>
        </w:rPr>
        <w:t>},</w:t>
      </w:r>
    </w:p>
    <w:p w14:paraId="4218FD6F"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automatNumber</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"123456789"</w:t>
      </w:r>
      <w:r w:rsidRPr="009410FB">
        <w:rPr>
          <w:rFonts w:ascii="Consolas" w:eastAsia="Times New Roman" w:hAnsi="Consolas" w:cs="Courier New"/>
          <w:color w:val="B4B4B4"/>
          <w:sz w:val="20"/>
          <w:szCs w:val="20"/>
          <w:lang w:val="en-US"/>
        </w:rPr>
        <w:t>,</w:t>
      </w:r>
    </w:p>
    <w:p w14:paraId="53BF70C7"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settlementAddress</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w:t>
      </w:r>
      <w:r w:rsidRPr="009410FB">
        <w:rPr>
          <w:rFonts w:ascii="Consolas" w:eastAsia="Times New Roman" w:hAnsi="Consolas" w:cs="Courier New"/>
          <w:color w:val="D69D85"/>
          <w:sz w:val="20"/>
          <w:szCs w:val="20"/>
        </w:rPr>
        <w:t>г</w:t>
      </w:r>
      <w:r w:rsidRPr="009410FB">
        <w:rPr>
          <w:rFonts w:ascii="Consolas" w:eastAsia="Times New Roman" w:hAnsi="Consolas" w:cs="Courier New"/>
          <w:color w:val="D69D85"/>
          <w:sz w:val="20"/>
          <w:szCs w:val="20"/>
          <w:lang w:val="en-US"/>
        </w:rPr>
        <w:t>.</w:t>
      </w:r>
      <w:r w:rsidRPr="009410FB">
        <w:rPr>
          <w:rFonts w:ascii="Consolas" w:eastAsia="Times New Roman" w:hAnsi="Consolas" w:cs="Courier New"/>
          <w:color w:val="D69D85"/>
          <w:sz w:val="20"/>
          <w:szCs w:val="20"/>
        </w:rPr>
        <w:t>Москва</w:t>
      </w:r>
      <w:r w:rsidRPr="009410FB">
        <w:rPr>
          <w:rFonts w:ascii="Consolas" w:eastAsia="Times New Roman" w:hAnsi="Consolas" w:cs="Courier New"/>
          <w:color w:val="D69D85"/>
          <w:sz w:val="20"/>
          <w:szCs w:val="20"/>
          <w:lang w:val="en-US"/>
        </w:rPr>
        <w:t>, </w:t>
      </w:r>
      <w:r w:rsidRPr="009410FB">
        <w:rPr>
          <w:rFonts w:ascii="Consolas" w:eastAsia="Times New Roman" w:hAnsi="Consolas" w:cs="Courier New"/>
          <w:color w:val="D69D85"/>
          <w:sz w:val="20"/>
          <w:szCs w:val="20"/>
        </w:rPr>
        <w:t>Красная</w:t>
      </w:r>
      <w:r w:rsidRPr="009410FB">
        <w:rPr>
          <w:rFonts w:ascii="Consolas" w:eastAsia="Times New Roman" w:hAnsi="Consolas" w:cs="Courier New"/>
          <w:color w:val="D69D85"/>
          <w:sz w:val="20"/>
          <w:szCs w:val="20"/>
          <w:lang w:val="en-US"/>
        </w:rPr>
        <w:t> </w:t>
      </w:r>
      <w:r w:rsidRPr="009410FB">
        <w:rPr>
          <w:rFonts w:ascii="Consolas" w:eastAsia="Times New Roman" w:hAnsi="Consolas" w:cs="Courier New"/>
          <w:color w:val="D69D85"/>
          <w:sz w:val="20"/>
          <w:szCs w:val="20"/>
        </w:rPr>
        <w:t>площадь</w:t>
      </w:r>
      <w:r w:rsidRPr="009410FB">
        <w:rPr>
          <w:rFonts w:ascii="Consolas" w:eastAsia="Times New Roman" w:hAnsi="Consolas" w:cs="Courier New"/>
          <w:color w:val="D69D85"/>
          <w:sz w:val="20"/>
          <w:szCs w:val="20"/>
          <w:lang w:val="en-US"/>
        </w:rPr>
        <w:t>, </w:t>
      </w:r>
      <w:r w:rsidRPr="009410FB">
        <w:rPr>
          <w:rFonts w:ascii="Consolas" w:eastAsia="Times New Roman" w:hAnsi="Consolas" w:cs="Courier New"/>
          <w:color w:val="D69D85"/>
          <w:sz w:val="20"/>
          <w:szCs w:val="20"/>
        </w:rPr>
        <w:t>д</w:t>
      </w:r>
      <w:r w:rsidRPr="009410FB">
        <w:rPr>
          <w:rFonts w:ascii="Consolas" w:eastAsia="Times New Roman" w:hAnsi="Consolas" w:cs="Courier New"/>
          <w:color w:val="D69D85"/>
          <w:sz w:val="20"/>
          <w:szCs w:val="20"/>
          <w:lang w:val="en-US"/>
        </w:rPr>
        <w:t>.1"</w:t>
      </w:r>
      <w:r w:rsidRPr="009410FB">
        <w:rPr>
          <w:rFonts w:ascii="Consolas" w:eastAsia="Times New Roman" w:hAnsi="Consolas" w:cs="Courier New"/>
          <w:color w:val="B4B4B4"/>
          <w:sz w:val="20"/>
          <w:szCs w:val="20"/>
          <w:lang w:val="en-US"/>
        </w:rPr>
        <w:t>,</w:t>
      </w:r>
    </w:p>
    <w:p w14:paraId="725659E2"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settlementPlace</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w:t>
      </w:r>
      <w:r w:rsidRPr="009410FB">
        <w:rPr>
          <w:rFonts w:ascii="Consolas" w:eastAsia="Times New Roman" w:hAnsi="Consolas" w:cs="Courier New"/>
          <w:color w:val="D69D85"/>
          <w:sz w:val="20"/>
          <w:szCs w:val="20"/>
        </w:rPr>
        <w:t>Палата</w:t>
      </w:r>
      <w:r w:rsidRPr="009410FB">
        <w:rPr>
          <w:rFonts w:ascii="Consolas" w:eastAsia="Times New Roman" w:hAnsi="Consolas" w:cs="Courier New"/>
          <w:color w:val="D69D85"/>
          <w:sz w:val="20"/>
          <w:szCs w:val="20"/>
          <w:lang w:val="en-US"/>
        </w:rPr>
        <w:t> №6"</w:t>
      </w:r>
      <w:r w:rsidRPr="009410FB">
        <w:rPr>
          <w:rFonts w:ascii="Consolas" w:eastAsia="Times New Roman" w:hAnsi="Consolas" w:cs="Courier New"/>
          <w:color w:val="B4B4B4"/>
          <w:sz w:val="20"/>
          <w:szCs w:val="20"/>
          <w:lang w:val="en-US"/>
        </w:rPr>
        <w:t>,</w:t>
      </w:r>
    </w:p>
    <w:p w14:paraId="75C319E6"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additionalAttribute</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w:t>
      </w:r>
      <w:r w:rsidRPr="009410FB">
        <w:rPr>
          <w:rFonts w:ascii="Consolas" w:eastAsia="Times New Roman" w:hAnsi="Consolas" w:cs="Courier New"/>
          <w:color w:val="D69D85"/>
          <w:sz w:val="20"/>
          <w:szCs w:val="20"/>
        </w:rPr>
        <w:t>Доп</w:t>
      </w:r>
      <w:r w:rsidRPr="009410FB">
        <w:rPr>
          <w:rFonts w:ascii="Consolas" w:eastAsia="Times New Roman" w:hAnsi="Consolas" w:cs="Courier New"/>
          <w:color w:val="D69D85"/>
          <w:sz w:val="20"/>
          <w:szCs w:val="20"/>
          <w:lang w:val="en-US"/>
        </w:rPr>
        <w:t> </w:t>
      </w:r>
      <w:r w:rsidRPr="009410FB">
        <w:rPr>
          <w:rFonts w:ascii="Consolas" w:eastAsia="Times New Roman" w:hAnsi="Consolas" w:cs="Courier New"/>
          <w:color w:val="D69D85"/>
          <w:sz w:val="20"/>
          <w:szCs w:val="20"/>
        </w:rPr>
        <w:t>атрибут</w:t>
      </w:r>
      <w:r w:rsidRPr="009410FB">
        <w:rPr>
          <w:rFonts w:ascii="Consolas" w:eastAsia="Times New Roman" w:hAnsi="Consolas" w:cs="Courier New"/>
          <w:color w:val="D69D85"/>
          <w:sz w:val="20"/>
          <w:szCs w:val="20"/>
          <w:lang w:val="en-US"/>
        </w:rPr>
        <w:t> </w:t>
      </w:r>
      <w:r w:rsidRPr="009410FB">
        <w:rPr>
          <w:rFonts w:ascii="Consolas" w:eastAsia="Times New Roman" w:hAnsi="Consolas" w:cs="Courier New"/>
          <w:color w:val="D69D85"/>
          <w:sz w:val="20"/>
          <w:szCs w:val="20"/>
        </w:rPr>
        <w:t>чека</w:t>
      </w:r>
      <w:r w:rsidRPr="009410FB">
        <w:rPr>
          <w:rFonts w:ascii="Consolas" w:eastAsia="Times New Roman" w:hAnsi="Consolas" w:cs="Courier New"/>
          <w:color w:val="D69D85"/>
          <w:sz w:val="20"/>
          <w:szCs w:val="20"/>
          <w:lang w:val="en-US"/>
        </w:rPr>
        <w:t>"</w:t>
      </w:r>
      <w:r w:rsidRPr="009410FB">
        <w:rPr>
          <w:rFonts w:ascii="Consolas" w:eastAsia="Times New Roman" w:hAnsi="Consolas" w:cs="Courier New"/>
          <w:color w:val="B4B4B4"/>
          <w:sz w:val="20"/>
          <w:szCs w:val="20"/>
          <w:lang w:val="en-US"/>
        </w:rPr>
        <w:t>,</w:t>
      </w:r>
    </w:p>
    <w:p w14:paraId="58C594D9"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cashier</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w:t>
      </w:r>
      <w:r w:rsidRPr="009410FB">
        <w:rPr>
          <w:rFonts w:ascii="Consolas" w:eastAsia="Times New Roman" w:hAnsi="Consolas" w:cs="Courier New"/>
          <w:color w:val="D69D85"/>
          <w:sz w:val="20"/>
          <w:szCs w:val="20"/>
        </w:rPr>
        <w:t>Кассир</w:t>
      </w:r>
      <w:r w:rsidRPr="009410FB">
        <w:rPr>
          <w:rFonts w:ascii="Consolas" w:eastAsia="Times New Roman" w:hAnsi="Consolas" w:cs="Courier New"/>
          <w:color w:val="D69D85"/>
          <w:sz w:val="20"/>
          <w:szCs w:val="20"/>
          <w:lang w:val="en-US"/>
        </w:rPr>
        <w:t>"</w:t>
      </w:r>
      <w:r w:rsidRPr="009410FB">
        <w:rPr>
          <w:rFonts w:ascii="Consolas" w:eastAsia="Times New Roman" w:hAnsi="Consolas" w:cs="Courier New"/>
          <w:color w:val="B4B4B4"/>
          <w:sz w:val="20"/>
          <w:szCs w:val="20"/>
          <w:lang w:val="en-US"/>
        </w:rPr>
        <w:t>,</w:t>
      </w:r>
    </w:p>
    <w:p w14:paraId="2EEC3242"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senderEmail</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"ru@example.mail"</w:t>
      </w:r>
      <w:r w:rsidRPr="009410FB">
        <w:rPr>
          <w:rFonts w:ascii="Consolas" w:eastAsia="Times New Roman" w:hAnsi="Consolas" w:cs="Courier New"/>
          <w:color w:val="B4B4B4"/>
          <w:sz w:val="20"/>
          <w:szCs w:val="20"/>
          <w:lang w:val="en-US"/>
        </w:rPr>
        <w:t>,</w:t>
      </w:r>
    </w:p>
    <w:p w14:paraId="3650D742"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customerInfo</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565ECB2D" w14:textId="77777777" w:rsidR="004E637F" w:rsidRPr="004E637F"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rPr>
      </w:pPr>
      <w:r w:rsidRPr="009410FB">
        <w:rPr>
          <w:rFonts w:ascii="Consolas" w:eastAsia="Times New Roman" w:hAnsi="Consolas" w:cs="Courier New"/>
          <w:color w:val="DFDFBF"/>
          <w:sz w:val="20"/>
          <w:szCs w:val="20"/>
          <w:lang w:val="en-US"/>
        </w:rPr>
        <w:t>      </w:t>
      </w:r>
      <w:r w:rsidRPr="004E637F">
        <w:rPr>
          <w:rFonts w:ascii="Consolas" w:eastAsia="Times New Roman" w:hAnsi="Consolas" w:cs="Courier New"/>
          <w:color w:val="8ACCCF"/>
          <w:sz w:val="20"/>
          <w:szCs w:val="20"/>
        </w:rPr>
        <w:t>"</w:t>
      </w:r>
      <w:r w:rsidRPr="009410FB">
        <w:rPr>
          <w:rFonts w:ascii="Consolas" w:eastAsia="Times New Roman" w:hAnsi="Consolas" w:cs="Courier New"/>
          <w:color w:val="8ACCCF"/>
          <w:sz w:val="20"/>
          <w:szCs w:val="20"/>
          <w:lang w:val="en-US"/>
        </w:rPr>
        <w:t>name</w:t>
      </w:r>
      <w:r w:rsidRPr="004E637F">
        <w:rPr>
          <w:rFonts w:ascii="Consolas" w:eastAsia="Times New Roman" w:hAnsi="Consolas" w:cs="Courier New"/>
          <w:color w:val="8ACCCF"/>
          <w:sz w:val="20"/>
          <w:szCs w:val="20"/>
        </w:rPr>
        <w:t>"</w:t>
      </w:r>
      <w:r w:rsidRPr="004E637F">
        <w:rPr>
          <w:rFonts w:ascii="Consolas" w:eastAsia="Times New Roman" w:hAnsi="Consolas" w:cs="Courier New"/>
          <w:color w:val="B4B4B4"/>
          <w:sz w:val="20"/>
          <w:szCs w:val="20"/>
        </w:rPr>
        <w:t>:</w:t>
      </w:r>
      <w:r w:rsidRPr="009410FB">
        <w:rPr>
          <w:rFonts w:ascii="Consolas" w:eastAsia="Times New Roman" w:hAnsi="Consolas" w:cs="Courier New"/>
          <w:color w:val="DFDFBF"/>
          <w:sz w:val="20"/>
          <w:szCs w:val="20"/>
          <w:lang w:val="en-US"/>
        </w:rPr>
        <w:t> </w:t>
      </w:r>
      <w:r w:rsidRPr="004E637F">
        <w:rPr>
          <w:rFonts w:ascii="Consolas" w:eastAsia="Times New Roman" w:hAnsi="Consolas" w:cs="Courier New"/>
          <w:color w:val="D69D85"/>
          <w:sz w:val="20"/>
          <w:szCs w:val="20"/>
        </w:rPr>
        <w:t>"</w:t>
      </w:r>
      <w:r w:rsidRPr="009410FB">
        <w:rPr>
          <w:rFonts w:ascii="Consolas" w:eastAsia="Times New Roman" w:hAnsi="Consolas" w:cs="Courier New"/>
          <w:color w:val="D69D85"/>
          <w:sz w:val="20"/>
          <w:szCs w:val="20"/>
        </w:rPr>
        <w:t>Кузнецов</w:t>
      </w:r>
      <w:r w:rsidRPr="009410FB">
        <w:rPr>
          <w:rFonts w:ascii="Consolas" w:eastAsia="Times New Roman" w:hAnsi="Consolas" w:cs="Courier New"/>
          <w:color w:val="D69D85"/>
          <w:sz w:val="20"/>
          <w:szCs w:val="20"/>
          <w:lang w:val="en-US"/>
        </w:rPr>
        <w:t> </w:t>
      </w:r>
      <w:r w:rsidRPr="009410FB">
        <w:rPr>
          <w:rFonts w:ascii="Consolas" w:eastAsia="Times New Roman" w:hAnsi="Consolas" w:cs="Courier New"/>
          <w:color w:val="D69D85"/>
          <w:sz w:val="20"/>
          <w:szCs w:val="20"/>
        </w:rPr>
        <w:t>Иван</w:t>
      </w:r>
      <w:r w:rsidRPr="009410FB">
        <w:rPr>
          <w:rFonts w:ascii="Consolas" w:eastAsia="Times New Roman" w:hAnsi="Consolas" w:cs="Courier New"/>
          <w:color w:val="D69D85"/>
          <w:sz w:val="20"/>
          <w:szCs w:val="20"/>
          <w:lang w:val="en-US"/>
        </w:rPr>
        <w:t> </w:t>
      </w:r>
      <w:r w:rsidRPr="009410FB">
        <w:rPr>
          <w:rFonts w:ascii="Consolas" w:eastAsia="Times New Roman" w:hAnsi="Consolas" w:cs="Courier New"/>
          <w:color w:val="D69D85"/>
          <w:sz w:val="20"/>
          <w:szCs w:val="20"/>
        </w:rPr>
        <w:t>Петрович</w:t>
      </w:r>
      <w:r w:rsidRPr="004E637F">
        <w:rPr>
          <w:rFonts w:ascii="Consolas" w:eastAsia="Times New Roman" w:hAnsi="Consolas" w:cs="Courier New"/>
          <w:color w:val="D69D85"/>
          <w:sz w:val="20"/>
          <w:szCs w:val="20"/>
        </w:rPr>
        <w:t>"</w:t>
      </w:r>
      <w:r w:rsidRPr="004E637F">
        <w:rPr>
          <w:rFonts w:ascii="Consolas" w:eastAsia="Times New Roman" w:hAnsi="Consolas" w:cs="Courier New"/>
          <w:color w:val="B4B4B4"/>
          <w:sz w:val="20"/>
          <w:szCs w:val="20"/>
        </w:rPr>
        <w:t>,</w:t>
      </w:r>
    </w:p>
    <w:p w14:paraId="0DA57323" w14:textId="77777777" w:rsidR="004E637F" w:rsidRPr="004E637F"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rPr>
      </w:pPr>
      <w:r w:rsidRPr="009410FB">
        <w:rPr>
          <w:rFonts w:ascii="Consolas" w:eastAsia="Times New Roman" w:hAnsi="Consolas" w:cs="Courier New"/>
          <w:color w:val="DFDFBF"/>
          <w:sz w:val="20"/>
          <w:szCs w:val="20"/>
          <w:lang w:val="en-US"/>
        </w:rPr>
        <w:t>      </w:t>
      </w:r>
      <w:r w:rsidRPr="004E637F">
        <w:rPr>
          <w:rFonts w:ascii="Consolas" w:eastAsia="Times New Roman" w:hAnsi="Consolas" w:cs="Courier New"/>
          <w:color w:val="8ACCCF"/>
          <w:sz w:val="20"/>
          <w:szCs w:val="20"/>
        </w:rPr>
        <w:t>"</w:t>
      </w:r>
      <w:r w:rsidRPr="009410FB">
        <w:rPr>
          <w:rFonts w:ascii="Consolas" w:eastAsia="Times New Roman" w:hAnsi="Consolas" w:cs="Courier New"/>
          <w:color w:val="8ACCCF"/>
          <w:sz w:val="20"/>
          <w:szCs w:val="20"/>
          <w:lang w:val="en-US"/>
        </w:rPr>
        <w:t>inn</w:t>
      </w:r>
      <w:r w:rsidRPr="004E637F">
        <w:rPr>
          <w:rFonts w:ascii="Consolas" w:eastAsia="Times New Roman" w:hAnsi="Consolas" w:cs="Courier New"/>
          <w:color w:val="8ACCCF"/>
          <w:sz w:val="20"/>
          <w:szCs w:val="20"/>
        </w:rPr>
        <w:t>"</w:t>
      </w:r>
      <w:r w:rsidRPr="004E637F">
        <w:rPr>
          <w:rFonts w:ascii="Consolas" w:eastAsia="Times New Roman" w:hAnsi="Consolas" w:cs="Courier New"/>
          <w:color w:val="B4B4B4"/>
          <w:sz w:val="20"/>
          <w:szCs w:val="20"/>
        </w:rPr>
        <w:t>:</w:t>
      </w:r>
      <w:r w:rsidRPr="009410FB">
        <w:rPr>
          <w:rFonts w:ascii="Consolas" w:eastAsia="Times New Roman" w:hAnsi="Consolas" w:cs="Courier New"/>
          <w:color w:val="DFDFBF"/>
          <w:sz w:val="20"/>
          <w:szCs w:val="20"/>
          <w:lang w:val="en-US"/>
        </w:rPr>
        <w:t> </w:t>
      </w:r>
      <w:r w:rsidRPr="004E637F">
        <w:rPr>
          <w:rFonts w:ascii="Consolas" w:eastAsia="Times New Roman" w:hAnsi="Consolas" w:cs="Courier New"/>
          <w:color w:val="D69D85"/>
          <w:sz w:val="20"/>
          <w:szCs w:val="20"/>
        </w:rPr>
        <w:t>"7725327863"</w:t>
      </w:r>
      <w:r w:rsidRPr="004E637F">
        <w:rPr>
          <w:rFonts w:ascii="Consolas" w:eastAsia="Times New Roman" w:hAnsi="Consolas" w:cs="Courier New"/>
          <w:color w:val="B4B4B4"/>
          <w:sz w:val="20"/>
          <w:szCs w:val="20"/>
        </w:rPr>
        <w:t>,</w:t>
      </w:r>
    </w:p>
    <w:p w14:paraId="1F3ECDE0"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birthDate</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"15.09.1988"</w:t>
      </w:r>
      <w:r w:rsidRPr="009410FB">
        <w:rPr>
          <w:rFonts w:ascii="Consolas" w:eastAsia="Times New Roman" w:hAnsi="Consolas" w:cs="Courier New"/>
          <w:color w:val="B4B4B4"/>
          <w:sz w:val="20"/>
          <w:szCs w:val="20"/>
          <w:lang w:val="en-US"/>
        </w:rPr>
        <w:t>,</w:t>
      </w:r>
    </w:p>
    <w:p w14:paraId="476CBAC7"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citizenship</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"643"</w:t>
      </w:r>
      <w:r w:rsidRPr="009410FB">
        <w:rPr>
          <w:rFonts w:ascii="Consolas" w:eastAsia="Times New Roman" w:hAnsi="Consolas" w:cs="Courier New"/>
          <w:color w:val="B4B4B4"/>
          <w:sz w:val="20"/>
          <w:szCs w:val="20"/>
          <w:lang w:val="en-US"/>
        </w:rPr>
        <w:t>,</w:t>
      </w:r>
    </w:p>
    <w:p w14:paraId="31464B2C"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identityDocumentCode</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"01"</w:t>
      </w:r>
      <w:r w:rsidRPr="009410FB">
        <w:rPr>
          <w:rFonts w:ascii="Consolas" w:eastAsia="Times New Roman" w:hAnsi="Consolas" w:cs="Courier New"/>
          <w:color w:val="B4B4B4"/>
          <w:sz w:val="20"/>
          <w:szCs w:val="20"/>
          <w:lang w:val="en-US"/>
        </w:rPr>
        <w:t>,</w:t>
      </w:r>
    </w:p>
    <w:p w14:paraId="70BE9985"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identityDocumentData</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"multipassport"</w:t>
      </w:r>
      <w:r w:rsidRPr="009410FB">
        <w:rPr>
          <w:rFonts w:ascii="Consolas" w:eastAsia="Times New Roman" w:hAnsi="Consolas" w:cs="Courier New"/>
          <w:color w:val="B4B4B4"/>
          <w:sz w:val="20"/>
          <w:szCs w:val="20"/>
          <w:lang w:val="en-US"/>
        </w:rPr>
        <w:t>,</w:t>
      </w:r>
    </w:p>
    <w:p w14:paraId="5B14688B"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address</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w:t>
      </w:r>
      <w:r w:rsidRPr="009410FB">
        <w:rPr>
          <w:rFonts w:ascii="Consolas" w:eastAsia="Times New Roman" w:hAnsi="Consolas" w:cs="Courier New"/>
          <w:color w:val="D69D85"/>
          <w:sz w:val="20"/>
          <w:szCs w:val="20"/>
        </w:rPr>
        <w:t>Басеенная</w:t>
      </w:r>
      <w:r w:rsidRPr="009410FB">
        <w:rPr>
          <w:rFonts w:ascii="Consolas" w:eastAsia="Times New Roman" w:hAnsi="Consolas" w:cs="Courier New"/>
          <w:color w:val="D69D85"/>
          <w:sz w:val="20"/>
          <w:szCs w:val="20"/>
          <w:lang w:val="en-US"/>
        </w:rPr>
        <w:t> 36"</w:t>
      </w:r>
    </w:p>
    <w:p w14:paraId="38FB859F"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2441F889"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operationalAttribute</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11E85618"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date</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"2021-08-12T18:36:16"</w:t>
      </w:r>
      <w:r w:rsidRPr="009410FB">
        <w:rPr>
          <w:rFonts w:ascii="Consolas" w:eastAsia="Times New Roman" w:hAnsi="Consolas" w:cs="Courier New"/>
          <w:color w:val="B4B4B4"/>
          <w:sz w:val="20"/>
          <w:szCs w:val="20"/>
          <w:lang w:val="en-US"/>
        </w:rPr>
        <w:t>,</w:t>
      </w:r>
    </w:p>
    <w:p w14:paraId="193BA4A6"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id</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6E96BE"/>
          <w:sz w:val="20"/>
          <w:szCs w:val="20"/>
          <w:lang w:val="en-US"/>
        </w:rPr>
        <w:t>0</w:t>
      </w:r>
      <w:r w:rsidRPr="009410FB">
        <w:rPr>
          <w:rFonts w:ascii="Consolas" w:eastAsia="Times New Roman" w:hAnsi="Consolas" w:cs="Courier New"/>
          <w:color w:val="B4B4B4"/>
          <w:sz w:val="20"/>
          <w:szCs w:val="20"/>
          <w:lang w:val="en-US"/>
        </w:rPr>
        <w:t>,</w:t>
      </w:r>
    </w:p>
    <w:p w14:paraId="20282430"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lastRenderedPageBreak/>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value</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"operational"</w:t>
      </w:r>
    </w:p>
    <w:p w14:paraId="3F00FB89"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23BE9628"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industryAttribute</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619338C6"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foivId</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"010"</w:t>
      </w:r>
      <w:r w:rsidRPr="009410FB">
        <w:rPr>
          <w:rFonts w:ascii="Consolas" w:eastAsia="Times New Roman" w:hAnsi="Consolas" w:cs="Courier New"/>
          <w:color w:val="B4B4B4"/>
          <w:sz w:val="20"/>
          <w:szCs w:val="20"/>
          <w:lang w:val="en-US"/>
        </w:rPr>
        <w:t>,</w:t>
      </w:r>
    </w:p>
    <w:p w14:paraId="67F5DF44"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causeDocumentDate</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"11.08.2021"</w:t>
      </w:r>
      <w:r w:rsidRPr="009410FB">
        <w:rPr>
          <w:rFonts w:ascii="Consolas" w:eastAsia="Times New Roman" w:hAnsi="Consolas" w:cs="Courier New"/>
          <w:color w:val="B4B4B4"/>
          <w:sz w:val="20"/>
          <w:szCs w:val="20"/>
          <w:lang w:val="en-US"/>
        </w:rPr>
        <w:t>,</w:t>
      </w:r>
    </w:p>
    <w:p w14:paraId="5E831DA6"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causeDocumentNumber</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"999"</w:t>
      </w:r>
      <w:r w:rsidRPr="009410FB">
        <w:rPr>
          <w:rFonts w:ascii="Consolas" w:eastAsia="Times New Roman" w:hAnsi="Consolas" w:cs="Courier New"/>
          <w:color w:val="B4B4B4"/>
          <w:sz w:val="20"/>
          <w:szCs w:val="20"/>
          <w:lang w:val="en-US"/>
        </w:rPr>
        <w:t>,</w:t>
      </w:r>
    </w:p>
    <w:p w14:paraId="6715635C"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value</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"industry"</w:t>
      </w:r>
    </w:p>
    <w:p w14:paraId="3A91BC81"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03F972EA"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ffdVersion</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6E96BE"/>
          <w:sz w:val="20"/>
          <w:szCs w:val="20"/>
          <w:lang w:val="en-US"/>
        </w:rPr>
        <w:t>4</w:t>
      </w:r>
    </w:p>
    <w:p w14:paraId="13BA2A84"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B4B4B4"/>
          <w:sz w:val="20"/>
          <w:szCs w:val="20"/>
          <w:lang w:val="en-US"/>
        </w:rPr>
        <w:t>},</w:t>
      </w:r>
    </w:p>
    <w:p w14:paraId="67FDC392"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meta</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"some meta"</w:t>
      </w:r>
      <w:r w:rsidRPr="009410FB">
        <w:rPr>
          <w:rFonts w:ascii="Consolas" w:eastAsia="Times New Roman" w:hAnsi="Consolas" w:cs="Courier New"/>
          <w:color w:val="B4B4B4"/>
          <w:sz w:val="20"/>
          <w:szCs w:val="20"/>
          <w:lang w:val="en-US"/>
        </w:rPr>
        <w:t>,</w:t>
      </w:r>
    </w:p>
    <w:p w14:paraId="0D44AC08"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lang w:val="en-US"/>
        </w:rPr>
        <w:t>"</w:t>
      </w:r>
      <w:proofErr w:type="gramStart"/>
      <w:r w:rsidRPr="009410FB">
        <w:rPr>
          <w:rFonts w:ascii="Consolas" w:eastAsia="Times New Roman" w:hAnsi="Consolas" w:cs="Courier New"/>
          <w:color w:val="8ACCCF"/>
          <w:sz w:val="20"/>
          <w:szCs w:val="20"/>
          <w:lang w:val="en-US"/>
        </w:rPr>
        <w:t>callbackUrl</w:t>
      </w:r>
      <w:proofErr w:type="gramEnd"/>
      <w:r w:rsidRPr="009410FB">
        <w:rPr>
          <w:rFonts w:ascii="Consolas" w:eastAsia="Times New Roman" w:hAnsi="Consolas" w:cs="Courier New"/>
          <w:color w:val="8ACCCF"/>
          <w:sz w:val="20"/>
          <w:szCs w:val="20"/>
          <w:lang w:val="en-US"/>
        </w:rPr>
        <w:t>"</w:t>
      </w:r>
      <w:r w:rsidRPr="009410FB">
        <w:rPr>
          <w:rFonts w:ascii="Consolas" w:eastAsia="Times New Roman" w:hAnsi="Consolas" w:cs="Courier New"/>
          <w:color w:val="B4B4B4"/>
          <w:sz w:val="20"/>
          <w:szCs w:val="20"/>
          <w:lang w:val="en-US"/>
        </w:rPr>
        <w:t>:</w:t>
      </w: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D69D85"/>
          <w:sz w:val="20"/>
          <w:szCs w:val="20"/>
          <w:lang w:val="en-US"/>
        </w:rPr>
        <w:t>"http://call.back/?doc=2"</w:t>
      </w:r>
      <w:r w:rsidRPr="009410FB">
        <w:rPr>
          <w:rFonts w:ascii="Consolas" w:eastAsia="Times New Roman" w:hAnsi="Consolas" w:cs="Courier New"/>
          <w:color w:val="B4B4B4"/>
          <w:sz w:val="20"/>
          <w:szCs w:val="20"/>
          <w:lang w:val="en-US"/>
        </w:rPr>
        <w:t>,</w:t>
      </w:r>
    </w:p>
    <w:p w14:paraId="1E886947"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rPr>
      </w:pPr>
      <w:r w:rsidRPr="009410FB">
        <w:rPr>
          <w:rFonts w:ascii="Consolas" w:eastAsia="Times New Roman" w:hAnsi="Consolas" w:cs="Courier New"/>
          <w:color w:val="DFDFBF"/>
          <w:sz w:val="20"/>
          <w:szCs w:val="20"/>
          <w:lang w:val="en-US"/>
        </w:rPr>
        <w:t>  </w:t>
      </w:r>
      <w:r w:rsidRPr="009410FB">
        <w:rPr>
          <w:rFonts w:ascii="Consolas" w:eastAsia="Times New Roman" w:hAnsi="Consolas" w:cs="Courier New"/>
          <w:color w:val="8ACCCF"/>
          <w:sz w:val="20"/>
          <w:szCs w:val="20"/>
        </w:rPr>
        <w:t>"ignoreItemCodeCheck"</w:t>
      </w:r>
      <w:r w:rsidRPr="009410FB">
        <w:rPr>
          <w:rFonts w:ascii="Consolas" w:eastAsia="Times New Roman" w:hAnsi="Consolas" w:cs="Courier New"/>
          <w:color w:val="B4B4B4"/>
          <w:sz w:val="20"/>
          <w:szCs w:val="20"/>
        </w:rPr>
        <w:t>:</w:t>
      </w:r>
      <w:r w:rsidRPr="009410FB">
        <w:rPr>
          <w:rFonts w:ascii="Consolas" w:eastAsia="Times New Roman" w:hAnsi="Consolas" w:cs="Courier New"/>
          <w:color w:val="DFDFBF"/>
          <w:sz w:val="20"/>
          <w:szCs w:val="20"/>
        </w:rPr>
        <w:t> </w:t>
      </w:r>
      <w:r w:rsidRPr="009410FB">
        <w:rPr>
          <w:rFonts w:ascii="Consolas" w:eastAsia="Times New Roman" w:hAnsi="Consolas" w:cs="Courier New"/>
          <w:color w:val="EFC986"/>
          <w:sz w:val="20"/>
          <w:szCs w:val="20"/>
        </w:rPr>
        <w:t>false</w:t>
      </w:r>
    </w:p>
    <w:p w14:paraId="723B8F5F" w14:textId="77777777" w:rsidR="004E637F" w:rsidRPr="009410FB"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rPr>
      </w:pPr>
      <w:r w:rsidRPr="009410FB">
        <w:rPr>
          <w:rFonts w:ascii="Consolas" w:eastAsia="Times New Roman" w:hAnsi="Consolas" w:cs="Courier New"/>
          <w:color w:val="B4B4B4"/>
          <w:sz w:val="20"/>
          <w:szCs w:val="20"/>
        </w:rPr>
        <w:t>}</w:t>
      </w:r>
    </w:p>
    <w:p w14:paraId="0861479D" w14:textId="77777777" w:rsidR="004E637F" w:rsidRPr="00567318" w:rsidRDefault="00F14AA7" w:rsidP="004E637F">
      <w:pPr>
        <w:pStyle w:val="3"/>
        <w:rPr>
          <w:rFonts w:ascii="Verdana" w:hAnsi="Verdana" w:cs="Arial"/>
          <w:lang w:val="en-US"/>
        </w:rPr>
      </w:pPr>
      <w:r>
        <w:rPr>
          <w:sz w:val="22"/>
          <w:lang w:val="en-US"/>
        </w:rPr>
        <w:br/>
      </w:r>
      <w:r w:rsidR="004E637F">
        <w:rPr>
          <w:sz w:val="22"/>
          <w:lang w:val="en-US"/>
        </w:rPr>
        <w:br/>
      </w:r>
      <w:bookmarkStart w:id="342" w:name="_Toc507539858"/>
      <w:bookmarkStart w:id="343" w:name="_Toc59045197"/>
      <w:r w:rsidR="004E637F" w:rsidRPr="00567318">
        <w:t xml:space="preserve">2.1.2 </w:t>
      </w:r>
      <w:bookmarkEnd w:id="342"/>
      <w:r w:rsidR="004E637F" w:rsidRPr="00567318">
        <w:rPr>
          <w:lang w:val="en-US"/>
        </w:rPr>
        <w:t>Response body</w:t>
      </w:r>
      <w:bookmarkEnd w:id="343"/>
    </w:p>
    <w:p w14:paraId="51221424" w14:textId="7C8681DE" w:rsidR="004E637F" w:rsidRDefault="004E637F" w:rsidP="004F178F">
      <w:pPr>
        <w:rPr>
          <w:sz w:val="22"/>
          <w:lang w:val="en-US"/>
        </w:rPr>
      </w:pPr>
      <w:r>
        <w:rPr>
          <w:sz w:val="22"/>
          <w:lang w:val="en-US"/>
        </w:rPr>
        <w:br/>
      </w:r>
    </w:p>
    <w:tbl>
      <w:tblPr>
        <w:tblStyle w:val="a5"/>
        <w:tblW w:w="10283" w:type="dxa"/>
        <w:tblLook w:val="04A0" w:firstRow="1" w:lastRow="0" w:firstColumn="1" w:lastColumn="0" w:noHBand="0" w:noVBand="1"/>
      </w:tblPr>
      <w:tblGrid>
        <w:gridCol w:w="1813"/>
        <w:gridCol w:w="5150"/>
        <w:gridCol w:w="3320"/>
      </w:tblGrid>
      <w:tr w:rsidR="004E637F" w:rsidRPr="00567318" w14:paraId="1832ECDE" w14:textId="77777777" w:rsidTr="00DC1FDE">
        <w:tc>
          <w:tcPr>
            <w:tcW w:w="1813" w:type="dxa"/>
          </w:tcPr>
          <w:p w14:paraId="236B80E5" w14:textId="77777777" w:rsidR="004E637F" w:rsidRPr="00567318" w:rsidRDefault="004E637F" w:rsidP="00DC1FDE">
            <w:pPr>
              <w:rPr>
                <w:rFonts w:cs="Arial"/>
                <w:sz w:val="22"/>
                <w:lang w:val="en-US"/>
              </w:rPr>
            </w:pPr>
            <w:r w:rsidRPr="00567318">
              <w:rPr>
                <w:rFonts w:cs="Arial"/>
                <w:sz w:val="22"/>
                <w:lang w:val="en-US"/>
              </w:rPr>
              <w:t>errors</w:t>
            </w:r>
          </w:p>
        </w:tc>
        <w:tc>
          <w:tcPr>
            <w:tcW w:w="5150" w:type="dxa"/>
          </w:tcPr>
          <w:p w14:paraId="6E3CA688" w14:textId="77777777" w:rsidR="004E637F" w:rsidRPr="00567318" w:rsidRDefault="004E637F" w:rsidP="00DC1FDE">
            <w:pPr>
              <w:rPr>
                <w:rFonts w:cs="Arial"/>
                <w:sz w:val="22"/>
                <w:lang w:val="en-US"/>
              </w:rPr>
            </w:pPr>
            <w:r w:rsidRPr="00567318">
              <w:rPr>
                <w:rFonts w:cs="Arial"/>
                <w:sz w:val="22"/>
                <w:lang w:val="en-US"/>
              </w:rPr>
              <w:t>Array of request processing errors</w:t>
            </w:r>
          </w:p>
        </w:tc>
        <w:tc>
          <w:tcPr>
            <w:tcW w:w="3320" w:type="dxa"/>
          </w:tcPr>
          <w:p w14:paraId="27CDAB57" w14:textId="77777777" w:rsidR="004E637F" w:rsidRPr="00567318" w:rsidRDefault="004E637F" w:rsidP="00DC1FDE">
            <w:pPr>
              <w:rPr>
                <w:rFonts w:cs="Arial"/>
                <w:sz w:val="22"/>
                <w:lang w:val="en-US"/>
              </w:rPr>
            </w:pPr>
            <w:r w:rsidRPr="00567318">
              <w:rPr>
                <w:rFonts w:cs="Arial"/>
                <w:sz w:val="22"/>
                <w:lang w:val="en-US"/>
              </w:rPr>
              <w:t>Array of strings</w:t>
            </w:r>
          </w:p>
        </w:tc>
      </w:tr>
    </w:tbl>
    <w:p w14:paraId="74AE689E" w14:textId="0DC1713E" w:rsidR="004F178F" w:rsidRPr="00567318" w:rsidRDefault="00F14AA7" w:rsidP="004F178F">
      <w:pPr>
        <w:rPr>
          <w:sz w:val="22"/>
          <w:lang w:val="en-US"/>
        </w:rPr>
      </w:pPr>
      <w:r>
        <w:rPr>
          <w:sz w:val="22"/>
          <w:lang w:val="en-US"/>
        </w:rPr>
        <w:br/>
      </w:r>
      <w:r w:rsidR="00EE4785" w:rsidRPr="00567318">
        <w:rPr>
          <w:sz w:val="22"/>
          <w:lang w:val="en-US"/>
        </w:rPr>
        <w:t>Example of an error response:</w:t>
      </w:r>
    </w:p>
    <w:p w14:paraId="61F0748D" w14:textId="77777777" w:rsidR="00EE4785" w:rsidRPr="00567318" w:rsidRDefault="00EE4785" w:rsidP="004F178F">
      <w:pPr>
        <w:rPr>
          <w:sz w:val="22"/>
          <w:lang w:val="en-US"/>
        </w:rPr>
      </w:pPr>
    </w:p>
    <w:p w14:paraId="60B42880" w14:textId="77777777" w:rsidR="004F178F" w:rsidRPr="00567318" w:rsidRDefault="004F178F" w:rsidP="004F178F">
      <w:pPr>
        <w:pStyle w:val="HTML"/>
        <w:shd w:val="clear" w:color="auto" w:fill="333333"/>
        <w:rPr>
          <w:rFonts w:ascii="Consolas" w:hAnsi="Consolas" w:cs="Consolas"/>
          <w:color w:val="DFDFBF"/>
          <w:sz w:val="16"/>
          <w:szCs w:val="18"/>
        </w:rPr>
      </w:pPr>
      <w:r w:rsidRPr="00567318">
        <w:rPr>
          <w:rFonts w:ascii="Consolas" w:hAnsi="Consolas" w:cs="Consolas"/>
          <w:color w:val="DFDFBF"/>
          <w:sz w:val="16"/>
          <w:szCs w:val="18"/>
        </w:rPr>
        <w:t>{</w:t>
      </w:r>
    </w:p>
    <w:p w14:paraId="7A82AA30" w14:textId="77777777" w:rsidR="004F178F" w:rsidRPr="00567318" w:rsidRDefault="004F178F" w:rsidP="004F178F">
      <w:pPr>
        <w:pStyle w:val="HTML"/>
        <w:shd w:val="clear" w:color="auto" w:fill="333333"/>
        <w:rPr>
          <w:rFonts w:ascii="Consolas" w:hAnsi="Consolas" w:cs="Consolas"/>
          <w:color w:val="DFDFBF"/>
          <w:sz w:val="16"/>
          <w:szCs w:val="18"/>
        </w:rPr>
      </w:pPr>
      <w:r w:rsidRPr="00567318">
        <w:rPr>
          <w:rFonts w:ascii="Consolas" w:hAnsi="Consolas" w:cs="Consolas"/>
          <w:color w:val="DFDFBF"/>
          <w:sz w:val="16"/>
          <w:szCs w:val="18"/>
        </w:rPr>
        <w:t>  </w:t>
      </w:r>
      <w:r w:rsidRPr="00567318">
        <w:rPr>
          <w:rFonts w:ascii="Consolas" w:hAnsi="Consolas" w:cs="Consolas"/>
          <w:color w:val="8ACCCF"/>
          <w:sz w:val="16"/>
          <w:szCs w:val="18"/>
        </w:rPr>
        <w:t>"errors"</w:t>
      </w:r>
      <w:r w:rsidRPr="00567318">
        <w:rPr>
          <w:rFonts w:ascii="Consolas" w:hAnsi="Consolas" w:cs="Consolas"/>
          <w:color w:val="DFDFBF"/>
          <w:sz w:val="16"/>
          <w:szCs w:val="18"/>
        </w:rPr>
        <w:t>: [</w:t>
      </w:r>
    </w:p>
    <w:p w14:paraId="01C7DEAA" w14:textId="77777777" w:rsidR="004F178F" w:rsidRPr="00567318" w:rsidRDefault="004F178F" w:rsidP="004F178F">
      <w:pPr>
        <w:pStyle w:val="HTML"/>
        <w:shd w:val="clear" w:color="auto" w:fill="333333"/>
        <w:rPr>
          <w:rFonts w:ascii="Consolas" w:hAnsi="Consolas" w:cs="Consolas"/>
          <w:color w:val="DFDFBF"/>
          <w:sz w:val="16"/>
          <w:szCs w:val="18"/>
        </w:rPr>
      </w:pPr>
      <w:r w:rsidRPr="00567318">
        <w:rPr>
          <w:rFonts w:ascii="Consolas" w:hAnsi="Consolas" w:cs="Consolas"/>
          <w:color w:val="DFDFBF"/>
          <w:sz w:val="16"/>
          <w:szCs w:val="18"/>
        </w:rPr>
        <w:t>    </w:t>
      </w:r>
      <w:r w:rsidRPr="00567318">
        <w:rPr>
          <w:rFonts w:ascii="Consolas" w:hAnsi="Consolas" w:cs="Consolas"/>
          <w:color w:val="DFAF8F"/>
          <w:sz w:val="16"/>
          <w:szCs w:val="18"/>
        </w:rPr>
        <w:t>"Не указан идентификатор документа 'Id'"</w:t>
      </w:r>
      <w:r w:rsidRPr="00567318">
        <w:rPr>
          <w:rFonts w:ascii="Consolas" w:hAnsi="Consolas" w:cs="Consolas"/>
          <w:color w:val="DFDFBF"/>
          <w:sz w:val="16"/>
          <w:szCs w:val="18"/>
        </w:rPr>
        <w:t>,</w:t>
      </w:r>
    </w:p>
    <w:p w14:paraId="6BB5D089" w14:textId="77777777" w:rsidR="004F178F" w:rsidRPr="00567318" w:rsidRDefault="004F178F" w:rsidP="004F178F">
      <w:pPr>
        <w:pStyle w:val="HTML"/>
        <w:shd w:val="clear" w:color="auto" w:fill="333333"/>
        <w:rPr>
          <w:rFonts w:ascii="Consolas" w:hAnsi="Consolas" w:cs="Consolas"/>
          <w:color w:val="DFDFBF"/>
          <w:sz w:val="16"/>
          <w:szCs w:val="18"/>
        </w:rPr>
      </w:pPr>
      <w:r w:rsidRPr="00567318">
        <w:rPr>
          <w:rFonts w:ascii="Consolas" w:hAnsi="Consolas" w:cs="Consolas"/>
          <w:color w:val="DFDFBF"/>
          <w:sz w:val="16"/>
          <w:szCs w:val="18"/>
        </w:rPr>
        <w:t>    </w:t>
      </w:r>
      <w:r w:rsidRPr="00567318">
        <w:rPr>
          <w:rFonts w:ascii="Consolas" w:hAnsi="Consolas" w:cs="Consolas"/>
          <w:color w:val="DFAF8F"/>
          <w:sz w:val="16"/>
          <w:szCs w:val="18"/>
        </w:rPr>
        <w:t>"Не указан ИНН организации 'INN'"</w:t>
      </w:r>
      <w:r w:rsidRPr="00567318">
        <w:rPr>
          <w:rFonts w:ascii="Consolas" w:hAnsi="Consolas" w:cs="Consolas"/>
          <w:color w:val="DFDFBF"/>
          <w:sz w:val="16"/>
          <w:szCs w:val="18"/>
        </w:rPr>
        <w:t>,</w:t>
      </w:r>
    </w:p>
    <w:p w14:paraId="390DFB21" w14:textId="77777777" w:rsidR="004F178F" w:rsidRPr="00567318" w:rsidRDefault="004F178F" w:rsidP="004F178F">
      <w:pPr>
        <w:pStyle w:val="HTML"/>
        <w:shd w:val="clear" w:color="auto" w:fill="333333"/>
        <w:rPr>
          <w:rFonts w:ascii="Consolas" w:hAnsi="Consolas" w:cs="Consolas"/>
          <w:color w:val="DFDFBF"/>
          <w:sz w:val="16"/>
          <w:szCs w:val="18"/>
        </w:rPr>
      </w:pPr>
      <w:r w:rsidRPr="00567318">
        <w:rPr>
          <w:rFonts w:ascii="Consolas" w:hAnsi="Consolas" w:cs="Consolas"/>
          <w:color w:val="DFDFBF"/>
          <w:sz w:val="16"/>
          <w:szCs w:val="18"/>
        </w:rPr>
        <w:t>    </w:t>
      </w:r>
      <w:r w:rsidRPr="00567318">
        <w:rPr>
          <w:rFonts w:ascii="Consolas" w:hAnsi="Consolas" w:cs="Consolas"/>
          <w:color w:val="DFAF8F"/>
          <w:sz w:val="16"/>
          <w:szCs w:val="18"/>
        </w:rPr>
        <w:t>"Отсутствует содержимое документа 'Content'"</w:t>
      </w:r>
    </w:p>
    <w:p w14:paraId="6867E5FF" w14:textId="77777777" w:rsidR="004F178F" w:rsidRPr="00567318" w:rsidRDefault="004F178F" w:rsidP="004F178F">
      <w:pPr>
        <w:pStyle w:val="HTML"/>
        <w:shd w:val="clear" w:color="auto" w:fill="333333"/>
        <w:rPr>
          <w:rFonts w:ascii="Consolas" w:hAnsi="Consolas" w:cs="Consolas"/>
          <w:color w:val="DFDFBF"/>
          <w:sz w:val="16"/>
          <w:szCs w:val="18"/>
        </w:rPr>
      </w:pPr>
      <w:r w:rsidRPr="00567318">
        <w:rPr>
          <w:rFonts w:ascii="Consolas" w:hAnsi="Consolas" w:cs="Consolas"/>
          <w:color w:val="DFDFBF"/>
          <w:sz w:val="16"/>
          <w:szCs w:val="18"/>
        </w:rPr>
        <w:t>  ]</w:t>
      </w:r>
    </w:p>
    <w:p w14:paraId="74EF4CA3" w14:textId="77777777" w:rsidR="004F178F" w:rsidRPr="00567318" w:rsidRDefault="004F178F" w:rsidP="004F178F">
      <w:pPr>
        <w:pStyle w:val="HTML"/>
        <w:shd w:val="clear" w:color="auto" w:fill="333333"/>
        <w:rPr>
          <w:rFonts w:ascii="Consolas" w:hAnsi="Consolas" w:cs="Consolas"/>
          <w:color w:val="DFDFBF"/>
          <w:sz w:val="16"/>
          <w:szCs w:val="18"/>
        </w:rPr>
      </w:pPr>
      <w:r w:rsidRPr="00567318">
        <w:rPr>
          <w:rFonts w:ascii="Consolas" w:hAnsi="Consolas" w:cs="Consolas"/>
          <w:color w:val="DFDFBF"/>
          <w:sz w:val="16"/>
          <w:szCs w:val="18"/>
        </w:rPr>
        <w:t>}</w:t>
      </w:r>
    </w:p>
    <w:p w14:paraId="5C8495F6" w14:textId="77777777" w:rsidR="00540332" w:rsidRPr="00567318" w:rsidRDefault="00540332" w:rsidP="00540332">
      <w:pPr>
        <w:spacing w:after="160" w:line="259" w:lineRule="auto"/>
        <w:rPr>
          <w:rFonts w:cs="Arial"/>
          <w:sz w:val="22"/>
        </w:rPr>
      </w:pPr>
      <w:bookmarkStart w:id="344" w:name="OLE_LINK280"/>
      <w:bookmarkStart w:id="345" w:name="OLE_LINK281"/>
      <w:bookmarkStart w:id="346" w:name="_Toc507539859"/>
      <w:bookmarkStart w:id="347" w:name="OLE_LINK98"/>
      <w:bookmarkStart w:id="348" w:name="OLE_LINK99"/>
      <w:bookmarkStart w:id="349" w:name="OLE_LINK255"/>
      <w:bookmarkStart w:id="350" w:name="OLE_LINK256"/>
      <w:bookmarkStart w:id="351" w:name="OLE_LINK278"/>
      <w:bookmarkStart w:id="352" w:name="OLE_LINK279"/>
      <w:bookmarkEnd w:id="340"/>
      <w:bookmarkEnd w:id="341"/>
    </w:p>
    <w:p w14:paraId="3407A973" w14:textId="0C380781" w:rsidR="004F178F" w:rsidRPr="00567318" w:rsidRDefault="004F178F" w:rsidP="007624AA">
      <w:pPr>
        <w:pStyle w:val="2"/>
        <w:rPr>
          <w:rFonts w:cs="Arial"/>
          <w:sz w:val="24"/>
        </w:rPr>
      </w:pPr>
      <w:bookmarkStart w:id="353" w:name="_2.2_Receipt_status"/>
      <w:bookmarkStart w:id="354" w:name="_Toc59045198"/>
      <w:bookmarkEnd w:id="353"/>
      <w:r w:rsidRPr="00567318">
        <w:rPr>
          <w:sz w:val="24"/>
        </w:rPr>
        <w:t xml:space="preserve">2.2 </w:t>
      </w:r>
      <w:bookmarkEnd w:id="344"/>
      <w:bookmarkEnd w:id="345"/>
      <w:bookmarkEnd w:id="346"/>
      <w:r w:rsidR="003E76EB" w:rsidRPr="00567318">
        <w:rPr>
          <w:sz w:val="24"/>
          <w:lang w:val="en-US"/>
        </w:rPr>
        <w:t>Receipt</w:t>
      </w:r>
      <w:r w:rsidR="003E76EB" w:rsidRPr="00567318">
        <w:rPr>
          <w:sz w:val="24"/>
        </w:rPr>
        <w:t xml:space="preserve"> </w:t>
      </w:r>
      <w:r w:rsidR="003E76EB" w:rsidRPr="00567318">
        <w:rPr>
          <w:sz w:val="24"/>
          <w:lang w:val="en-US"/>
        </w:rPr>
        <w:t>status</w:t>
      </w:r>
      <w:bookmarkEnd w:id="354"/>
    </w:p>
    <w:p w14:paraId="24FC6111" w14:textId="77777777" w:rsidR="004F178F" w:rsidRPr="00567318" w:rsidRDefault="004F178F" w:rsidP="004F178F">
      <w:pPr>
        <w:rPr>
          <w:rFonts w:cs="Arial"/>
          <w:sz w:val="22"/>
        </w:rPr>
      </w:pPr>
    </w:p>
    <w:p w14:paraId="01249D2D" w14:textId="77777777" w:rsidR="004F178F" w:rsidRPr="00567318" w:rsidRDefault="003E76EB" w:rsidP="004F178F">
      <w:pPr>
        <w:rPr>
          <w:rFonts w:cs="Arial"/>
          <w:sz w:val="22"/>
          <w:lang w:val="en-US"/>
        </w:rPr>
      </w:pPr>
      <w:r w:rsidRPr="00567318">
        <w:rPr>
          <w:rFonts w:cs="Arial"/>
          <w:sz w:val="22"/>
          <w:lang w:val="en-US"/>
        </w:rPr>
        <w:t>Request</w:t>
      </w:r>
      <w:r w:rsidR="004F178F" w:rsidRPr="00567318">
        <w:rPr>
          <w:rFonts w:cs="Arial"/>
          <w:sz w:val="22"/>
          <w:lang w:val="en-US"/>
        </w:rPr>
        <w:t xml:space="preserve">: </w:t>
      </w:r>
      <w:r w:rsidR="004F178F" w:rsidRPr="00567318">
        <w:rPr>
          <w:rFonts w:cs="Arial"/>
          <w:b/>
          <w:sz w:val="22"/>
          <w:lang w:val="en-US"/>
        </w:rPr>
        <w:t>GET</w:t>
      </w:r>
      <w:r w:rsidR="004F178F" w:rsidRPr="00567318">
        <w:rPr>
          <w:rFonts w:cs="Arial"/>
          <w:sz w:val="22"/>
          <w:lang w:val="en-US"/>
        </w:rPr>
        <w:t xml:space="preserve"> </w:t>
      </w:r>
      <w:r w:rsidR="004F178F" w:rsidRPr="00567318">
        <w:rPr>
          <w:rFonts w:cs="Arial"/>
          <w:b/>
          <w:sz w:val="22"/>
          <w:lang w:val="en-US"/>
        </w:rPr>
        <w:t>/api/v2/documents</w:t>
      </w:r>
      <w:proofErr w:type="gramStart"/>
      <w:r w:rsidR="004F178F" w:rsidRPr="00567318">
        <w:rPr>
          <w:rFonts w:cs="Arial"/>
          <w:b/>
          <w:sz w:val="22"/>
          <w:lang w:val="en-US"/>
        </w:rPr>
        <w:t>/</w:t>
      </w:r>
      <w:bookmarkStart w:id="355" w:name="OLE_LINK57"/>
      <w:bookmarkStart w:id="356" w:name="OLE_LINK58"/>
      <w:r w:rsidR="004F178F" w:rsidRPr="00567318">
        <w:rPr>
          <w:rFonts w:cs="Arial"/>
          <w:b/>
          <w:sz w:val="22"/>
          <w:lang w:val="en-US"/>
        </w:rPr>
        <w:t>{</w:t>
      </w:r>
      <w:proofErr w:type="gramEnd"/>
      <w:r w:rsidR="004F178F" w:rsidRPr="00567318">
        <w:rPr>
          <w:rFonts w:cs="Arial"/>
          <w:b/>
          <w:sz w:val="22"/>
          <w:lang w:val="en-US"/>
        </w:rPr>
        <w:t>inn}</w:t>
      </w:r>
      <w:bookmarkEnd w:id="355"/>
      <w:bookmarkEnd w:id="356"/>
      <w:r w:rsidR="004F178F" w:rsidRPr="00567318">
        <w:rPr>
          <w:rFonts w:cs="Arial"/>
          <w:b/>
          <w:sz w:val="22"/>
          <w:lang w:val="en-US"/>
        </w:rPr>
        <w:t>/status</w:t>
      </w:r>
      <w:bookmarkStart w:id="357" w:name="OLE_LINK55"/>
      <w:bookmarkStart w:id="358" w:name="OLE_LINK56"/>
      <w:r w:rsidR="004F178F" w:rsidRPr="00567318">
        <w:rPr>
          <w:rFonts w:cs="Arial"/>
          <w:b/>
          <w:sz w:val="22"/>
          <w:lang w:val="en-US"/>
        </w:rPr>
        <w:t>/{</w:t>
      </w:r>
      <w:bookmarkEnd w:id="357"/>
      <w:bookmarkEnd w:id="358"/>
      <w:r w:rsidR="004F178F" w:rsidRPr="00567318">
        <w:rPr>
          <w:rFonts w:cs="Arial"/>
          <w:b/>
          <w:sz w:val="22"/>
          <w:lang w:val="en-US"/>
        </w:rPr>
        <w:t>document_id}</w:t>
      </w:r>
    </w:p>
    <w:bookmarkEnd w:id="347"/>
    <w:bookmarkEnd w:id="348"/>
    <w:p w14:paraId="74AE6C36" w14:textId="77777777" w:rsidR="004F178F" w:rsidRPr="00567318" w:rsidRDefault="004F178F" w:rsidP="004F178F">
      <w:pPr>
        <w:rPr>
          <w:rFonts w:cs="Arial"/>
          <w:sz w:val="22"/>
          <w:lang w:val="en-US"/>
        </w:rPr>
      </w:pPr>
    </w:p>
    <w:p w14:paraId="627A3B8B" w14:textId="09738C32" w:rsidR="004F178F" w:rsidRPr="00567318" w:rsidRDefault="004F178F" w:rsidP="004F178F">
      <w:pPr>
        <w:rPr>
          <w:rFonts w:cs="Arial"/>
          <w:sz w:val="22"/>
          <w:lang w:val="en-US"/>
        </w:rPr>
      </w:pPr>
      <w:r w:rsidRPr="00567318">
        <w:rPr>
          <w:rFonts w:cs="Arial"/>
          <w:b/>
          <w:sz w:val="22"/>
          <w:lang w:val="en-US"/>
        </w:rPr>
        <w:t>{</w:t>
      </w:r>
      <w:proofErr w:type="gramStart"/>
      <w:r w:rsidRPr="00567318">
        <w:rPr>
          <w:rFonts w:cs="Arial"/>
          <w:b/>
          <w:sz w:val="22"/>
          <w:lang w:val="en-US"/>
        </w:rPr>
        <w:t>inn</w:t>
      </w:r>
      <w:proofErr w:type="gramEnd"/>
      <w:r w:rsidRPr="00567318">
        <w:rPr>
          <w:rFonts w:cs="Arial"/>
          <w:b/>
          <w:sz w:val="22"/>
          <w:lang w:val="en-US"/>
        </w:rPr>
        <w:t>}</w:t>
      </w:r>
      <w:r w:rsidRPr="00567318">
        <w:rPr>
          <w:rFonts w:cs="Arial"/>
          <w:sz w:val="22"/>
          <w:lang w:val="en-US"/>
        </w:rPr>
        <w:t xml:space="preserve"> – </w:t>
      </w:r>
      <w:r w:rsidR="00031999" w:rsidRPr="00567318">
        <w:rPr>
          <w:rFonts w:cs="Arial"/>
          <w:sz w:val="22"/>
          <w:lang w:val="en-US"/>
        </w:rPr>
        <w:t>INN</w:t>
      </w:r>
      <w:r w:rsidR="003E76EB" w:rsidRPr="00567318">
        <w:rPr>
          <w:rFonts w:cs="Arial"/>
          <w:sz w:val="22"/>
          <w:lang w:val="en-US"/>
        </w:rPr>
        <w:t xml:space="preserve"> of the organization for which the </w:t>
      </w:r>
      <w:r w:rsidR="00E37F9E" w:rsidRPr="00567318">
        <w:rPr>
          <w:rFonts w:cs="Arial"/>
          <w:sz w:val="22"/>
          <w:lang w:val="en-US"/>
        </w:rPr>
        <w:t xml:space="preserve">receipt </w:t>
      </w:r>
      <w:r w:rsidR="003E76EB" w:rsidRPr="00567318">
        <w:rPr>
          <w:rFonts w:cs="Arial"/>
          <w:sz w:val="22"/>
          <w:lang w:val="en-US"/>
        </w:rPr>
        <w:t>is being punched</w:t>
      </w:r>
    </w:p>
    <w:p w14:paraId="064B267B" w14:textId="77777777" w:rsidR="004F178F" w:rsidRPr="00567318" w:rsidRDefault="004F178F" w:rsidP="004F178F">
      <w:pPr>
        <w:rPr>
          <w:rFonts w:cs="Arial"/>
          <w:sz w:val="22"/>
          <w:lang w:val="en-US"/>
        </w:rPr>
      </w:pPr>
      <w:r w:rsidRPr="00567318">
        <w:rPr>
          <w:rFonts w:cs="Arial"/>
          <w:b/>
          <w:sz w:val="22"/>
          <w:lang w:val="en-US"/>
        </w:rPr>
        <w:t>{document_id}</w:t>
      </w:r>
      <w:r w:rsidRPr="00567318">
        <w:rPr>
          <w:rFonts w:cs="Arial"/>
          <w:sz w:val="22"/>
          <w:lang w:val="en-US"/>
        </w:rPr>
        <w:t xml:space="preserve"> –</w:t>
      </w:r>
      <w:bookmarkEnd w:id="349"/>
      <w:bookmarkEnd w:id="350"/>
      <w:r w:rsidR="003E76EB" w:rsidRPr="00567318">
        <w:rPr>
          <w:sz w:val="22"/>
          <w:lang w:val="en-US"/>
        </w:rPr>
        <w:t xml:space="preserve"> </w:t>
      </w:r>
      <w:r w:rsidR="003E76EB" w:rsidRPr="00567318">
        <w:rPr>
          <w:rFonts w:cs="Arial"/>
          <w:sz w:val="22"/>
          <w:lang w:val="en-US"/>
        </w:rPr>
        <w:t>ID of the document that was specified when it was created</w:t>
      </w:r>
    </w:p>
    <w:p w14:paraId="0C0FEE24" w14:textId="77777777" w:rsidR="003E76EB" w:rsidRPr="00567318" w:rsidRDefault="003E76EB" w:rsidP="004F178F">
      <w:pPr>
        <w:rPr>
          <w:rFonts w:cs="Arial"/>
          <w:sz w:val="22"/>
          <w:lang w:val="en-US"/>
        </w:rPr>
      </w:pPr>
    </w:p>
    <w:p w14:paraId="5A2F8A0F" w14:textId="77777777" w:rsidR="004F178F" w:rsidRPr="00567318" w:rsidRDefault="003E76EB" w:rsidP="004F178F">
      <w:pPr>
        <w:rPr>
          <w:rFonts w:cs="Arial"/>
          <w:sz w:val="22"/>
          <w:lang w:val="en-US"/>
        </w:rPr>
      </w:pPr>
      <w:r w:rsidRPr="00567318">
        <w:rPr>
          <w:rFonts w:cs="Arial"/>
          <w:sz w:val="22"/>
          <w:lang w:val="en-US"/>
        </w:rPr>
        <w:t>The SHA256-RSA signature is not used in this request</w:t>
      </w:r>
      <w:r w:rsidR="004F178F" w:rsidRPr="00567318">
        <w:rPr>
          <w:rFonts w:cs="Arial"/>
          <w:sz w:val="22"/>
          <w:lang w:val="en-US"/>
        </w:rPr>
        <w:t>.</w:t>
      </w:r>
    </w:p>
    <w:p w14:paraId="6CD03704" w14:textId="77777777" w:rsidR="004F178F" w:rsidRPr="00567318" w:rsidRDefault="004F178F" w:rsidP="004F178F">
      <w:pPr>
        <w:rPr>
          <w:rFonts w:cs="Arial"/>
          <w:sz w:val="22"/>
          <w:lang w:val="en-US"/>
        </w:rPr>
      </w:pPr>
    </w:p>
    <w:p w14:paraId="0ADB7EEE" w14:textId="77777777" w:rsidR="004F178F" w:rsidRPr="00567318" w:rsidRDefault="003E76EB" w:rsidP="004F178F">
      <w:pPr>
        <w:rPr>
          <w:sz w:val="22"/>
        </w:rPr>
      </w:pPr>
      <w:r w:rsidRPr="00567318">
        <w:rPr>
          <w:sz w:val="22"/>
          <w:lang w:val="en-US"/>
        </w:rPr>
        <w:t>Response</w:t>
      </w:r>
      <w:r w:rsidRPr="00567318">
        <w:rPr>
          <w:sz w:val="22"/>
        </w:rPr>
        <w:t xml:space="preserve"> </w:t>
      </w:r>
      <w:r w:rsidRPr="00567318">
        <w:rPr>
          <w:sz w:val="22"/>
          <w:lang w:val="en-US"/>
        </w:rPr>
        <w:t>codes:</w:t>
      </w:r>
    </w:p>
    <w:p w14:paraId="21A12849" w14:textId="77777777" w:rsidR="003E76EB" w:rsidRPr="00567318" w:rsidRDefault="004F178F" w:rsidP="003E76EB">
      <w:pPr>
        <w:pStyle w:val="a4"/>
        <w:numPr>
          <w:ilvl w:val="0"/>
          <w:numId w:val="12"/>
        </w:numPr>
        <w:rPr>
          <w:sz w:val="22"/>
          <w:lang w:val="en-US"/>
        </w:rPr>
      </w:pPr>
      <w:r w:rsidRPr="00567318">
        <w:rPr>
          <w:sz w:val="22"/>
          <w:lang w:val="en-US"/>
        </w:rPr>
        <w:t xml:space="preserve">202 Accepted – </w:t>
      </w:r>
      <w:r w:rsidR="003E76EB" w:rsidRPr="00567318">
        <w:rPr>
          <w:sz w:val="22"/>
          <w:lang w:val="en-US"/>
        </w:rPr>
        <w:t xml:space="preserve">the </w:t>
      </w:r>
      <w:r w:rsidR="00E37F9E" w:rsidRPr="00567318">
        <w:rPr>
          <w:rFonts w:cs="Arial"/>
          <w:sz w:val="22"/>
          <w:lang w:val="en-US"/>
        </w:rPr>
        <w:t>receipt</w:t>
      </w:r>
      <w:r w:rsidR="00E37F9E" w:rsidRPr="00567318">
        <w:rPr>
          <w:sz w:val="22"/>
          <w:lang w:val="en-US"/>
        </w:rPr>
        <w:t xml:space="preserve"> </w:t>
      </w:r>
      <w:r w:rsidR="003E76EB" w:rsidRPr="00567318">
        <w:rPr>
          <w:sz w:val="22"/>
          <w:lang w:val="en-US"/>
        </w:rPr>
        <w:t>was created and added to the queue for processing, but has not yet been processed, the response body is empty</w:t>
      </w:r>
    </w:p>
    <w:p w14:paraId="3E93385C" w14:textId="77777777" w:rsidR="004F178F" w:rsidRPr="00567318" w:rsidRDefault="004F178F" w:rsidP="003E76EB">
      <w:pPr>
        <w:pStyle w:val="a4"/>
        <w:numPr>
          <w:ilvl w:val="0"/>
          <w:numId w:val="12"/>
        </w:numPr>
        <w:rPr>
          <w:sz w:val="22"/>
          <w:lang w:val="en-US"/>
        </w:rPr>
      </w:pPr>
      <w:r w:rsidRPr="00567318">
        <w:rPr>
          <w:sz w:val="22"/>
          <w:lang w:val="en-US"/>
        </w:rPr>
        <w:t xml:space="preserve">400 Bad Request – </w:t>
      </w:r>
      <w:r w:rsidR="003E76EB" w:rsidRPr="00567318">
        <w:rPr>
          <w:sz w:val="22"/>
          <w:lang w:val="en-US"/>
        </w:rPr>
        <w:t>the organization was not found, and the receipt with the specified ID was not found</w:t>
      </w:r>
    </w:p>
    <w:p w14:paraId="30E5F1F9" w14:textId="77777777" w:rsidR="004F178F" w:rsidRPr="00567318" w:rsidRDefault="004F178F" w:rsidP="003E76EB">
      <w:pPr>
        <w:pStyle w:val="a4"/>
        <w:numPr>
          <w:ilvl w:val="0"/>
          <w:numId w:val="12"/>
        </w:numPr>
        <w:rPr>
          <w:sz w:val="22"/>
          <w:lang w:val="en-US"/>
        </w:rPr>
      </w:pPr>
      <w:r w:rsidRPr="00567318">
        <w:rPr>
          <w:sz w:val="22"/>
          <w:lang w:val="en-US"/>
        </w:rPr>
        <w:t xml:space="preserve">401 Unauthorized </w:t>
      </w:r>
      <w:r w:rsidR="003E76EB" w:rsidRPr="00567318">
        <w:rPr>
          <w:sz w:val="22"/>
          <w:lang w:val="en-US"/>
        </w:rPr>
        <w:t>the client certificate failed validation</w:t>
      </w:r>
    </w:p>
    <w:p w14:paraId="00809B0D" w14:textId="59AF733C" w:rsidR="004F178F" w:rsidRPr="00567318" w:rsidRDefault="004F178F" w:rsidP="003E76EB">
      <w:pPr>
        <w:pStyle w:val="a4"/>
        <w:numPr>
          <w:ilvl w:val="0"/>
          <w:numId w:val="12"/>
        </w:numPr>
        <w:rPr>
          <w:sz w:val="22"/>
          <w:lang w:val="en-US"/>
        </w:rPr>
      </w:pPr>
      <w:r w:rsidRPr="00567318">
        <w:rPr>
          <w:sz w:val="22"/>
          <w:lang w:val="en-US"/>
        </w:rPr>
        <w:t xml:space="preserve">200 OK – </w:t>
      </w:r>
      <w:r w:rsidR="003E76EB" w:rsidRPr="00567318">
        <w:rPr>
          <w:sz w:val="22"/>
          <w:lang w:val="en-US"/>
        </w:rPr>
        <w:t xml:space="preserve">the </w:t>
      </w:r>
      <w:r w:rsidR="00E37F9E" w:rsidRPr="00567318">
        <w:rPr>
          <w:rFonts w:cs="Arial"/>
          <w:sz w:val="22"/>
          <w:lang w:val="en-US"/>
        </w:rPr>
        <w:t>receipt</w:t>
      </w:r>
      <w:r w:rsidR="00E37F9E" w:rsidRPr="00567318">
        <w:rPr>
          <w:sz w:val="22"/>
          <w:lang w:val="en-US"/>
        </w:rPr>
        <w:t xml:space="preserve"> </w:t>
      </w:r>
      <w:r w:rsidR="003E76EB" w:rsidRPr="00567318">
        <w:rPr>
          <w:sz w:val="22"/>
          <w:lang w:val="en-US"/>
        </w:rPr>
        <w:t>is processed, the response body</w:t>
      </w:r>
      <w:r w:rsidRPr="00567318">
        <w:rPr>
          <w:sz w:val="22"/>
          <w:lang w:val="en-US"/>
        </w:rPr>
        <w:t xml:space="preserve"> 2.2.1</w:t>
      </w:r>
    </w:p>
    <w:p w14:paraId="142DE54B" w14:textId="77777777" w:rsidR="006E5FC4" w:rsidRPr="00567318" w:rsidRDefault="00CE4F13" w:rsidP="006E5FC4">
      <w:pPr>
        <w:pStyle w:val="a4"/>
        <w:numPr>
          <w:ilvl w:val="0"/>
          <w:numId w:val="12"/>
        </w:numPr>
        <w:rPr>
          <w:sz w:val="22"/>
          <w:lang w:val="en-US"/>
        </w:rPr>
      </w:pPr>
      <w:r w:rsidRPr="00567318">
        <w:rPr>
          <w:sz w:val="22"/>
          <w:lang w:val="en-US"/>
        </w:rPr>
        <w:t>524, Document Expired Before Processing – the server was unable to process the document within the allotted time, empty response body. Send the receipt again with a new identifier for re-processing.</w:t>
      </w:r>
    </w:p>
    <w:p w14:paraId="73C2B58D" w14:textId="07322293" w:rsidR="00CE4F13" w:rsidRPr="00567318" w:rsidRDefault="006E5FC4" w:rsidP="006E5FC4">
      <w:pPr>
        <w:pStyle w:val="a4"/>
        <w:numPr>
          <w:ilvl w:val="0"/>
          <w:numId w:val="12"/>
        </w:numPr>
        <w:rPr>
          <w:sz w:val="22"/>
          <w:lang w:val="en-US"/>
        </w:rPr>
      </w:pPr>
      <w:r w:rsidRPr="00567318">
        <w:rPr>
          <w:sz w:val="22"/>
          <w:lang w:val="en-US"/>
        </w:rPr>
        <w:t>422, Unprocessable Entity - the document cannot be processed due to CM validation errors, the response body is clause 2.2.2</w:t>
      </w:r>
      <w:r w:rsidRPr="00567318">
        <w:rPr>
          <w:sz w:val="22"/>
          <w:lang w:val="en-US"/>
        </w:rPr>
        <w:br/>
      </w:r>
    </w:p>
    <w:p w14:paraId="60C90109" w14:textId="77777777" w:rsidR="004F178F" w:rsidRPr="00567318" w:rsidRDefault="004F178F" w:rsidP="004F178F">
      <w:pPr>
        <w:pStyle w:val="a4"/>
        <w:rPr>
          <w:sz w:val="22"/>
          <w:lang w:val="en-US"/>
        </w:rPr>
      </w:pPr>
    </w:p>
    <w:p w14:paraId="1A39A2C5" w14:textId="77777777" w:rsidR="004F178F" w:rsidRPr="00567318" w:rsidRDefault="004F178F" w:rsidP="004F178F">
      <w:pPr>
        <w:rPr>
          <w:rFonts w:cs="Arial"/>
          <w:sz w:val="22"/>
          <w:lang w:val="en-US"/>
        </w:rPr>
      </w:pPr>
    </w:p>
    <w:p w14:paraId="30261F1B" w14:textId="77777777" w:rsidR="004F178F" w:rsidRPr="00567318" w:rsidRDefault="004F178F" w:rsidP="004F178F">
      <w:pPr>
        <w:pStyle w:val="3"/>
        <w:rPr>
          <w:lang w:val="en-US"/>
        </w:rPr>
      </w:pPr>
      <w:bookmarkStart w:id="359" w:name="_Toc507539860"/>
      <w:bookmarkStart w:id="360" w:name="_Toc59045199"/>
      <w:r w:rsidRPr="00567318">
        <w:rPr>
          <w:lang w:val="en-US"/>
        </w:rPr>
        <w:t xml:space="preserve">2.2.1 </w:t>
      </w:r>
      <w:bookmarkEnd w:id="359"/>
      <w:r w:rsidR="003A5275" w:rsidRPr="00567318">
        <w:rPr>
          <w:lang w:val="en-US"/>
        </w:rPr>
        <w:t>Response body</w:t>
      </w:r>
      <w:bookmarkEnd w:id="360"/>
    </w:p>
    <w:tbl>
      <w:tblPr>
        <w:tblStyle w:val="a5"/>
        <w:tblW w:w="10283" w:type="dxa"/>
        <w:tblLook w:val="04A0" w:firstRow="1" w:lastRow="0" w:firstColumn="1" w:lastColumn="0" w:noHBand="0" w:noVBand="1"/>
      </w:tblPr>
      <w:tblGrid>
        <w:gridCol w:w="2465"/>
        <w:gridCol w:w="4839"/>
        <w:gridCol w:w="2979"/>
      </w:tblGrid>
      <w:tr w:rsidR="00064711" w:rsidRPr="00567318" w14:paraId="5B1ABA16" w14:textId="77777777" w:rsidTr="006E5FC4">
        <w:tc>
          <w:tcPr>
            <w:tcW w:w="2465" w:type="dxa"/>
          </w:tcPr>
          <w:p w14:paraId="418429D9" w14:textId="77777777" w:rsidR="00064711" w:rsidRPr="00567318" w:rsidRDefault="00064711" w:rsidP="00064711">
            <w:pPr>
              <w:rPr>
                <w:rFonts w:cs="Arial"/>
                <w:sz w:val="22"/>
                <w:lang w:val="en-US"/>
              </w:rPr>
            </w:pPr>
            <w:r w:rsidRPr="00567318">
              <w:rPr>
                <w:rFonts w:cs="Arial"/>
                <w:sz w:val="22"/>
                <w:lang w:val="en-US"/>
              </w:rPr>
              <w:t>id</w:t>
            </w:r>
          </w:p>
        </w:tc>
        <w:tc>
          <w:tcPr>
            <w:tcW w:w="4839" w:type="dxa"/>
          </w:tcPr>
          <w:p w14:paraId="064637E9" w14:textId="3205371D" w:rsidR="00064711" w:rsidRPr="00567318" w:rsidRDefault="00064711" w:rsidP="00064711">
            <w:pPr>
              <w:rPr>
                <w:rFonts w:cs="Arial"/>
                <w:sz w:val="22"/>
                <w:lang w:val="en-US"/>
              </w:rPr>
            </w:pPr>
            <w:r w:rsidRPr="00567318">
              <w:rPr>
                <w:rFonts w:cs="Arial"/>
                <w:sz w:val="22"/>
                <w:lang w:val="en-US"/>
              </w:rPr>
              <w:t>ID</w:t>
            </w:r>
            <w:r w:rsidR="002A2C2C" w:rsidRPr="00567318">
              <w:rPr>
                <w:rFonts w:cs="Arial"/>
                <w:sz w:val="22"/>
                <w:lang w:val="en-US"/>
              </w:rPr>
              <w:t xml:space="preserve"> (this field contain the same data that were in the field  id in the initial request – see Section 2.1)</w:t>
            </w:r>
          </w:p>
        </w:tc>
        <w:tc>
          <w:tcPr>
            <w:tcW w:w="2979" w:type="dxa"/>
          </w:tcPr>
          <w:p w14:paraId="4EDBA376" w14:textId="77777777" w:rsidR="00064711" w:rsidRPr="00567318" w:rsidRDefault="00064711" w:rsidP="00064711">
            <w:pPr>
              <w:rPr>
                <w:sz w:val="22"/>
              </w:rPr>
            </w:pPr>
            <w:r w:rsidRPr="00567318">
              <w:rPr>
                <w:sz w:val="22"/>
              </w:rPr>
              <w:t>String from 1 to 64 characters</w:t>
            </w:r>
          </w:p>
        </w:tc>
      </w:tr>
      <w:tr w:rsidR="00020AE7" w:rsidRPr="00567318" w14:paraId="2B46DB15" w14:textId="77777777" w:rsidTr="006E5FC4">
        <w:tc>
          <w:tcPr>
            <w:tcW w:w="2465" w:type="dxa"/>
          </w:tcPr>
          <w:p w14:paraId="55D1B341" w14:textId="6117F422" w:rsidR="00020AE7" w:rsidRPr="00567318" w:rsidRDefault="00020AE7" w:rsidP="00064711">
            <w:pPr>
              <w:rPr>
                <w:rFonts w:cs="Arial"/>
                <w:sz w:val="22"/>
                <w:lang w:val="en-US"/>
              </w:rPr>
            </w:pPr>
            <w:r w:rsidRPr="00567318">
              <w:rPr>
                <w:rFonts w:cs="Arial"/>
                <w:sz w:val="22"/>
                <w:lang w:val="en-US"/>
              </w:rPr>
              <w:t>sequentialId</w:t>
            </w:r>
          </w:p>
        </w:tc>
        <w:tc>
          <w:tcPr>
            <w:tcW w:w="4839" w:type="dxa"/>
          </w:tcPr>
          <w:p w14:paraId="5A775A52" w14:textId="77777777" w:rsidR="00020AE7" w:rsidRPr="00567318" w:rsidRDefault="00020AE7" w:rsidP="00020AE7">
            <w:pPr>
              <w:rPr>
                <w:rFonts w:cs="Arial"/>
                <w:sz w:val="22"/>
                <w:lang w:val="en-US"/>
              </w:rPr>
            </w:pPr>
            <w:proofErr w:type="gramStart"/>
            <w:r w:rsidRPr="00567318">
              <w:rPr>
                <w:rFonts w:cs="Arial"/>
                <w:sz w:val="22"/>
                <w:lang w:val="en-US"/>
              </w:rPr>
              <w:t>Sequential  unique</w:t>
            </w:r>
            <w:proofErr w:type="gramEnd"/>
            <w:r w:rsidRPr="00567318">
              <w:rPr>
                <w:rFonts w:cs="Arial"/>
                <w:sz w:val="22"/>
                <w:lang w:val="en-US"/>
              </w:rPr>
              <w:t xml:space="preserve"> id of document within all comnanie’s fiscal documents.  This is </w:t>
            </w:r>
            <w:proofErr w:type="gramStart"/>
            <w:r w:rsidRPr="00567318">
              <w:rPr>
                <w:rFonts w:cs="Arial"/>
                <w:sz w:val="22"/>
                <w:lang w:val="en-US"/>
              </w:rPr>
              <w:t xml:space="preserve">mandatory  </w:t>
            </w:r>
            <w:r w:rsidRPr="00567318">
              <w:rPr>
                <w:rFonts w:cs="Arial"/>
                <w:sz w:val="22"/>
                <w:lang w:val="en-US"/>
              </w:rPr>
              <w:lastRenderedPageBreak/>
              <w:t>field</w:t>
            </w:r>
            <w:proofErr w:type="gramEnd"/>
            <w:r w:rsidRPr="00567318">
              <w:rPr>
                <w:rFonts w:cs="Arial"/>
                <w:sz w:val="22"/>
                <w:lang w:val="en-US"/>
              </w:rPr>
              <w:t xml:space="preserve">  if option “CountDocuments” is true. Default  setting</w:t>
            </w:r>
          </w:p>
          <w:p w14:paraId="68D6A8A4" w14:textId="41EFE132" w:rsidR="00020AE7" w:rsidRPr="00567318" w:rsidRDefault="00020AE7" w:rsidP="00020AE7">
            <w:pPr>
              <w:rPr>
                <w:rFonts w:cs="Arial"/>
                <w:sz w:val="22"/>
                <w:lang w:val="en-US"/>
              </w:rPr>
            </w:pPr>
            <w:r w:rsidRPr="00567318">
              <w:rPr>
                <w:rFonts w:cs="Arial"/>
                <w:sz w:val="22"/>
                <w:lang w:val="en-US"/>
              </w:rPr>
              <w:t>“CountDocuments”=false</w:t>
            </w:r>
            <w:r w:rsidR="007B253B" w:rsidRPr="00567318">
              <w:rPr>
                <w:rFonts w:cs="Arial"/>
                <w:sz w:val="22"/>
                <w:lang w:val="en-US"/>
              </w:rPr>
              <w:t xml:space="preserve"> and most clients do not use this field.</w:t>
            </w:r>
          </w:p>
        </w:tc>
        <w:tc>
          <w:tcPr>
            <w:tcW w:w="2979" w:type="dxa"/>
          </w:tcPr>
          <w:p w14:paraId="0E10883A" w14:textId="0F762B50" w:rsidR="00020AE7" w:rsidRPr="00567318" w:rsidRDefault="00020AE7" w:rsidP="00064711">
            <w:pPr>
              <w:rPr>
                <w:sz w:val="22"/>
                <w:lang w:val="en-US"/>
              </w:rPr>
            </w:pPr>
            <w:r w:rsidRPr="00567318">
              <w:rPr>
                <w:sz w:val="22"/>
                <w:lang w:val="en-US"/>
              </w:rPr>
              <w:lastRenderedPageBreak/>
              <w:t>Number</w:t>
            </w:r>
          </w:p>
        </w:tc>
      </w:tr>
      <w:tr w:rsidR="00064711" w:rsidRPr="00567318" w14:paraId="1C4D8BCC" w14:textId="77777777" w:rsidTr="006E5FC4">
        <w:tc>
          <w:tcPr>
            <w:tcW w:w="2465" w:type="dxa"/>
          </w:tcPr>
          <w:p w14:paraId="2B61BE20" w14:textId="77777777" w:rsidR="00064711" w:rsidRPr="00567318" w:rsidRDefault="00064711" w:rsidP="00064711">
            <w:pPr>
              <w:rPr>
                <w:rFonts w:cs="Arial"/>
                <w:sz w:val="22"/>
                <w:lang w:val="en-US"/>
              </w:rPr>
            </w:pPr>
            <w:r w:rsidRPr="00567318">
              <w:rPr>
                <w:rFonts w:cs="Arial"/>
                <w:sz w:val="22"/>
                <w:lang w:val="en-US"/>
              </w:rPr>
              <w:lastRenderedPageBreak/>
              <w:t>d</w:t>
            </w:r>
            <w:r w:rsidRPr="00567318">
              <w:rPr>
                <w:rFonts w:cs="Arial"/>
                <w:sz w:val="22"/>
              </w:rPr>
              <w:t>eviceSN</w:t>
            </w:r>
          </w:p>
        </w:tc>
        <w:tc>
          <w:tcPr>
            <w:tcW w:w="4839" w:type="dxa"/>
          </w:tcPr>
          <w:p w14:paraId="5FC7AD30" w14:textId="77777777" w:rsidR="00064711" w:rsidRPr="00567318" w:rsidRDefault="00064711" w:rsidP="00064711">
            <w:pPr>
              <w:rPr>
                <w:rFonts w:cs="Arial"/>
                <w:sz w:val="22"/>
                <w:lang w:val="en-US"/>
              </w:rPr>
            </w:pPr>
            <w:r w:rsidRPr="00567318">
              <w:rPr>
                <w:rFonts w:cs="Arial"/>
                <w:sz w:val="22"/>
                <w:lang w:val="en-US"/>
              </w:rPr>
              <w:t>Factory number of the device that printed the receipt</w:t>
            </w:r>
          </w:p>
        </w:tc>
        <w:tc>
          <w:tcPr>
            <w:tcW w:w="2979" w:type="dxa"/>
          </w:tcPr>
          <w:p w14:paraId="0A4BE2EE" w14:textId="77777777" w:rsidR="00064711" w:rsidRPr="00567318" w:rsidRDefault="00064711" w:rsidP="00064711">
            <w:pPr>
              <w:rPr>
                <w:sz w:val="22"/>
              </w:rPr>
            </w:pPr>
            <w:r w:rsidRPr="00567318">
              <w:rPr>
                <w:sz w:val="22"/>
              </w:rPr>
              <w:t>String up to 20 characters</w:t>
            </w:r>
          </w:p>
        </w:tc>
      </w:tr>
      <w:tr w:rsidR="00064711" w:rsidRPr="00567318" w14:paraId="3953BA6B" w14:textId="77777777" w:rsidTr="006E5FC4">
        <w:tc>
          <w:tcPr>
            <w:tcW w:w="2465" w:type="dxa"/>
          </w:tcPr>
          <w:p w14:paraId="65F8C196" w14:textId="77777777" w:rsidR="00064711" w:rsidRPr="00567318" w:rsidRDefault="00064711" w:rsidP="00064711">
            <w:pPr>
              <w:rPr>
                <w:rFonts w:cs="Arial"/>
                <w:sz w:val="22"/>
              </w:rPr>
            </w:pPr>
            <w:r w:rsidRPr="00567318">
              <w:rPr>
                <w:rFonts w:cs="Arial"/>
                <w:sz w:val="22"/>
                <w:lang w:val="en-US"/>
              </w:rPr>
              <w:t>d</w:t>
            </w:r>
            <w:r w:rsidRPr="00567318">
              <w:rPr>
                <w:rFonts w:cs="Arial"/>
                <w:sz w:val="22"/>
              </w:rPr>
              <w:t>eviceRN</w:t>
            </w:r>
          </w:p>
        </w:tc>
        <w:tc>
          <w:tcPr>
            <w:tcW w:w="4839" w:type="dxa"/>
          </w:tcPr>
          <w:p w14:paraId="13278557" w14:textId="77777777" w:rsidR="00064711" w:rsidRPr="00567318" w:rsidRDefault="00064711" w:rsidP="00064711">
            <w:pPr>
              <w:rPr>
                <w:rFonts w:cs="Arial"/>
                <w:sz w:val="22"/>
                <w:lang w:val="en-US"/>
              </w:rPr>
            </w:pPr>
            <w:r w:rsidRPr="00567318">
              <w:rPr>
                <w:rFonts w:cs="Arial"/>
                <w:sz w:val="22"/>
                <w:lang w:val="en-US"/>
              </w:rPr>
              <w:t>Registration number of the device that printed the receipt</w:t>
            </w:r>
          </w:p>
        </w:tc>
        <w:tc>
          <w:tcPr>
            <w:tcW w:w="2979" w:type="dxa"/>
          </w:tcPr>
          <w:p w14:paraId="6E331905" w14:textId="77777777" w:rsidR="00064711" w:rsidRPr="00567318" w:rsidRDefault="00064711" w:rsidP="00064711">
            <w:pPr>
              <w:rPr>
                <w:sz w:val="22"/>
              </w:rPr>
            </w:pPr>
            <w:r w:rsidRPr="00567318">
              <w:rPr>
                <w:sz w:val="22"/>
              </w:rPr>
              <w:t>String up to 20 characters</w:t>
            </w:r>
          </w:p>
        </w:tc>
      </w:tr>
      <w:tr w:rsidR="00064711" w:rsidRPr="00567318" w14:paraId="128F92CA" w14:textId="77777777" w:rsidTr="006E5FC4">
        <w:tc>
          <w:tcPr>
            <w:tcW w:w="2465" w:type="dxa"/>
          </w:tcPr>
          <w:p w14:paraId="5C238066" w14:textId="77777777" w:rsidR="00064711" w:rsidRPr="00567318" w:rsidRDefault="00064711" w:rsidP="00064711">
            <w:pPr>
              <w:rPr>
                <w:rFonts w:cs="Arial"/>
                <w:sz w:val="22"/>
              </w:rPr>
            </w:pPr>
            <w:r w:rsidRPr="00567318">
              <w:rPr>
                <w:rFonts w:cs="Arial"/>
                <w:sz w:val="22"/>
                <w:lang w:val="en-US"/>
              </w:rPr>
              <w:t>fs</w:t>
            </w:r>
            <w:r w:rsidRPr="00567318">
              <w:rPr>
                <w:rFonts w:cs="Arial"/>
                <w:sz w:val="22"/>
              </w:rPr>
              <w:t>Number</w:t>
            </w:r>
          </w:p>
        </w:tc>
        <w:tc>
          <w:tcPr>
            <w:tcW w:w="4839" w:type="dxa"/>
          </w:tcPr>
          <w:p w14:paraId="5901A79D" w14:textId="11FA2E1E" w:rsidR="00064711" w:rsidRPr="00567318" w:rsidRDefault="00031999" w:rsidP="00031999">
            <w:pPr>
              <w:rPr>
                <w:rFonts w:cs="Arial"/>
                <w:sz w:val="22"/>
                <w:lang w:val="en-US"/>
              </w:rPr>
            </w:pPr>
            <w:r w:rsidRPr="00567318">
              <w:rPr>
                <w:rFonts w:cs="Arial"/>
                <w:sz w:val="22"/>
                <w:lang w:val="en-US"/>
              </w:rPr>
              <w:t>F</w:t>
            </w:r>
            <w:r w:rsidR="00064711" w:rsidRPr="00567318">
              <w:rPr>
                <w:rFonts w:cs="Arial"/>
                <w:sz w:val="22"/>
              </w:rPr>
              <w:t xml:space="preserve">iscal </w:t>
            </w:r>
            <w:r w:rsidRPr="00567318">
              <w:rPr>
                <w:rFonts w:cs="Arial"/>
                <w:sz w:val="22"/>
                <w:lang w:val="en-US"/>
              </w:rPr>
              <w:t>storage serial</w:t>
            </w:r>
            <w:r w:rsidR="00064711" w:rsidRPr="00567318">
              <w:rPr>
                <w:rFonts w:cs="Arial"/>
                <w:sz w:val="22"/>
                <w:lang w:val="en-US"/>
              </w:rPr>
              <w:t xml:space="preserve"> number</w:t>
            </w:r>
          </w:p>
        </w:tc>
        <w:tc>
          <w:tcPr>
            <w:tcW w:w="2979" w:type="dxa"/>
          </w:tcPr>
          <w:p w14:paraId="2F8814B8" w14:textId="77777777" w:rsidR="00064711" w:rsidRPr="00567318" w:rsidRDefault="00064711" w:rsidP="00064711">
            <w:pPr>
              <w:rPr>
                <w:sz w:val="22"/>
              </w:rPr>
            </w:pPr>
            <w:r w:rsidRPr="00567318">
              <w:rPr>
                <w:sz w:val="22"/>
              </w:rPr>
              <w:t>String of 16 characters</w:t>
            </w:r>
          </w:p>
        </w:tc>
      </w:tr>
      <w:tr w:rsidR="00064711" w:rsidRPr="00567318" w14:paraId="186A4A58" w14:textId="77777777" w:rsidTr="006E5FC4">
        <w:tc>
          <w:tcPr>
            <w:tcW w:w="2465" w:type="dxa"/>
          </w:tcPr>
          <w:p w14:paraId="28FF0ED9" w14:textId="77777777" w:rsidR="00064711" w:rsidRPr="00567318" w:rsidRDefault="00064711" w:rsidP="00064711">
            <w:pPr>
              <w:rPr>
                <w:rFonts w:cs="Arial"/>
                <w:sz w:val="22"/>
              </w:rPr>
            </w:pPr>
            <w:r w:rsidRPr="00567318">
              <w:rPr>
                <w:rFonts w:cs="Arial"/>
                <w:sz w:val="22"/>
                <w:lang w:val="en-US"/>
              </w:rPr>
              <w:t>ofd</w:t>
            </w:r>
            <w:r w:rsidRPr="00567318">
              <w:rPr>
                <w:rFonts w:cs="Arial"/>
                <w:sz w:val="22"/>
              </w:rPr>
              <w:t>Name</w:t>
            </w:r>
          </w:p>
        </w:tc>
        <w:tc>
          <w:tcPr>
            <w:tcW w:w="4839" w:type="dxa"/>
          </w:tcPr>
          <w:p w14:paraId="5BE96EE6" w14:textId="77777777" w:rsidR="00064711" w:rsidRPr="00567318" w:rsidRDefault="00064711" w:rsidP="00064711">
            <w:pPr>
              <w:rPr>
                <w:rFonts w:cs="Arial"/>
                <w:sz w:val="22"/>
                <w:lang w:val="en-US"/>
              </w:rPr>
            </w:pPr>
            <w:r w:rsidRPr="00567318">
              <w:rPr>
                <w:rFonts w:cs="Arial"/>
                <w:sz w:val="22"/>
              </w:rPr>
              <w:t xml:space="preserve">Name of </w:t>
            </w:r>
            <w:r w:rsidRPr="00567318">
              <w:rPr>
                <w:rFonts w:cs="Arial"/>
                <w:sz w:val="22"/>
                <w:lang w:val="en-US"/>
              </w:rPr>
              <w:t>OFD</w:t>
            </w:r>
          </w:p>
        </w:tc>
        <w:tc>
          <w:tcPr>
            <w:tcW w:w="2979" w:type="dxa"/>
          </w:tcPr>
          <w:p w14:paraId="2550661E" w14:textId="77777777" w:rsidR="00064711" w:rsidRPr="00567318" w:rsidRDefault="00064711" w:rsidP="00064711">
            <w:pPr>
              <w:rPr>
                <w:sz w:val="22"/>
              </w:rPr>
            </w:pPr>
            <w:r w:rsidRPr="00567318">
              <w:rPr>
                <w:sz w:val="22"/>
              </w:rPr>
              <w:t>String up to 256 characters</w:t>
            </w:r>
          </w:p>
        </w:tc>
      </w:tr>
      <w:tr w:rsidR="00064711" w:rsidRPr="00567318" w14:paraId="7C896125" w14:textId="77777777" w:rsidTr="006E5FC4">
        <w:tc>
          <w:tcPr>
            <w:tcW w:w="2465" w:type="dxa"/>
          </w:tcPr>
          <w:p w14:paraId="40B2C359" w14:textId="4A7E9928" w:rsidR="00064711" w:rsidRPr="00567318" w:rsidRDefault="00064711" w:rsidP="00334F6E">
            <w:pPr>
              <w:rPr>
                <w:rFonts w:cs="Arial"/>
                <w:sz w:val="22"/>
              </w:rPr>
            </w:pPr>
            <w:r w:rsidRPr="00567318">
              <w:rPr>
                <w:rFonts w:cs="Arial"/>
                <w:sz w:val="22"/>
                <w:lang w:val="en-US"/>
              </w:rPr>
              <w:t>of</w:t>
            </w:r>
            <w:r w:rsidR="00334F6E" w:rsidRPr="00567318">
              <w:rPr>
                <w:rFonts w:cs="Arial"/>
                <w:sz w:val="22"/>
                <w:lang w:val="en-US"/>
              </w:rPr>
              <w:t>d</w:t>
            </w:r>
            <w:r w:rsidRPr="00567318">
              <w:rPr>
                <w:rFonts w:cs="Arial"/>
                <w:sz w:val="22"/>
              </w:rPr>
              <w:t>Website</w:t>
            </w:r>
          </w:p>
        </w:tc>
        <w:tc>
          <w:tcPr>
            <w:tcW w:w="4839" w:type="dxa"/>
          </w:tcPr>
          <w:p w14:paraId="24FCFBB6" w14:textId="77777777" w:rsidR="00064711" w:rsidRPr="00567318" w:rsidRDefault="00064711" w:rsidP="00064711">
            <w:pPr>
              <w:rPr>
                <w:rFonts w:cs="Arial"/>
                <w:sz w:val="22"/>
                <w:lang w:val="en-US"/>
              </w:rPr>
            </w:pPr>
            <w:r w:rsidRPr="00567318">
              <w:rPr>
                <w:rFonts w:cs="Arial"/>
                <w:sz w:val="22"/>
                <w:lang w:val="en-US"/>
              </w:rPr>
              <w:t>Website of OFD</w:t>
            </w:r>
          </w:p>
        </w:tc>
        <w:tc>
          <w:tcPr>
            <w:tcW w:w="2979" w:type="dxa"/>
          </w:tcPr>
          <w:p w14:paraId="18512872" w14:textId="77777777" w:rsidR="00064711" w:rsidRPr="00567318" w:rsidRDefault="00365947" w:rsidP="00064711">
            <w:pPr>
              <w:rPr>
                <w:sz w:val="22"/>
              </w:rPr>
            </w:pPr>
            <w:r w:rsidRPr="00567318">
              <w:rPr>
                <w:rFonts w:cs="Arial"/>
                <w:sz w:val="22"/>
                <w:lang w:val="en-US"/>
              </w:rPr>
              <w:t>String</w:t>
            </w:r>
            <w:r w:rsidR="00064711" w:rsidRPr="00567318">
              <w:rPr>
                <w:sz w:val="22"/>
              </w:rPr>
              <w:t xml:space="preserve"> up to 58? symbols'</w:t>
            </w:r>
          </w:p>
        </w:tc>
      </w:tr>
      <w:tr w:rsidR="00064711" w:rsidRPr="00567318" w14:paraId="07180DCE" w14:textId="77777777" w:rsidTr="006E5FC4">
        <w:tc>
          <w:tcPr>
            <w:tcW w:w="2465" w:type="dxa"/>
          </w:tcPr>
          <w:p w14:paraId="3D60D070" w14:textId="715B4E6D" w:rsidR="00064711" w:rsidRPr="00567318" w:rsidRDefault="00334F6E" w:rsidP="00064711">
            <w:pPr>
              <w:rPr>
                <w:rFonts w:cs="Arial"/>
                <w:sz w:val="22"/>
                <w:lang w:val="en-US"/>
              </w:rPr>
            </w:pPr>
            <w:bookmarkStart w:id="361" w:name="OLE_LINK17"/>
            <w:bookmarkStart w:id="362" w:name="OLE_LINK18"/>
            <w:bookmarkStart w:id="363" w:name="OLE_LINK19"/>
            <w:bookmarkStart w:id="364" w:name="OLE_LINK20"/>
            <w:bookmarkStart w:id="365" w:name="OLE_LINK21"/>
            <w:r w:rsidRPr="00567318">
              <w:rPr>
                <w:rFonts w:cs="Arial"/>
                <w:sz w:val="22"/>
                <w:lang w:val="en-US"/>
              </w:rPr>
              <w:t>o</w:t>
            </w:r>
            <w:r w:rsidR="00064711" w:rsidRPr="00567318">
              <w:rPr>
                <w:rFonts w:cs="Arial"/>
                <w:sz w:val="22"/>
                <w:lang w:val="en-US"/>
              </w:rPr>
              <w:t>f</w:t>
            </w:r>
            <w:r w:rsidRPr="00567318">
              <w:rPr>
                <w:rFonts w:cs="Arial"/>
                <w:sz w:val="22"/>
                <w:lang w:val="en-US"/>
              </w:rPr>
              <w:t>d</w:t>
            </w:r>
            <w:r w:rsidR="00064711" w:rsidRPr="00567318">
              <w:rPr>
                <w:rFonts w:cs="Arial"/>
                <w:sz w:val="22"/>
                <w:lang w:val="en-US"/>
              </w:rPr>
              <w:t>I</w:t>
            </w:r>
            <w:bookmarkEnd w:id="361"/>
            <w:bookmarkEnd w:id="362"/>
            <w:r w:rsidR="00064711" w:rsidRPr="00567318">
              <w:rPr>
                <w:rFonts w:cs="Arial"/>
                <w:sz w:val="22"/>
                <w:lang w:val="en-US"/>
              </w:rPr>
              <w:t>NN</w:t>
            </w:r>
            <w:bookmarkEnd w:id="363"/>
            <w:bookmarkEnd w:id="364"/>
            <w:bookmarkEnd w:id="365"/>
          </w:p>
        </w:tc>
        <w:tc>
          <w:tcPr>
            <w:tcW w:w="4839" w:type="dxa"/>
          </w:tcPr>
          <w:p w14:paraId="4629263D" w14:textId="392F9523" w:rsidR="00064711" w:rsidRPr="00567318" w:rsidRDefault="00031999" w:rsidP="00031999">
            <w:pPr>
              <w:rPr>
                <w:rFonts w:cs="Arial"/>
                <w:sz w:val="22"/>
                <w:lang w:val="en-US"/>
              </w:rPr>
            </w:pPr>
            <w:r w:rsidRPr="00567318">
              <w:rPr>
                <w:rFonts w:cs="Arial"/>
                <w:sz w:val="22"/>
                <w:lang w:val="en-US"/>
              </w:rPr>
              <w:t>I</w:t>
            </w:r>
            <w:r w:rsidR="00064711" w:rsidRPr="00567318">
              <w:rPr>
                <w:rFonts w:cs="Arial"/>
                <w:sz w:val="22"/>
                <w:lang w:val="en-US"/>
              </w:rPr>
              <w:t xml:space="preserve">IN of </w:t>
            </w:r>
            <w:r w:rsidRPr="00567318">
              <w:rPr>
                <w:rFonts w:cs="Arial"/>
                <w:sz w:val="22"/>
                <w:lang w:val="en-US"/>
              </w:rPr>
              <w:t>OFD</w:t>
            </w:r>
          </w:p>
        </w:tc>
        <w:tc>
          <w:tcPr>
            <w:tcW w:w="2979" w:type="dxa"/>
          </w:tcPr>
          <w:p w14:paraId="33ACCBED" w14:textId="77777777" w:rsidR="00064711" w:rsidRPr="00567318" w:rsidRDefault="00064711" w:rsidP="00064711">
            <w:pPr>
              <w:rPr>
                <w:sz w:val="22"/>
              </w:rPr>
            </w:pPr>
            <w:r w:rsidRPr="00567318">
              <w:rPr>
                <w:sz w:val="22"/>
              </w:rPr>
              <w:t>String of 12 characters</w:t>
            </w:r>
          </w:p>
        </w:tc>
      </w:tr>
      <w:tr w:rsidR="00064711" w:rsidRPr="00567318" w14:paraId="79BE8E3F" w14:textId="77777777" w:rsidTr="006E5FC4">
        <w:tc>
          <w:tcPr>
            <w:tcW w:w="2465" w:type="dxa"/>
          </w:tcPr>
          <w:p w14:paraId="40D64EFC" w14:textId="77777777" w:rsidR="00064711" w:rsidRPr="00567318" w:rsidRDefault="00064711" w:rsidP="00064711">
            <w:pPr>
              <w:rPr>
                <w:rFonts w:cs="Arial"/>
                <w:sz w:val="22"/>
                <w:lang w:val="en-US"/>
              </w:rPr>
            </w:pPr>
            <w:bookmarkStart w:id="366" w:name="OLE_LINK22"/>
            <w:bookmarkStart w:id="367" w:name="OLE_LINK23"/>
            <w:bookmarkStart w:id="368" w:name="OLE_LINK24"/>
            <w:r w:rsidRPr="00567318">
              <w:rPr>
                <w:rFonts w:cs="Arial"/>
                <w:sz w:val="22"/>
                <w:lang w:val="en-US"/>
              </w:rPr>
              <w:t>fnsWebsite</w:t>
            </w:r>
            <w:bookmarkEnd w:id="366"/>
            <w:bookmarkEnd w:id="367"/>
            <w:bookmarkEnd w:id="368"/>
          </w:p>
        </w:tc>
        <w:tc>
          <w:tcPr>
            <w:tcW w:w="4839" w:type="dxa"/>
          </w:tcPr>
          <w:p w14:paraId="78A0E765" w14:textId="77777777" w:rsidR="00064711" w:rsidRPr="00567318" w:rsidRDefault="00064711" w:rsidP="00064711">
            <w:pPr>
              <w:rPr>
                <w:rFonts w:cs="Arial"/>
                <w:sz w:val="22"/>
                <w:lang w:val="en-US"/>
              </w:rPr>
            </w:pPr>
            <w:r w:rsidRPr="00567318">
              <w:rPr>
                <w:rFonts w:cs="Arial"/>
                <w:sz w:val="22"/>
                <w:lang w:val="en-US"/>
              </w:rPr>
              <w:t>Website of  federal taxation service</w:t>
            </w:r>
          </w:p>
        </w:tc>
        <w:tc>
          <w:tcPr>
            <w:tcW w:w="2979" w:type="dxa"/>
          </w:tcPr>
          <w:p w14:paraId="4FDA0354" w14:textId="77777777" w:rsidR="00064711" w:rsidRPr="00567318" w:rsidRDefault="00064711" w:rsidP="00064711">
            <w:pPr>
              <w:rPr>
                <w:sz w:val="22"/>
              </w:rPr>
            </w:pPr>
            <w:r w:rsidRPr="00567318">
              <w:rPr>
                <w:sz w:val="22"/>
              </w:rPr>
              <w:t>String up to 256 characters</w:t>
            </w:r>
          </w:p>
        </w:tc>
      </w:tr>
      <w:tr w:rsidR="00064711" w:rsidRPr="00567318" w14:paraId="0C90A6DF" w14:textId="77777777" w:rsidTr="006E5FC4">
        <w:tc>
          <w:tcPr>
            <w:tcW w:w="2465" w:type="dxa"/>
          </w:tcPr>
          <w:p w14:paraId="1E63F3D6" w14:textId="77777777" w:rsidR="00064711" w:rsidRPr="00567318" w:rsidRDefault="00064711" w:rsidP="00064711">
            <w:pPr>
              <w:rPr>
                <w:rFonts w:cs="Arial"/>
                <w:sz w:val="22"/>
                <w:lang w:val="en-US"/>
              </w:rPr>
            </w:pPr>
            <w:bookmarkStart w:id="369" w:name="OLE_LINK25"/>
            <w:bookmarkStart w:id="370" w:name="OLE_LINK26"/>
            <w:bookmarkStart w:id="371" w:name="OLE_LINK27"/>
            <w:r w:rsidRPr="00567318">
              <w:rPr>
                <w:rFonts w:cs="Arial"/>
                <w:sz w:val="22"/>
                <w:lang w:val="en-US"/>
              </w:rPr>
              <w:t>companyINN</w:t>
            </w:r>
            <w:bookmarkEnd w:id="369"/>
            <w:bookmarkEnd w:id="370"/>
            <w:bookmarkEnd w:id="371"/>
          </w:p>
        </w:tc>
        <w:tc>
          <w:tcPr>
            <w:tcW w:w="4839" w:type="dxa"/>
          </w:tcPr>
          <w:p w14:paraId="7B8E1069" w14:textId="0B4BD15D" w:rsidR="00064711" w:rsidRPr="00567318" w:rsidRDefault="00064711" w:rsidP="00064711">
            <w:pPr>
              <w:rPr>
                <w:rFonts w:cs="Arial"/>
                <w:sz w:val="22"/>
                <w:lang w:val="en-US"/>
              </w:rPr>
            </w:pPr>
            <w:r w:rsidRPr="00567318">
              <w:rPr>
                <w:rFonts w:cs="Arial"/>
                <w:sz w:val="22"/>
                <w:lang w:val="en-US"/>
              </w:rPr>
              <w:t>INN company</w:t>
            </w:r>
            <w:r w:rsidR="002A2C2C" w:rsidRPr="00567318">
              <w:rPr>
                <w:rFonts w:cs="Arial"/>
                <w:sz w:val="22"/>
                <w:lang w:val="en-US"/>
              </w:rPr>
              <w:t xml:space="preserve"> (this field contain the same data that were in the field  inn in the initial request – see Section 2.1)</w:t>
            </w:r>
          </w:p>
        </w:tc>
        <w:tc>
          <w:tcPr>
            <w:tcW w:w="2979" w:type="dxa"/>
          </w:tcPr>
          <w:p w14:paraId="14188AC7" w14:textId="77777777" w:rsidR="00064711" w:rsidRPr="00567318" w:rsidRDefault="00064711" w:rsidP="00064711">
            <w:pPr>
              <w:rPr>
                <w:sz w:val="22"/>
              </w:rPr>
            </w:pPr>
            <w:r w:rsidRPr="00567318">
              <w:rPr>
                <w:sz w:val="22"/>
              </w:rPr>
              <w:t>String of 12 characters</w:t>
            </w:r>
          </w:p>
        </w:tc>
      </w:tr>
      <w:tr w:rsidR="00064711" w:rsidRPr="00567318" w14:paraId="1983711B" w14:textId="77777777" w:rsidTr="006E5FC4">
        <w:tc>
          <w:tcPr>
            <w:tcW w:w="2465" w:type="dxa"/>
          </w:tcPr>
          <w:p w14:paraId="245E83CB" w14:textId="77777777" w:rsidR="00064711" w:rsidRPr="00567318" w:rsidRDefault="00064711" w:rsidP="00064711">
            <w:pPr>
              <w:rPr>
                <w:rFonts w:cs="Arial"/>
                <w:sz w:val="22"/>
              </w:rPr>
            </w:pPr>
            <w:r w:rsidRPr="00567318">
              <w:rPr>
                <w:rFonts w:cs="Arial"/>
                <w:sz w:val="22"/>
                <w:lang w:val="en-US"/>
              </w:rPr>
              <w:t>c</w:t>
            </w:r>
            <w:r w:rsidRPr="00567318">
              <w:rPr>
                <w:rFonts w:cs="Arial"/>
                <w:sz w:val="22"/>
              </w:rPr>
              <w:t>ompanyName</w:t>
            </w:r>
          </w:p>
        </w:tc>
        <w:tc>
          <w:tcPr>
            <w:tcW w:w="4839" w:type="dxa"/>
          </w:tcPr>
          <w:p w14:paraId="58F2C0DC" w14:textId="77777777" w:rsidR="00064711" w:rsidRPr="00567318" w:rsidRDefault="00064711" w:rsidP="00064711">
            <w:pPr>
              <w:rPr>
                <w:rFonts w:cs="Arial"/>
                <w:sz w:val="22"/>
              </w:rPr>
            </w:pPr>
            <w:r w:rsidRPr="00567318">
              <w:rPr>
                <w:rFonts w:cs="Arial"/>
                <w:sz w:val="22"/>
                <w:lang w:val="en-US"/>
              </w:rPr>
              <w:t>C</w:t>
            </w:r>
            <w:r w:rsidRPr="00567318">
              <w:rPr>
                <w:rFonts w:cs="Arial"/>
                <w:sz w:val="22"/>
              </w:rPr>
              <w:t>ompany</w:t>
            </w:r>
            <w:r w:rsidRPr="00567318">
              <w:rPr>
                <w:rFonts w:cs="Arial"/>
                <w:sz w:val="22"/>
                <w:lang w:val="en-US"/>
              </w:rPr>
              <w:t xml:space="preserve"> </w:t>
            </w:r>
            <w:r w:rsidRPr="00567318">
              <w:rPr>
                <w:rFonts w:cs="Arial"/>
                <w:sz w:val="22"/>
              </w:rPr>
              <w:t>Name</w:t>
            </w:r>
          </w:p>
        </w:tc>
        <w:tc>
          <w:tcPr>
            <w:tcW w:w="2979" w:type="dxa"/>
          </w:tcPr>
          <w:p w14:paraId="73DDA803" w14:textId="77777777" w:rsidR="00064711" w:rsidRPr="00567318" w:rsidRDefault="00064711" w:rsidP="00064711">
            <w:pPr>
              <w:rPr>
                <w:sz w:val="22"/>
              </w:rPr>
            </w:pPr>
            <w:r w:rsidRPr="00567318">
              <w:rPr>
                <w:sz w:val="22"/>
              </w:rPr>
              <w:t>String up to 256 characters</w:t>
            </w:r>
          </w:p>
        </w:tc>
      </w:tr>
      <w:tr w:rsidR="00064711" w:rsidRPr="00567318" w14:paraId="700109F2" w14:textId="77777777" w:rsidTr="006E5FC4">
        <w:tc>
          <w:tcPr>
            <w:tcW w:w="2465" w:type="dxa"/>
          </w:tcPr>
          <w:p w14:paraId="6296CF94" w14:textId="77777777" w:rsidR="00064711" w:rsidRPr="00567318" w:rsidRDefault="00064711" w:rsidP="00064711">
            <w:pPr>
              <w:rPr>
                <w:rFonts w:cs="Arial"/>
                <w:sz w:val="22"/>
              </w:rPr>
            </w:pPr>
            <w:r w:rsidRPr="00567318">
              <w:rPr>
                <w:rFonts w:cs="Arial"/>
                <w:sz w:val="22"/>
                <w:lang w:val="en-US"/>
              </w:rPr>
              <w:t>d</w:t>
            </w:r>
            <w:r w:rsidRPr="00567318">
              <w:rPr>
                <w:rFonts w:cs="Arial"/>
                <w:sz w:val="22"/>
              </w:rPr>
              <w:t>ocumentNumber</w:t>
            </w:r>
          </w:p>
        </w:tc>
        <w:tc>
          <w:tcPr>
            <w:tcW w:w="4839" w:type="dxa"/>
          </w:tcPr>
          <w:p w14:paraId="4EA65880" w14:textId="77777777" w:rsidR="00064711" w:rsidRPr="00567318" w:rsidRDefault="00064711" w:rsidP="00064711">
            <w:pPr>
              <w:rPr>
                <w:rFonts w:cs="Arial"/>
                <w:sz w:val="22"/>
              </w:rPr>
            </w:pPr>
            <w:r w:rsidRPr="00567318">
              <w:rPr>
                <w:rFonts w:cs="Arial"/>
                <w:sz w:val="22"/>
                <w:lang w:val="en-US"/>
              </w:rPr>
              <w:t>D</w:t>
            </w:r>
            <w:r w:rsidRPr="00567318">
              <w:rPr>
                <w:rFonts w:cs="Arial"/>
                <w:sz w:val="22"/>
              </w:rPr>
              <w:t>ocument</w:t>
            </w:r>
            <w:r w:rsidRPr="00567318">
              <w:rPr>
                <w:rFonts w:cs="Arial"/>
                <w:sz w:val="22"/>
                <w:lang w:val="en-US"/>
              </w:rPr>
              <w:t xml:space="preserve"> </w:t>
            </w:r>
            <w:r w:rsidRPr="00567318">
              <w:rPr>
                <w:rFonts w:cs="Arial"/>
                <w:sz w:val="22"/>
              </w:rPr>
              <w:t>Number</w:t>
            </w:r>
          </w:p>
        </w:tc>
        <w:tc>
          <w:tcPr>
            <w:tcW w:w="2979" w:type="dxa"/>
          </w:tcPr>
          <w:p w14:paraId="5E9E0A61" w14:textId="77777777" w:rsidR="00064711" w:rsidRPr="00567318" w:rsidRDefault="00064711" w:rsidP="00064711">
            <w:pPr>
              <w:rPr>
                <w:sz w:val="22"/>
              </w:rPr>
            </w:pPr>
            <w:r w:rsidRPr="00567318">
              <w:rPr>
                <w:sz w:val="22"/>
              </w:rPr>
              <w:t>Number</w:t>
            </w:r>
          </w:p>
        </w:tc>
      </w:tr>
      <w:tr w:rsidR="00064711" w:rsidRPr="00567318" w14:paraId="23D478C6" w14:textId="77777777" w:rsidTr="006E5FC4">
        <w:tc>
          <w:tcPr>
            <w:tcW w:w="2465" w:type="dxa"/>
          </w:tcPr>
          <w:p w14:paraId="72E77987" w14:textId="77777777" w:rsidR="00064711" w:rsidRPr="00567318" w:rsidRDefault="00064711" w:rsidP="00064711">
            <w:pPr>
              <w:rPr>
                <w:rFonts w:cs="Arial"/>
                <w:sz w:val="22"/>
              </w:rPr>
            </w:pPr>
            <w:r w:rsidRPr="00567318">
              <w:rPr>
                <w:rFonts w:cs="Arial"/>
                <w:sz w:val="22"/>
                <w:lang w:val="en-US"/>
              </w:rPr>
              <w:t>s</w:t>
            </w:r>
            <w:r w:rsidRPr="00567318">
              <w:rPr>
                <w:rFonts w:cs="Arial"/>
                <w:sz w:val="22"/>
              </w:rPr>
              <w:t>hiftNumber</w:t>
            </w:r>
          </w:p>
        </w:tc>
        <w:tc>
          <w:tcPr>
            <w:tcW w:w="4839" w:type="dxa"/>
          </w:tcPr>
          <w:p w14:paraId="352E308C" w14:textId="77777777" w:rsidR="00064711" w:rsidRPr="00567318" w:rsidRDefault="00064711" w:rsidP="00064711">
            <w:pPr>
              <w:rPr>
                <w:rFonts w:cs="Arial"/>
                <w:sz w:val="22"/>
              </w:rPr>
            </w:pPr>
            <w:r w:rsidRPr="00567318">
              <w:rPr>
                <w:rFonts w:cs="Arial"/>
                <w:sz w:val="22"/>
                <w:lang w:val="en-US"/>
              </w:rPr>
              <w:t>S</w:t>
            </w:r>
            <w:r w:rsidRPr="00567318">
              <w:rPr>
                <w:rFonts w:cs="Arial"/>
                <w:sz w:val="22"/>
              </w:rPr>
              <w:t>hift</w:t>
            </w:r>
            <w:r w:rsidRPr="00567318">
              <w:rPr>
                <w:rFonts w:cs="Arial"/>
                <w:sz w:val="22"/>
                <w:lang w:val="en-US"/>
              </w:rPr>
              <w:t xml:space="preserve"> </w:t>
            </w:r>
            <w:r w:rsidRPr="00567318">
              <w:rPr>
                <w:rFonts w:cs="Arial"/>
                <w:sz w:val="22"/>
              </w:rPr>
              <w:t>Number</w:t>
            </w:r>
          </w:p>
        </w:tc>
        <w:tc>
          <w:tcPr>
            <w:tcW w:w="2979" w:type="dxa"/>
          </w:tcPr>
          <w:p w14:paraId="4809321E" w14:textId="77777777" w:rsidR="00064711" w:rsidRPr="00567318" w:rsidRDefault="00064711" w:rsidP="00064711">
            <w:pPr>
              <w:rPr>
                <w:sz w:val="22"/>
              </w:rPr>
            </w:pPr>
            <w:r w:rsidRPr="00567318">
              <w:rPr>
                <w:sz w:val="22"/>
              </w:rPr>
              <w:t>Number</w:t>
            </w:r>
          </w:p>
        </w:tc>
      </w:tr>
      <w:tr w:rsidR="00064711" w:rsidRPr="00567318" w14:paraId="5DFD31EC" w14:textId="77777777" w:rsidTr="006E5FC4">
        <w:tc>
          <w:tcPr>
            <w:tcW w:w="2465" w:type="dxa"/>
          </w:tcPr>
          <w:p w14:paraId="292A0F89" w14:textId="77777777" w:rsidR="00064711" w:rsidRPr="00567318" w:rsidRDefault="00064711" w:rsidP="00064711">
            <w:pPr>
              <w:rPr>
                <w:rFonts w:cs="Arial"/>
                <w:sz w:val="22"/>
                <w:lang w:val="en-US"/>
              </w:rPr>
            </w:pPr>
            <w:r w:rsidRPr="00567318">
              <w:rPr>
                <w:rFonts w:cs="Arial"/>
                <w:sz w:val="22"/>
                <w:lang w:val="en-US"/>
              </w:rPr>
              <w:t>d</w:t>
            </w:r>
            <w:r w:rsidRPr="00567318">
              <w:rPr>
                <w:rFonts w:cs="Arial"/>
                <w:sz w:val="22"/>
              </w:rPr>
              <w:t>ocumentIn</w:t>
            </w:r>
            <w:r w:rsidRPr="00567318">
              <w:rPr>
                <w:rFonts w:cs="Arial"/>
                <w:sz w:val="22"/>
                <w:lang w:val="en-US"/>
              </w:rPr>
              <w:t>dex</w:t>
            </w:r>
          </w:p>
        </w:tc>
        <w:tc>
          <w:tcPr>
            <w:tcW w:w="4839" w:type="dxa"/>
          </w:tcPr>
          <w:p w14:paraId="4DA2B8CF" w14:textId="77777777" w:rsidR="00064711" w:rsidRPr="00567318" w:rsidRDefault="00064711" w:rsidP="00064711">
            <w:pPr>
              <w:rPr>
                <w:rFonts w:cs="Arial"/>
                <w:sz w:val="22"/>
                <w:lang w:val="en-US"/>
              </w:rPr>
            </w:pPr>
            <w:r w:rsidRPr="00567318">
              <w:rPr>
                <w:rFonts w:cs="Arial"/>
                <w:sz w:val="22"/>
                <w:lang w:val="en-US"/>
              </w:rPr>
              <w:t>The check number for a shift</w:t>
            </w:r>
          </w:p>
        </w:tc>
        <w:tc>
          <w:tcPr>
            <w:tcW w:w="2979" w:type="dxa"/>
          </w:tcPr>
          <w:p w14:paraId="7698C652" w14:textId="77777777" w:rsidR="00064711" w:rsidRPr="00567318" w:rsidRDefault="00064711" w:rsidP="00064711">
            <w:pPr>
              <w:rPr>
                <w:sz w:val="22"/>
              </w:rPr>
            </w:pPr>
            <w:r w:rsidRPr="00567318">
              <w:rPr>
                <w:sz w:val="22"/>
              </w:rPr>
              <w:t>Number</w:t>
            </w:r>
          </w:p>
        </w:tc>
      </w:tr>
      <w:tr w:rsidR="00064711" w:rsidRPr="00567318" w14:paraId="7A0AB2A7" w14:textId="77777777" w:rsidTr="006E5FC4">
        <w:tc>
          <w:tcPr>
            <w:tcW w:w="2465" w:type="dxa"/>
          </w:tcPr>
          <w:p w14:paraId="55710792" w14:textId="77777777" w:rsidR="00064711" w:rsidRPr="00567318" w:rsidRDefault="00064711" w:rsidP="00064711">
            <w:pPr>
              <w:rPr>
                <w:rFonts w:cs="Arial"/>
                <w:sz w:val="22"/>
                <w:lang w:val="en-US"/>
              </w:rPr>
            </w:pPr>
            <w:bookmarkStart w:id="372" w:name="OLE_LINK269"/>
            <w:bookmarkStart w:id="373" w:name="OLE_LINK270"/>
            <w:r w:rsidRPr="00567318">
              <w:rPr>
                <w:rFonts w:cs="Arial"/>
                <w:sz w:val="22"/>
                <w:lang w:val="en-US"/>
              </w:rPr>
              <w:t>processedAt</w:t>
            </w:r>
            <w:bookmarkEnd w:id="372"/>
            <w:bookmarkEnd w:id="373"/>
          </w:p>
        </w:tc>
        <w:tc>
          <w:tcPr>
            <w:tcW w:w="4839" w:type="dxa"/>
          </w:tcPr>
          <w:p w14:paraId="6C3C47E6" w14:textId="77777777" w:rsidR="00064711" w:rsidRPr="00567318" w:rsidRDefault="00064711" w:rsidP="00064711">
            <w:pPr>
              <w:rPr>
                <w:rFonts w:cs="Arial"/>
                <w:sz w:val="22"/>
                <w:lang w:val="en-US"/>
              </w:rPr>
            </w:pPr>
            <w:r w:rsidRPr="00567318">
              <w:rPr>
                <w:rFonts w:cs="Arial"/>
                <w:sz w:val="22"/>
                <w:lang w:val="en-US"/>
              </w:rPr>
              <w:t>Time of registration of the fiscal document in the Federal tax service</w:t>
            </w:r>
          </w:p>
        </w:tc>
        <w:tc>
          <w:tcPr>
            <w:tcW w:w="2979" w:type="dxa"/>
          </w:tcPr>
          <w:p w14:paraId="5F9F36EB" w14:textId="77777777" w:rsidR="00064711" w:rsidRPr="00567318" w:rsidRDefault="00064711" w:rsidP="00064711">
            <w:pPr>
              <w:rPr>
                <w:sz w:val="22"/>
                <w:lang w:val="en-US"/>
              </w:rPr>
            </w:pPr>
            <w:r w:rsidRPr="00567318">
              <w:rPr>
                <w:sz w:val="22"/>
                <w:lang w:val="en-US"/>
              </w:rPr>
              <w:t>Time as a string in ISO8601 format</w:t>
            </w:r>
          </w:p>
        </w:tc>
      </w:tr>
      <w:tr w:rsidR="00064711" w:rsidRPr="00567318" w14:paraId="5232C6C2" w14:textId="77777777" w:rsidTr="006E5FC4">
        <w:tc>
          <w:tcPr>
            <w:tcW w:w="2465" w:type="dxa"/>
          </w:tcPr>
          <w:p w14:paraId="0774B658" w14:textId="77777777" w:rsidR="00064711" w:rsidRPr="00567318" w:rsidRDefault="00064711" w:rsidP="00064711">
            <w:pPr>
              <w:rPr>
                <w:rFonts w:cs="Arial"/>
                <w:sz w:val="22"/>
                <w:lang w:val="en-US"/>
              </w:rPr>
            </w:pPr>
            <w:r w:rsidRPr="00567318">
              <w:rPr>
                <w:rFonts w:cs="Arial"/>
                <w:sz w:val="22"/>
                <w:lang w:val="en-US"/>
              </w:rPr>
              <w:t>content</w:t>
            </w:r>
          </w:p>
        </w:tc>
        <w:tc>
          <w:tcPr>
            <w:tcW w:w="4839" w:type="dxa"/>
          </w:tcPr>
          <w:p w14:paraId="2384033F" w14:textId="77777777" w:rsidR="00064711" w:rsidRPr="00567318" w:rsidRDefault="00064711" w:rsidP="00064711">
            <w:pPr>
              <w:rPr>
                <w:rFonts w:cs="Arial"/>
                <w:sz w:val="22"/>
              </w:rPr>
            </w:pPr>
            <w:r w:rsidRPr="00567318">
              <w:rPr>
                <w:rFonts w:cs="Arial"/>
                <w:sz w:val="22"/>
              </w:rPr>
              <w:t>Document content</w:t>
            </w:r>
          </w:p>
        </w:tc>
        <w:tc>
          <w:tcPr>
            <w:tcW w:w="2979" w:type="dxa"/>
          </w:tcPr>
          <w:p w14:paraId="1A7D40FC" w14:textId="77777777" w:rsidR="00064711" w:rsidRPr="00567318" w:rsidRDefault="00064711" w:rsidP="00064711">
            <w:pPr>
              <w:rPr>
                <w:sz w:val="22"/>
              </w:rPr>
            </w:pPr>
            <w:r w:rsidRPr="00567318">
              <w:rPr>
                <w:sz w:val="22"/>
              </w:rPr>
              <w:t xml:space="preserve">Structure of </w:t>
            </w:r>
            <w:r w:rsidRPr="00567318">
              <w:rPr>
                <w:sz w:val="22"/>
                <w:lang w:val="en-US"/>
              </w:rPr>
              <w:t>section</w:t>
            </w:r>
            <w:r w:rsidRPr="00567318">
              <w:rPr>
                <w:sz w:val="22"/>
              </w:rPr>
              <w:t xml:space="preserve"> 2. 1. 1. 1</w:t>
            </w:r>
          </w:p>
        </w:tc>
      </w:tr>
      <w:tr w:rsidR="00064711" w:rsidRPr="00567318" w14:paraId="070FDBA1" w14:textId="77777777" w:rsidTr="006E5FC4">
        <w:tc>
          <w:tcPr>
            <w:tcW w:w="2465" w:type="dxa"/>
          </w:tcPr>
          <w:p w14:paraId="00FFD7B3" w14:textId="77777777" w:rsidR="00064711" w:rsidRPr="00567318" w:rsidRDefault="00064711" w:rsidP="00064711">
            <w:pPr>
              <w:rPr>
                <w:rFonts w:cs="Arial"/>
                <w:sz w:val="22"/>
              </w:rPr>
            </w:pPr>
            <w:r w:rsidRPr="00567318">
              <w:rPr>
                <w:rFonts w:cs="Arial"/>
                <w:sz w:val="22"/>
                <w:lang w:val="en-US"/>
              </w:rPr>
              <w:t>c</w:t>
            </w:r>
            <w:r w:rsidRPr="00567318">
              <w:rPr>
                <w:rFonts w:cs="Arial"/>
                <w:sz w:val="22"/>
              </w:rPr>
              <w:t>hange</w:t>
            </w:r>
          </w:p>
        </w:tc>
        <w:tc>
          <w:tcPr>
            <w:tcW w:w="4839" w:type="dxa"/>
          </w:tcPr>
          <w:p w14:paraId="72028B9F" w14:textId="77777777" w:rsidR="00064711" w:rsidRPr="00567318" w:rsidRDefault="00064711" w:rsidP="00064711">
            <w:pPr>
              <w:rPr>
                <w:rFonts w:cs="Arial"/>
                <w:sz w:val="22"/>
                <w:lang w:val="en-US"/>
              </w:rPr>
            </w:pPr>
            <w:r w:rsidRPr="00567318">
              <w:rPr>
                <w:rFonts w:cs="Arial"/>
                <w:sz w:val="22"/>
                <w:lang w:val="en-US"/>
              </w:rPr>
              <w:t>change</w:t>
            </w:r>
          </w:p>
        </w:tc>
        <w:tc>
          <w:tcPr>
            <w:tcW w:w="2979" w:type="dxa"/>
          </w:tcPr>
          <w:p w14:paraId="66B3494C" w14:textId="77777777" w:rsidR="00064711" w:rsidRPr="00567318" w:rsidRDefault="00064711" w:rsidP="00064711">
            <w:pPr>
              <w:rPr>
                <w:sz w:val="22"/>
                <w:lang w:val="en-US"/>
              </w:rPr>
            </w:pPr>
            <w:r w:rsidRPr="00567318">
              <w:rPr>
                <w:sz w:val="22"/>
                <w:lang w:val="en-US"/>
              </w:rPr>
              <w:t>Decimal number up to 2 characters after the dot</w:t>
            </w:r>
          </w:p>
        </w:tc>
      </w:tr>
      <w:tr w:rsidR="00064711" w:rsidRPr="00567318" w14:paraId="3E68FF91" w14:textId="77777777" w:rsidTr="006E5FC4">
        <w:tc>
          <w:tcPr>
            <w:tcW w:w="2465" w:type="dxa"/>
          </w:tcPr>
          <w:p w14:paraId="06695C00" w14:textId="77777777" w:rsidR="00064711" w:rsidRPr="00567318" w:rsidRDefault="00064711" w:rsidP="00064711">
            <w:pPr>
              <w:rPr>
                <w:rFonts w:cs="Arial"/>
                <w:sz w:val="22"/>
                <w:lang w:val="en-US"/>
              </w:rPr>
            </w:pPr>
            <w:r w:rsidRPr="00567318">
              <w:rPr>
                <w:rFonts w:cs="Arial"/>
                <w:sz w:val="22"/>
                <w:lang w:val="en-US"/>
              </w:rPr>
              <w:t>fp</w:t>
            </w:r>
          </w:p>
        </w:tc>
        <w:tc>
          <w:tcPr>
            <w:tcW w:w="4839" w:type="dxa"/>
          </w:tcPr>
          <w:p w14:paraId="12FB1B6F" w14:textId="4A70A690" w:rsidR="00064711" w:rsidRPr="00567318" w:rsidRDefault="00031999" w:rsidP="00064711">
            <w:pPr>
              <w:rPr>
                <w:rFonts w:cs="Arial"/>
                <w:sz w:val="22"/>
                <w:lang w:val="en-US"/>
              </w:rPr>
            </w:pPr>
            <w:r w:rsidRPr="00567318">
              <w:rPr>
                <w:rFonts w:cs="Arial"/>
                <w:sz w:val="22"/>
                <w:lang w:val="en-US"/>
              </w:rPr>
              <w:t>Fiscal sign</w:t>
            </w:r>
          </w:p>
        </w:tc>
        <w:tc>
          <w:tcPr>
            <w:tcW w:w="2979" w:type="dxa"/>
          </w:tcPr>
          <w:p w14:paraId="465823FA" w14:textId="77777777" w:rsidR="00064711" w:rsidRPr="00567318" w:rsidRDefault="00064711" w:rsidP="00064711">
            <w:pPr>
              <w:rPr>
                <w:sz w:val="22"/>
              </w:rPr>
            </w:pPr>
            <w:r w:rsidRPr="00567318">
              <w:rPr>
                <w:sz w:val="22"/>
              </w:rPr>
              <w:t>String of 10 characters</w:t>
            </w:r>
          </w:p>
        </w:tc>
      </w:tr>
      <w:tr w:rsidR="00064711" w:rsidRPr="00567318" w14:paraId="2BEDB2D2" w14:textId="77777777" w:rsidTr="006E5FC4">
        <w:tc>
          <w:tcPr>
            <w:tcW w:w="2465" w:type="dxa"/>
          </w:tcPr>
          <w:p w14:paraId="5D213E08" w14:textId="77777777" w:rsidR="00064711" w:rsidRPr="00567318" w:rsidRDefault="00064711" w:rsidP="00064711">
            <w:pPr>
              <w:rPr>
                <w:rFonts w:cs="Arial"/>
                <w:sz w:val="22"/>
                <w:lang w:val="en-US"/>
              </w:rPr>
            </w:pPr>
            <w:r w:rsidRPr="00567318">
              <w:rPr>
                <w:rFonts w:cs="Arial"/>
                <w:sz w:val="22"/>
                <w:lang w:val="en-US"/>
              </w:rPr>
              <w:t>callbackUrl</w:t>
            </w:r>
          </w:p>
        </w:tc>
        <w:tc>
          <w:tcPr>
            <w:tcW w:w="4839" w:type="dxa"/>
          </w:tcPr>
          <w:p w14:paraId="5F55A95F" w14:textId="77777777" w:rsidR="00064711" w:rsidRPr="00567318" w:rsidRDefault="00064711" w:rsidP="00064711">
            <w:pPr>
              <w:rPr>
                <w:rFonts w:cs="Arial"/>
                <w:sz w:val="22"/>
                <w:lang w:val="en-US"/>
              </w:rPr>
            </w:pPr>
            <w:r w:rsidRPr="00567318">
              <w:rPr>
                <w:rFonts w:cs="Arial"/>
                <w:sz w:val="22"/>
                <w:lang w:val="en-US"/>
              </w:rPr>
              <w:t>URL for sending the results of processing a receipt with a POST request</w:t>
            </w:r>
          </w:p>
        </w:tc>
        <w:tc>
          <w:tcPr>
            <w:tcW w:w="2979" w:type="dxa"/>
          </w:tcPr>
          <w:p w14:paraId="744F9400" w14:textId="77777777" w:rsidR="00064711" w:rsidRPr="00567318" w:rsidRDefault="00064711" w:rsidP="00064711">
            <w:pPr>
              <w:rPr>
                <w:sz w:val="22"/>
                <w:lang w:val="en-US"/>
              </w:rPr>
            </w:pPr>
            <w:r w:rsidRPr="00567318">
              <w:rPr>
                <w:sz w:val="22"/>
                <w:lang w:val="en-US"/>
              </w:rPr>
              <w:t>String from 1 to 1024 characters or null</w:t>
            </w:r>
          </w:p>
        </w:tc>
      </w:tr>
      <w:tr w:rsidR="006E5FC4" w:rsidRPr="00567318" w14:paraId="3D253862" w14:textId="77777777" w:rsidTr="006E5FC4">
        <w:tc>
          <w:tcPr>
            <w:tcW w:w="2465" w:type="dxa"/>
          </w:tcPr>
          <w:p w14:paraId="368A38FE" w14:textId="1B5DA6BA" w:rsidR="006E5FC4" w:rsidRPr="00567318" w:rsidRDefault="006E5FC4" w:rsidP="006E5FC4">
            <w:pPr>
              <w:rPr>
                <w:rFonts w:cs="Arial"/>
                <w:sz w:val="22"/>
                <w:lang w:val="en-US"/>
              </w:rPr>
            </w:pPr>
            <w:ins w:id="374" w:author="notfound.inc@outlook.com" w:date="2021-07-26T14:50:00Z">
              <w:r w:rsidRPr="00567318">
                <w:rPr>
                  <w:rFonts w:cs="Arial"/>
                  <w:sz w:val="22"/>
                  <w:lang w:val="en-US"/>
                </w:rPr>
                <w:t>meta</w:t>
              </w:r>
            </w:ins>
          </w:p>
        </w:tc>
        <w:tc>
          <w:tcPr>
            <w:tcW w:w="4839" w:type="dxa"/>
          </w:tcPr>
          <w:p w14:paraId="6FB92F27" w14:textId="269A7E44" w:rsidR="006E5FC4" w:rsidRPr="00567318" w:rsidRDefault="006E5FC4" w:rsidP="006E5FC4">
            <w:pPr>
              <w:rPr>
                <w:rFonts w:cs="Arial"/>
                <w:sz w:val="22"/>
                <w:lang w:val="en-US"/>
              </w:rPr>
            </w:pPr>
            <w:r w:rsidRPr="00567318">
              <w:rPr>
                <w:sz w:val="22"/>
                <w:lang w:val="en-US"/>
              </w:rPr>
              <w:t xml:space="preserve">Query metadata </w:t>
            </w:r>
          </w:p>
        </w:tc>
        <w:tc>
          <w:tcPr>
            <w:tcW w:w="2979" w:type="dxa"/>
          </w:tcPr>
          <w:p w14:paraId="2E52E4EE" w14:textId="0BA0D26D" w:rsidR="006E5FC4" w:rsidRPr="00567318" w:rsidRDefault="006E5FC4" w:rsidP="006E5FC4">
            <w:pPr>
              <w:rPr>
                <w:sz w:val="22"/>
                <w:lang w:val="en-US"/>
              </w:rPr>
            </w:pPr>
            <w:r w:rsidRPr="00567318">
              <w:rPr>
                <w:sz w:val="22"/>
                <w:lang w:val="en-US"/>
              </w:rPr>
              <w:t>String 1 to 128 characters or null</w:t>
            </w:r>
          </w:p>
        </w:tc>
      </w:tr>
    </w:tbl>
    <w:p w14:paraId="58F1EEA4" w14:textId="77777777" w:rsidR="004F178F" w:rsidRPr="00567318" w:rsidRDefault="004F178F" w:rsidP="004F178F">
      <w:pPr>
        <w:rPr>
          <w:rFonts w:cs="Arial"/>
          <w:sz w:val="22"/>
          <w:lang w:val="en-US"/>
        </w:rPr>
      </w:pPr>
    </w:p>
    <w:p w14:paraId="545CE6F0" w14:textId="77777777" w:rsidR="004F178F" w:rsidRPr="00567318" w:rsidRDefault="00F7195A" w:rsidP="004F178F">
      <w:pPr>
        <w:rPr>
          <w:sz w:val="22"/>
          <w:lang w:val="en-US"/>
        </w:rPr>
      </w:pPr>
      <w:bookmarkStart w:id="375" w:name="OLE_LINK287"/>
      <w:bookmarkStart w:id="376" w:name="OLE_LINK288"/>
      <w:r w:rsidRPr="00567318">
        <w:rPr>
          <w:sz w:val="22"/>
          <w:lang w:val="en-US"/>
        </w:rPr>
        <w:t>Response example</w:t>
      </w:r>
      <w:r w:rsidR="004F178F" w:rsidRPr="00567318">
        <w:rPr>
          <w:sz w:val="22"/>
          <w:lang w:val="en-US"/>
        </w:rPr>
        <w:t>:</w:t>
      </w:r>
    </w:p>
    <w:bookmarkEnd w:id="375"/>
    <w:bookmarkEnd w:id="376"/>
    <w:p w14:paraId="0B146B78" w14:textId="77777777" w:rsidR="004F178F" w:rsidRPr="00567318" w:rsidRDefault="004F178F" w:rsidP="004F178F">
      <w:pPr>
        <w:rPr>
          <w:rFonts w:cs="Arial"/>
          <w:sz w:val="22"/>
          <w:lang w:val="en-US"/>
        </w:rPr>
      </w:pPr>
    </w:p>
    <w:bookmarkEnd w:id="351"/>
    <w:bookmarkEnd w:id="352"/>
    <w:p w14:paraId="05908D52" w14:textId="77777777" w:rsidR="004E637F" w:rsidRPr="00D91E9D" w:rsidRDefault="004E637F" w:rsidP="004E637F">
      <w:pPr>
        <w:pStyle w:val="HTML"/>
        <w:shd w:val="clear" w:color="auto" w:fill="333333"/>
        <w:rPr>
          <w:rFonts w:ascii="Consolas" w:hAnsi="Consolas" w:cs="Consolas"/>
          <w:color w:val="DFDFBF"/>
          <w:sz w:val="18"/>
          <w:szCs w:val="18"/>
          <w:lang w:val="en-US"/>
        </w:rPr>
      </w:pPr>
      <w:r w:rsidRPr="00D91E9D">
        <w:rPr>
          <w:rFonts w:ascii="Consolas" w:hAnsi="Consolas" w:cs="Consolas"/>
          <w:color w:val="DFDFBF"/>
          <w:sz w:val="18"/>
          <w:szCs w:val="18"/>
          <w:lang w:val="en-US"/>
        </w:rPr>
        <w:t>{</w:t>
      </w:r>
    </w:p>
    <w:p w14:paraId="158A2329" w14:textId="77777777" w:rsidR="004E637F" w:rsidRPr="00D91E9D" w:rsidRDefault="004E637F" w:rsidP="004E637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91E9D">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id</w:t>
      </w:r>
      <w:proofErr w:type="gramEnd"/>
      <w:r w:rsidRPr="00D91E9D">
        <w:rPr>
          <w:rFonts w:ascii="Consolas" w:hAnsi="Consolas" w:cs="Consolas"/>
          <w:color w:val="8ACCCF"/>
          <w:sz w:val="18"/>
          <w:szCs w:val="18"/>
          <w:lang w:val="en-US"/>
        </w:rPr>
        <w:t>"</w:t>
      </w:r>
      <w:r w:rsidRPr="00D91E9D">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D91E9D">
        <w:rPr>
          <w:rFonts w:ascii="Consolas" w:hAnsi="Consolas" w:cs="Consolas"/>
          <w:color w:val="DFAF8F"/>
          <w:sz w:val="18"/>
          <w:szCs w:val="18"/>
          <w:lang w:val="en-US"/>
        </w:rPr>
        <w:t>"12345678990"</w:t>
      </w:r>
      <w:r w:rsidRPr="00D91E9D">
        <w:rPr>
          <w:rFonts w:ascii="Consolas" w:hAnsi="Consolas" w:cs="Consolas"/>
          <w:color w:val="DFDFBF"/>
          <w:sz w:val="18"/>
          <w:szCs w:val="18"/>
          <w:lang w:val="en-US"/>
        </w:rPr>
        <w:t>,</w:t>
      </w:r>
    </w:p>
    <w:p w14:paraId="6F73A15A" w14:textId="77777777" w:rsidR="004E637F" w:rsidRPr="00D91E9D" w:rsidRDefault="004E637F" w:rsidP="004E637F">
      <w:pPr>
        <w:pStyle w:val="HTML"/>
        <w:shd w:val="clear" w:color="auto" w:fill="333333"/>
        <w:rPr>
          <w:rFonts w:ascii="Consolas" w:hAnsi="Consolas" w:cs="Consolas"/>
          <w:color w:val="DFDFBF"/>
          <w:sz w:val="18"/>
          <w:szCs w:val="18"/>
          <w:lang w:val="en-US"/>
        </w:rPr>
      </w:pPr>
      <w:bookmarkStart w:id="377" w:name="OLE_LINK534"/>
      <w:r w:rsidRPr="00D460A0">
        <w:rPr>
          <w:rFonts w:ascii="Consolas" w:hAnsi="Consolas" w:cs="Consolas"/>
          <w:color w:val="DFDFBF"/>
          <w:sz w:val="18"/>
          <w:szCs w:val="18"/>
          <w:lang w:val="en-US"/>
        </w:rPr>
        <w:t>  </w:t>
      </w:r>
      <w:r w:rsidRPr="00D91E9D">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deviceSN</w:t>
      </w:r>
      <w:proofErr w:type="gramEnd"/>
      <w:r w:rsidRPr="00D91E9D">
        <w:rPr>
          <w:rFonts w:ascii="Consolas" w:hAnsi="Consolas" w:cs="Consolas"/>
          <w:color w:val="8ACCCF"/>
          <w:sz w:val="18"/>
          <w:szCs w:val="18"/>
          <w:lang w:val="en-US"/>
        </w:rPr>
        <w:t>"</w:t>
      </w:r>
      <w:r w:rsidRPr="00D91E9D">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D91E9D">
        <w:rPr>
          <w:rFonts w:ascii="Consolas" w:hAnsi="Consolas" w:cs="Consolas"/>
          <w:color w:val="DFAF8F"/>
          <w:sz w:val="18"/>
          <w:szCs w:val="18"/>
          <w:lang w:val="en-US"/>
        </w:rPr>
        <w:t>"0000000000001358"</w:t>
      </w:r>
      <w:r w:rsidRPr="00D91E9D">
        <w:rPr>
          <w:rFonts w:ascii="Consolas" w:hAnsi="Consolas" w:cs="Consolas"/>
          <w:color w:val="DFDFBF"/>
          <w:sz w:val="18"/>
          <w:szCs w:val="18"/>
          <w:lang w:val="en-US"/>
        </w:rPr>
        <w:t>,</w:t>
      </w:r>
    </w:p>
    <w:p w14:paraId="4201E225" w14:textId="77777777" w:rsidR="004E637F" w:rsidRPr="00D91E9D" w:rsidRDefault="004E637F" w:rsidP="004E637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91E9D">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deviceRN</w:t>
      </w:r>
      <w:proofErr w:type="gramEnd"/>
      <w:r w:rsidRPr="00D91E9D">
        <w:rPr>
          <w:rFonts w:ascii="Consolas" w:hAnsi="Consolas" w:cs="Consolas"/>
          <w:color w:val="8ACCCF"/>
          <w:sz w:val="18"/>
          <w:szCs w:val="18"/>
          <w:lang w:val="en-US"/>
        </w:rPr>
        <w:t>"</w:t>
      </w:r>
      <w:r w:rsidRPr="00D91E9D">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D91E9D">
        <w:rPr>
          <w:rFonts w:ascii="Consolas" w:hAnsi="Consolas" w:cs="Consolas"/>
          <w:color w:val="DFAF8F"/>
          <w:sz w:val="18"/>
          <w:szCs w:val="18"/>
          <w:lang w:val="en-US"/>
        </w:rPr>
        <w:t>"0000000400054952"</w:t>
      </w:r>
      <w:r w:rsidRPr="00D91E9D">
        <w:rPr>
          <w:rFonts w:ascii="Consolas" w:hAnsi="Consolas" w:cs="Consolas"/>
          <w:color w:val="DFDFBF"/>
          <w:sz w:val="18"/>
          <w:szCs w:val="18"/>
          <w:lang w:val="en-US"/>
        </w:rPr>
        <w:t>,</w:t>
      </w:r>
    </w:p>
    <w:p w14:paraId="5D4D875F" w14:textId="77777777" w:rsidR="004E637F" w:rsidRPr="00D91E9D" w:rsidRDefault="004E637F" w:rsidP="004E637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91E9D">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fsNumber</w:t>
      </w:r>
      <w:proofErr w:type="gramEnd"/>
      <w:r w:rsidRPr="00D91E9D">
        <w:rPr>
          <w:rFonts w:ascii="Consolas" w:hAnsi="Consolas" w:cs="Consolas"/>
          <w:color w:val="8ACCCF"/>
          <w:sz w:val="18"/>
          <w:szCs w:val="18"/>
          <w:lang w:val="en-US"/>
        </w:rPr>
        <w:t>"</w:t>
      </w:r>
      <w:r w:rsidRPr="00D91E9D">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D91E9D">
        <w:rPr>
          <w:rFonts w:ascii="Consolas" w:hAnsi="Consolas" w:cs="Consolas"/>
          <w:color w:val="DFAF8F"/>
          <w:sz w:val="18"/>
          <w:szCs w:val="18"/>
          <w:lang w:val="en-US"/>
        </w:rPr>
        <w:t>"9999078900001341"</w:t>
      </w:r>
      <w:r w:rsidRPr="00D91E9D">
        <w:rPr>
          <w:rFonts w:ascii="Consolas" w:hAnsi="Consolas" w:cs="Consolas"/>
          <w:color w:val="DFDFBF"/>
          <w:sz w:val="18"/>
          <w:szCs w:val="18"/>
          <w:lang w:val="en-US"/>
        </w:rPr>
        <w:t>,</w:t>
      </w:r>
    </w:p>
    <w:bookmarkEnd w:id="377"/>
    <w:p w14:paraId="024F30DD" w14:textId="77777777" w:rsidR="004E637F" w:rsidRPr="00D91E9D" w:rsidRDefault="004E637F" w:rsidP="004E637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91E9D">
        <w:rPr>
          <w:rFonts w:ascii="Consolas" w:hAnsi="Consolas" w:cs="Consolas"/>
          <w:color w:val="8ACCCF"/>
          <w:sz w:val="18"/>
          <w:szCs w:val="18"/>
          <w:lang w:val="en-US"/>
        </w:rPr>
        <w:t>"</w:t>
      </w:r>
      <w:r w:rsidRPr="00D460A0">
        <w:rPr>
          <w:rFonts w:ascii="Consolas" w:hAnsi="Consolas" w:cs="Consolas"/>
          <w:color w:val="8ACCCF"/>
          <w:sz w:val="18"/>
          <w:szCs w:val="18"/>
          <w:lang w:val="en-US"/>
        </w:rPr>
        <w:t>ofdName</w:t>
      </w:r>
      <w:r w:rsidRPr="00D91E9D">
        <w:rPr>
          <w:rFonts w:ascii="Consolas" w:hAnsi="Consolas" w:cs="Consolas"/>
          <w:color w:val="8ACCCF"/>
          <w:sz w:val="18"/>
          <w:szCs w:val="18"/>
          <w:lang w:val="en-US"/>
        </w:rPr>
        <w:t>"</w:t>
      </w:r>
      <w:r w:rsidRPr="00D91E9D">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D91E9D">
        <w:rPr>
          <w:rFonts w:ascii="Consolas" w:hAnsi="Consolas" w:cs="Consolas"/>
          <w:color w:val="DFAF8F"/>
          <w:sz w:val="18"/>
          <w:szCs w:val="18"/>
          <w:lang w:val="en-US"/>
        </w:rPr>
        <w:t>"</w:t>
      </w:r>
      <w:r>
        <w:rPr>
          <w:rFonts w:ascii="Consolas" w:hAnsi="Consolas" w:cs="Consolas"/>
          <w:color w:val="DFAF8F"/>
          <w:sz w:val="18"/>
          <w:szCs w:val="18"/>
        </w:rPr>
        <w:t>ООО</w:t>
      </w:r>
      <w:r w:rsidRPr="00D460A0">
        <w:rPr>
          <w:rFonts w:ascii="Consolas" w:hAnsi="Consolas" w:cs="Consolas"/>
          <w:color w:val="DFAF8F"/>
          <w:sz w:val="18"/>
          <w:szCs w:val="18"/>
          <w:lang w:val="en-US"/>
        </w:rPr>
        <w:t> </w:t>
      </w:r>
      <w:r w:rsidRPr="00D91E9D">
        <w:rPr>
          <w:rFonts w:ascii="Consolas" w:hAnsi="Consolas" w:cs="Consolas"/>
          <w:color w:val="FF007F"/>
          <w:sz w:val="18"/>
          <w:szCs w:val="18"/>
          <w:lang w:val="en-US"/>
        </w:rPr>
        <w:t>\"</w:t>
      </w:r>
      <w:r>
        <w:rPr>
          <w:rFonts w:ascii="Consolas" w:hAnsi="Consolas" w:cs="Consolas"/>
          <w:color w:val="DFAF8F"/>
          <w:sz w:val="18"/>
          <w:szCs w:val="18"/>
        </w:rPr>
        <w:t>Ярус</w:t>
      </w:r>
      <w:r w:rsidRPr="00D91E9D">
        <w:rPr>
          <w:rFonts w:ascii="Consolas" w:hAnsi="Consolas" w:cs="Consolas"/>
          <w:color w:val="FF007F"/>
          <w:sz w:val="18"/>
          <w:szCs w:val="18"/>
          <w:lang w:val="en-US"/>
        </w:rPr>
        <w:t>\"</w:t>
      </w:r>
      <w:r w:rsidRPr="00D91E9D">
        <w:rPr>
          <w:rFonts w:ascii="Consolas" w:hAnsi="Consolas" w:cs="Consolas"/>
          <w:color w:val="DFAF8F"/>
          <w:sz w:val="18"/>
          <w:szCs w:val="18"/>
          <w:lang w:val="en-US"/>
        </w:rPr>
        <w:t>(</w:t>
      </w:r>
      <w:r w:rsidRPr="00D91E9D">
        <w:rPr>
          <w:rFonts w:ascii="Consolas" w:hAnsi="Consolas" w:cs="Consolas"/>
          <w:color w:val="FF007F"/>
          <w:sz w:val="18"/>
          <w:szCs w:val="18"/>
          <w:lang w:val="en-US"/>
        </w:rPr>
        <w:t>\"</w:t>
      </w:r>
      <w:r>
        <w:rPr>
          <w:rFonts w:ascii="Consolas" w:hAnsi="Consolas" w:cs="Consolas"/>
          <w:color w:val="DFAF8F"/>
          <w:sz w:val="18"/>
          <w:szCs w:val="18"/>
        </w:rPr>
        <w:t>ОФД</w:t>
      </w:r>
      <w:r w:rsidRPr="00D91E9D">
        <w:rPr>
          <w:rFonts w:ascii="Consolas" w:hAnsi="Consolas" w:cs="Consolas"/>
          <w:color w:val="DFAF8F"/>
          <w:sz w:val="18"/>
          <w:szCs w:val="18"/>
          <w:lang w:val="en-US"/>
        </w:rPr>
        <w:t>-</w:t>
      </w:r>
      <w:r>
        <w:rPr>
          <w:rFonts w:ascii="Consolas" w:hAnsi="Consolas" w:cs="Consolas"/>
          <w:color w:val="DFAF8F"/>
          <w:sz w:val="18"/>
          <w:szCs w:val="18"/>
        </w:rPr>
        <w:t>Я</w:t>
      </w:r>
      <w:r w:rsidRPr="00D91E9D">
        <w:rPr>
          <w:rFonts w:ascii="Consolas" w:hAnsi="Consolas" w:cs="Consolas"/>
          <w:color w:val="FF007F"/>
          <w:sz w:val="18"/>
          <w:szCs w:val="18"/>
          <w:lang w:val="en-US"/>
        </w:rPr>
        <w:t>\"</w:t>
      </w:r>
      <w:r w:rsidRPr="00D91E9D">
        <w:rPr>
          <w:rFonts w:ascii="Consolas" w:hAnsi="Consolas" w:cs="Consolas"/>
          <w:color w:val="DFAF8F"/>
          <w:sz w:val="18"/>
          <w:szCs w:val="18"/>
          <w:lang w:val="en-US"/>
        </w:rPr>
        <w:t>)"</w:t>
      </w:r>
      <w:r w:rsidRPr="00D91E9D">
        <w:rPr>
          <w:rFonts w:ascii="Consolas" w:hAnsi="Consolas" w:cs="Consolas"/>
          <w:color w:val="DFDFBF"/>
          <w:sz w:val="18"/>
          <w:szCs w:val="18"/>
          <w:lang w:val="en-US"/>
        </w:rPr>
        <w:t>,</w:t>
      </w:r>
    </w:p>
    <w:p w14:paraId="33125099" w14:textId="77777777" w:rsidR="004E637F" w:rsidRPr="00D460A0" w:rsidRDefault="004E637F" w:rsidP="004E637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460A0">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ofdWebsite</w:t>
      </w:r>
      <w:proofErr w:type="gramEnd"/>
      <w:r w:rsidRPr="00D460A0">
        <w:rPr>
          <w:rFonts w:ascii="Consolas" w:hAnsi="Consolas" w:cs="Consolas"/>
          <w:color w:val="8ACCCF"/>
          <w:sz w:val="18"/>
          <w:szCs w:val="18"/>
          <w:lang w:val="en-US"/>
        </w:rPr>
        <w:t>"</w:t>
      </w:r>
      <w:r w:rsidRPr="00D460A0">
        <w:rPr>
          <w:rFonts w:ascii="Consolas" w:hAnsi="Consolas" w:cs="Consolas"/>
          <w:color w:val="DFDFBF"/>
          <w:sz w:val="18"/>
          <w:szCs w:val="18"/>
          <w:lang w:val="en-US"/>
        </w:rPr>
        <w:t>: </w:t>
      </w:r>
      <w:r w:rsidRPr="00D460A0">
        <w:rPr>
          <w:rFonts w:ascii="Consolas" w:hAnsi="Consolas" w:cs="Consolas"/>
          <w:color w:val="DFAF8F"/>
          <w:sz w:val="18"/>
          <w:szCs w:val="18"/>
          <w:lang w:val="en-US"/>
        </w:rPr>
        <w:t>"www.ofd-ya.ru"</w:t>
      </w:r>
      <w:r w:rsidRPr="00D460A0">
        <w:rPr>
          <w:rFonts w:ascii="Consolas" w:hAnsi="Consolas" w:cs="Consolas"/>
          <w:color w:val="DFDFBF"/>
          <w:sz w:val="18"/>
          <w:szCs w:val="18"/>
          <w:lang w:val="en-US"/>
        </w:rPr>
        <w:t>,</w:t>
      </w:r>
    </w:p>
    <w:p w14:paraId="60AACDE8" w14:textId="77777777" w:rsidR="004E637F" w:rsidRPr="00D460A0" w:rsidRDefault="004E637F" w:rsidP="004E637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460A0">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ofdinn</w:t>
      </w:r>
      <w:proofErr w:type="gramEnd"/>
      <w:r w:rsidRPr="00D460A0">
        <w:rPr>
          <w:rFonts w:ascii="Consolas" w:hAnsi="Consolas" w:cs="Consolas"/>
          <w:color w:val="8ACCCF"/>
          <w:sz w:val="18"/>
          <w:szCs w:val="18"/>
          <w:lang w:val="en-US"/>
        </w:rPr>
        <w:t>"</w:t>
      </w:r>
      <w:r w:rsidRPr="00D460A0">
        <w:rPr>
          <w:rFonts w:ascii="Consolas" w:hAnsi="Consolas" w:cs="Consolas"/>
          <w:color w:val="DFDFBF"/>
          <w:sz w:val="18"/>
          <w:szCs w:val="18"/>
          <w:lang w:val="en-US"/>
        </w:rPr>
        <w:t>: </w:t>
      </w:r>
      <w:r w:rsidRPr="00D460A0">
        <w:rPr>
          <w:rFonts w:ascii="Consolas" w:hAnsi="Consolas" w:cs="Consolas"/>
          <w:color w:val="DFAF8F"/>
          <w:sz w:val="18"/>
          <w:szCs w:val="18"/>
          <w:lang w:val="en-US"/>
        </w:rPr>
        <w:t>"7728699517"</w:t>
      </w:r>
      <w:r w:rsidRPr="00D460A0">
        <w:rPr>
          <w:rFonts w:ascii="Consolas" w:hAnsi="Consolas" w:cs="Consolas"/>
          <w:color w:val="DFDFBF"/>
          <w:sz w:val="18"/>
          <w:szCs w:val="18"/>
          <w:lang w:val="en-US"/>
        </w:rPr>
        <w:t>,</w:t>
      </w:r>
    </w:p>
    <w:p w14:paraId="13AA2356" w14:textId="77777777" w:rsidR="004E637F" w:rsidRPr="00D460A0" w:rsidRDefault="004E637F" w:rsidP="004E637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460A0">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fnsWebsite</w:t>
      </w:r>
      <w:proofErr w:type="gramEnd"/>
      <w:r w:rsidRPr="00D460A0">
        <w:rPr>
          <w:rFonts w:ascii="Consolas" w:hAnsi="Consolas" w:cs="Consolas"/>
          <w:color w:val="8ACCCF"/>
          <w:sz w:val="18"/>
          <w:szCs w:val="18"/>
          <w:lang w:val="en-US"/>
        </w:rPr>
        <w:t>"</w:t>
      </w:r>
      <w:r w:rsidRPr="00D460A0">
        <w:rPr>
          <w:rFonts w:ascii="Consolas" w:hAnsi="Consolas" w:cs="Consolas"/>
          <w:color w:val="DFDFBF"/>
          <w:sz w:val="18"/>
          <w:szCs w:val="18"/>
          <w:lang w:val="en-US"/>
        </w:rPr>
        <w:t>: </w:t>
      </w:r>
      <w:r w:rsidRPr="00D460A0">
        <w:rPr>
          <w:rFonts w:ascii="Consolas" w:hAnsi="Consolas" w:cs="Consolas"/>
          <w:color w:val="DFAF8F"/>
          <w:sz w:val="18"/>
          <w:szCs w:val="18"/>
          <w:lang w:val="en-US"/>
        </w:rPr>
        <w:t>"www.nalog.ru"</w:t>
      </w:r>
      <w:r w:rsidRPr="00D460A0">
        <w:rPr>
          <w:rFonts w:ascii="Consolas" w:hAnsi="Consolas" w:cs="Consolas"/>
          <w:color w:val="DFDFBF"/>
          <w:sz w:val="18"/>
          <w:szCs w:val="18"/>
          <w:lang w:val="en-US"/>
        </w:rPr>
        <w:t>,</w:t>
      </w:r>
    </w:p>
    <w:p w14:paraId="011A5CDC"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companyINN</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DFAF8F"/>
          <w:sz w:val="18"/>
          <w:szCs w:val="18"/>
          <w:lang w:val="en-US"/>
        </w:rPr>
        <w:t>"123456789012"</w:t>
      </w:r>
      <w:r w:rsidRPr="00FB1F20">
        <w:rPr>
          <w:rFonts w:ascii="Consolas" w:hAnsi="Consolas" w:cs="Consolas"/>
          <w:color w:val="DFDFBF"/>
          <w:sz w:val="18"/>
          <w:szCs w:val="18"/>
          <w:lang w:val="en-US"/>
        </w:rPr>
        <w:t>,</w:t>
      </w:r>
    </w:p>
    <w:p w14:paraId="6B690364"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companyName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DFAF8F"/>
          <w:sz w:val="18"/>
          <w:szCs w:val="18"/>
          <w:lang w:val="en-US"/>
        </w:rPr>
        <w:t>"</w:t>
      </w:r>
      <w:r>
        <w:rPr>
          <w:rFonts w:ascii="Consolas" w:hAnsi="Consolas" w:cs="Consolas"/>
          <w:color w:val="DFAF8F"/>
          <w:sz w:val="18"/>
          <w:szCs w:val="18"/>
        </w:rPr>
        <w:t>ЗАО</w:t>
      </w:r>
      <w:r w:rsidRPr="00FB1F20">
        <w:rPr>
          <w:rFonts w:ascii="Consolas" w:hAnsi="Consolas" w:cs="Consolas"/>
          <w:color w:val="DFAF8F"/>
          <w:sz w:val="18"/>
          <w:szCs w:val="18"/>
          <w:lang w:val="en-US"/>
        </w:rPr>
        <w:t> </w:t>
      </w:r>
      <w:r>
        <w:rPr>
          <w:rFonts w:ascii="Consolas" w:hAnsi="Consolas" w:cs="Consolas"/>
          <w:color w:val="DFAF8F"/>
          <w:sz w:val="18"/>
          <w:szCs w:val="18"/>
        </w:rPr>
        <w:t>ТОРГОВЫЙ</w:t>
      </w:r>
      <w:r w:rsidRPr="00FB1F20">
        <w:rPr>
          <w:rFonts w:ascii="Consolas" w:hAnsi="Consolas" w:cs="Consolas"/>
          <w:color w:val="DFAF8F"/>
          <w:sz w:val="18"/>
          <w:szCs w:val="18"/>
          <w:lang w:val="en-US"/>
        </w:rPr>
        <w:t> </w:t>
      </w:r>
      <w:r>
        <w:rPr>
          <w:rFonts w:ascii="Consolas" w:hAnsi="Consolas" w:cs="Consolas"/>
          <w:color w:val="DFAF8F"/>
          <w:sz w:val="18"/>
          <w:szCs w:val="18"/>
        </w:rPr>
        <w:t>ОБЪЕКТ</w:t>
      </w:r>
      <w:r w:rsidRPr="00FB1F20">
        <w:rPr>
          <w:rFonts w:ascii="Consolas" w:hAnsi="Consolas" w:cs="Consolas"/>
          <w:color w:val="DFAF8F"/>
          <w:sz w:val="18"/>
          <w:szCs w:val="18"/>
          <w:lang w:val="en-US"/>
        </w:rPr>
        <w:t> №1"</w:t>
      </w:r>
      <w:r w:rsidRPr="00FB1F20">
        <w:rPr>
          <w:rFonts w:ascii="Consolas" w:hAnsi="Consolas" w:cs="Consolas"/>
          <w:color w:val="DFDFBF"/>
          <w:sz w:val="18"/>
          <w:szCs w:val="18"/>
          <w:lang w:val="en-US"/>
        </w:rPr>
        <w:t>,</w:t>
      </w:r>
    </w:p>
    <w:p w14:paraId="36B3F842"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documentNumber</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117</w:t>
      </w:r>
      <w:r w:rsidRPr="00FB1F20">
        <w:rPr>
          <w:rFonts w:ascii="Consolas" w:hAnsi="Consolas" w:cs="Consolas"/>
          <w:color w:val="DFDFBF"/>
          <w:sz w:val="18"/>
          <w:szCs w:val="18"/>
          <w:lang w:val="en-US"/>
        </w:rPr>
        <w:t>,</w:t>
      </w:r>
    </w:p>
    <w:p w14:paraId="3147D4C5" w14:textId="77777777" w:rsidR="004E637F" w:rsidRPr="00DC16FF"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DC16FF">
        <w:rPr>
          <w:rFonts w:ascii="Consolas" w:hAnsi="Consolas" w:cs="Consolas"/>
          <w:color w:val="8ACCCF"/>
          <w:sz w:val="18"/>
          <w:szCs w:val="18"/>
          <w:lang w:val="en-US"/>
        </w:rPr>
        <w:t>"</w:t>
      </w:r>
      <w:proofErr w:type="gramStart"/>
      <w:r w:rsidRPr="00DC16FF">
        <w:rPr>
          <w:rFonts w:ascii="Consolas" w:hAnsi="Consolas" w:cs="Consolas"/>
          <w:color w:val="8ACCCF"/>
          <w:sz w:val="18"/>
          <w:szCs w:val="18"/>
          <w:lang w:val="en-US"/>
        </w:rPr>
        <w:t>shiftNumber</w:t>
      </w:r>
      <w:proofErr w:type="gramEnd"/>
      <w:r w:rsidRPr="00DC16FF">
        <w:rPr>
          <w:rFonts w:ascii="Consolas" w:hAnsi="Consolas" w:cs="Consolas"/>
          <w:color w:val="8ACCCF"/>
          <w:sz w:val="18"/>
          <w:szCs w:val="18"/>
          <w:lang w:val="en-US"/>
        </w:rPr>
        <w:t>"</w:t>
      </w:r>
      <w:r w:rsidRPr="00DC16FF">
        <w:rPr>
          <w:rFonts w:ascii="Consolas" w:hAnsi="Consolas" w:cs="Consolas"/>
          <w:color w:val="DFDFBF"/>
          <w:sz w:val="18"/>
          <w:szCs w:val="18"/>
          <w:lang w:val="en-US"/>
        </w:rPr>
        <w:t>: </w:t>
      </w:r>
      <w:r w:rsidRPr="00DC16FF">
        <w:rPr>
          <w:rFonts w:ascii="Consolas" w:hAnsi="Consolas" w:cs="Consolas"/>
          <w:color w:val="6E96BE"/>
          <w:sz w:val="18"/>
          <w:szCs w:val="18"/>
          <w:lang w:val="en-US"/>
        </w:rPr>
        <w:t>20</w:t>
      </w:r>
      <w:r w:rsidRPr="00DC16FF">
        <w:rPr>
          <w:rFonts w:ascii="Consolas" w:hAnsi="Consolas" w:cs="Consolas"/>
          <w:color w:val="DFDFBF"/>
          <w:sz w:val="18"/>
          <w:szCs w:val="18"/>
          <w:lang w:val="en-US"/>
        </w:rPr>
        <w:t>,</w:t>
      </w:r>
    </w:p>
    <w:p w14:paraId="2BBA4669" w14:textId="77777777" w:rsidR="004E637F" w:rsidRPr="00DC16FF" w:rsidRDefault="004E637F" w:rsidP="004E637F">
      <w:pPr>
        <w:pStyle w:val="HTML"/>
        <w:shd w:val="clear" w:color="auto" w:fill="333333"/>
        <w:rPr>
          <w:rFonts w:ascii="Consolas" w:hAnsi="Consolas" w:cs="Consolas"/>
          <w:color w:val="DFDFBF"/>
          <w:sz w:val="18"/>
          <w:szCs w:val="18"/>
          <w:lang w:val="en-US"/>
        </w:rPr>
      </w:pPr>
      <w:r w:rsidRPr="00DC16FF">
        <w:rPr>
          <w:rFonts w:ascii="Consolas" w:hAnsi="Consolas" w:cs="Consolas"/>
          <w:color w:val="DFDFBF"/>
          <w:sz w:val="18"/>
          <w:szCs w:val="18"/>
          <w:lang w:val="en-US"/>
        </w:rPr>
        <w:t>  </w:t>
      </w:r>
      <w:r w:rsidRPr="00DC16FF">
        <w:rPr>
          <w:rFonts w:ascii="Consolas" w:hAnsi="Consolas" w:cs="Consolas"/>
          <w:color w:val="8ACCCF"/>
          <w:sz w:val="18"/>
          <w:szCs w:val="18"/>
          <w:lang w:val="en-US"/>
        </w:rPr>
        <w:t>"</w:t>
      </w:r>
      <w:proofErr w:type="gramStart"/>
      <w:r w:rsidRPr="00DC16FF">
        <w:rPr>
          <w:rFonts w:ascii="Consolas" w:hAnsi="Consolas" w:cs="Consolas"/>
          <w:color w:val="8ACCCF"/>
          <w:sz w:val="18"/>
          <w:szCs w:val="18"/>
          <w:lang w:val="en-US"/>
        </w:rPr>
        <w:t>documentIndex</w:t>
      </w:r>
      <w:proofErr w:type="gramEnd"/>
      <w:r w:rsidRPr="00DC16FF">
        <w:rPr>
          <w:rFonts w:ascii="Consolas" w:hAnsi="Consolas" w:cs="Consolas"/>
          <w:color w:val="8ACCCF"/>
          <w:sz w:val="18"/>
          <w:szCs w:val="18"/>
          <w:lang w:val="en-US"/>
        </w:rPr>
        <w:t>"</w:t>
      </w:r>
      <w:r w:rsidRPr="00DC16FF">
        <w:rPr>
          <w:rFonts w:ascii="Consolas" w:hAnsi="Consolas" w:cs="Consolas"/>
          <w:color w:val="DFDFBF"/>
          <w:sz w:val="18"/>
          <w:szCs w:val="18"/>
          <w:lang w:val="en-US"/>
        </w:rPr>
        <w:t>: </w:t>
      </w:r>
      <w:r w:rsidRPr="00DC16FF">
        <w:rPr>
          <w:rFonts w:ascii="Consolas" w:hAnsi="Consolas" w:cs="Consolas"/>
          <w:color w:val="6E96BE"/>
          <w:sz w:val="18"/>
          <w:szCs w:val="18"/>
          <w:lang w:val="en-US"/>
        </w:rPr>
        <w:t>5</w:t>
      </w:r>
      <w:r w:rsidRPr="00DC16FF">
        <w:rPr>
          <w:rFonts w:ascii="Consolas" w:hAnsi="Consolas" w:cs="Consolas"/>
          <w:color w:val="DFDFBF"/>
          <w:sz w:val="18"/>
          <w:szCs w:val="18"/>
          <w:lang w:val="en-US"/>
        </w:rPr>
        <w:t>,</w:t>
      </w:r>
    </w:p>
    <w:p w14:paraId="242BF081"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processedAt</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DFAF8F"/>
          <w:sz w:val="18"/>
          <w:szCs w:val="18"/>
          <w:lang w:val="en-US"/>
        </w:rPr>
        <w:t>"2017-02-14T14:16:00"</w:t>
      </w:r>
      <w:r w:rsidRPr="00FB1F20">
        <w:rPr>
          <w:rFonts w:ascii="Consolas" w:hAnsi="Consolas" w:cs="Consolas"/>
          <w:color w:val="DFDFBF"/>
          <w:sz w:val="18"/>
          <w:szCs w:val="18"/>
          <w:lang w:val="en-US"/>
        </w:rPr>
        <w:t>,</w:t>
      </w:r>
    </w:p>
    <w:p w14:paraId="44B64DD8"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content</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p>
    <w:p w14:paraId="20D52E2A"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type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w:t>
      </w:r>
      <w:r w:rsidRPr="00FB1F20">
        <w:rPr>
          <w:rFonts w:ascii="Consolas" w:hAnsi="Consolas" w:cs="Consolas"/>
          <w:color w:val="DFDFBF"/>
          <w:sz w:val="18"/>
          <w:szCs w:val="18"/>
          <w:lang w:val="en-US"/>
        </w:rPr>
        <w:t>,</w:t>
      </w:r>
    </w:p>
    <w:p w14:paraId="2D58BACE"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positions</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p>
    <w:p w14:paraId="4003377E"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5674C1A0"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quantity</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1.000</w:t>
      </w:r>
      <w:r w:rsidRPr="00FB1F20">
        <w:rPr>
          <w:rFonts w:ascii="Consolas" w:hAnsi="Consolas" w:cs="Consolas"/>
          <w:color w:val="DFDFBF"/>
          <w:sz w:val="18"/>
          <w:szCs w:val="18"/>
          <w:lang w:val="en-US"/>
        </w:rPr>
        <w:t>,</w:t>
      </w:r>
    </w:p>
    <w:p w14:paraId="583503B2"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price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123.45</w:t>
      </w:r>
      <w:r w:rsidRPr="00FB1F20">
        <w:rPr>
          <w:rFonts w:ascii="Consolas" w:hAnsi="Consolas" w:cs="Consolas"/>
          <w:color w:val="DFDFBF"/>
          <w:sz w:val="18"/>
          <w:szCs w:val="18"/>
          <w:lang w:val="en-US"/>
        </w:rPr>
        <w:t>,</w:t>
      </w:r>
    </w:p>
    <w:p w14:paraId="04DBA513"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tax</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6</w:t>
      </w:r>
      <w:r w:rsidRPr="00FB1F20">
        <w:rPr>
          <w:rFonts w:ascii="Consolas" w:hAnsi="Consolas" w:cs="Consolas"/>
          <w:color w:val="DFDFBF"/>
          <w:sz w:val="18"/>
          <w:szCs w:val="18"/>
          <w:lang w:val="en-US"/>
        </w:rPr>
        <w:t>,</w:t>
      </w:r>
    </w:p>
    <w:p w14:paraId="79588278"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text</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DFAF8F"/>
          <w:sz w:val="18"/>
          <w:szCs w:val="18"/>
          <w:lang w:val="en-US"/>
        </w:rPr>
        <w:t>"</w:t>
      </w:r>
      <w:r>
        <w:rPr>
          <w:rFonts w:ascii="Consolas" w:hAnsi="Consolas" w:cs="Consolas"/>
          <w:color w:val="DFAF8F"/>
          <w:sz w:val="18"/>
          <w:szCs w:val="18"/>
        </w:rPr>
        <w:t>Булка</w:t>
      </w:r>
      <w:r w:rsidRPr="00FB1F20">
        <w:rPr>
          <w:rFonts w:ascii="Consolas" w:hAnsi="Consolas" w:cs="Consolas"/>
          <w:color w:val="DFAF8F"/>
          <w:sz w:val="18"/>
          <w:szCs w:val="18"/>
          <w:lang w:val="en-US"/>
        </w:rPr>
        <w:t>"</w:t>
      </w:r>
      <w:r w:rsidRPr="00FB1F20">
        <w:rPr>
          <w:rFonts w:ascii="Consolas" w:hAnsi="Consolas" w:cs="Consolas"/>
          <w:color w:val="DFDFBF"/>
          <w:sz w:val="18"/>
          <w:szCs w:val="18"/>
          <w:lang w:val="en-US"/>
        </w:rPr>
        <w:t>,</w:t>
      </w:r>
    </w:p>
    <w:p w14:paraId="53923B1D"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paymentMethodType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4</w:t>
      </w:r>
      <w:r w:rsidRPr="00FB1F20">
        <w:rPr>
          <w:rFonts w:ascii="Consolas" w:hAnsi="Consolas" w:cs="Consolas"/>
          <w:color w:val="DFDFBF"/>
          <w:sz w:val="18"/>
          <w:szCs w:val="18"/>
          <w:lang w:val="en-US"/>
        </w:rPr>
        <w:t>,</w:t>
      </w:r>
    </w:p>
    <w:p w14:paraId="2BF2BBC0"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paymentSubjectType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w:t>
      </w:r>
    </w:p>
    <w:p w14:paraId="1A198407"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5FEABAC3"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4B0BA9D9"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quantity</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2.000</w:t>
      </w:r>
      <w:r w:rsidRPr="00FB1F20">
        <w:rPr>
          <w:rFonts w:ascii="Consolas" w:hAnsi="Consolas" w:cs="Consolas"/>
          <w:color w:val="DFDFBF"/>
          <w:sz w:val="18"/>
          <w:szCs w:val="18"/>
          <w:lang w:val="en-US"/>
        </w:rPr>
        <w:t>,</w:t>
      </w:r>
    </w:p>
    <w:p w14:paraId="197FCFF6"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lastRenderedPageBreak/>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price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4.45</w:t>
      </w:r>
      <w:r w:rsidRPr="00FB1F20">
        <w:rPr>
          <w:rFonts w:ascii="Consolas" w:hAnsi="Consolas" w:cs="Consolas"/>
          <w:color w:val="DFDFBF"/>
          <w:sz w:val="18"/>
          <w:szCs w:val="18"/>
          <w:lang w:val="en-US"/>
        </w:rPr>
        <w:t>,</w:t>
      </w:r>
    </w:p>
    <w:p w14:paraId="5759D9F2"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tax</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4</w:t>
      </w:r>
      <w:r w:rsidRPr="00FB1F20">
        <w:rPr>
          <w:rFonts w:ascii="Consolas" w:hAnsi="Consolas" w:cs="Consolas"/>
          <w:color w:val="DFDFBF"/>
          <w:sz w:val="18"/>
          <w:szCs w:val="18"/>
          <w:lang w:val="en-US"/>
        </w:rPr>
        <w:t>,</w:t>
      </w:r>
    </w:p>
    <w:p w14:paraId="2D0B00FE"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text</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DFAF8F"/>
          <w:sz w:val="18"/>
          <w:szCs w:val="18"/>
          <w:lang w:val="en-US"/>
        </w:rPr>
        <w:t>"</w:t>
      </w:r>
      <w:r>
        <w:rPr>
          <w:rFonts w:ascii="Consolas" w:hAnsi="Consolas" w:cs="Consolas"/>
          <w:color w:val="DFAF8F"/>
          <w:sz w:val="18"/>
          <w:szCs w:val="18"/>
        </w:rPr>
        <w:t>Спички</w:t>
      </w:r>
      <w:r w:rsidRPr="00FB1F20">
        <w:rPr>
          <w:rFonts w:ascii="Consolas" w:hAnsi="Consolas" w:cs="Consolas"/>
          <w:color w:val="DFAF8F"/>
          <w:sz w:val="18"/>
          <w:szCs w:val="18"/>
          <w:lang w:val="en-US"/>
        </w:rPr>
        <w:t>"</w:t>
      </w:r>
      <w:r w:rsidRPr="00FB1F20">
        <w:rPr>
          <w:rFonts w:ascii="Consolas" w:hAnsi="Consolas" w:cs="Consolas"/>
          <w:color w:val="DFDFBF"/>
          <w:sz w:val="18"/>
          <w:szCs w:val="18"/>
          <w:lang w:val="en-US"/>
        </w:rPr>
        <w:t>,</w:t>
      </w:r>
    </w:p>
    <w:p w14:paraId="1A31CF37"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paymentMethodType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3</w:t>
      </w:r>
      <w:r w:rsidRPr="00FB1F20">
        <w:rPr>
          <w:rFonts w:ascii="Consolas" w:hAnsi="Consolas" w:cs="Consolas"/>
          <w:color w:val="DFDFBF"/>
          <w:sz w:val="18"/>
          <w:szCs w:val="18"/>
          <w:lang w:val="en-US"/>
        </w:rPr>
        <w:t>,</w:t>
      </w:r>
    </w:p>
    <w:p w14:paraId="03E73AA4"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paymentSubjectType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13</w:t>
      </w:r>
    </w:p>
    <w:p w14:paraId="58C147E5"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09EFFD61"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56D815E7"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checkClose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p>
    <w:p w14:paraId="3ACD2A71"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payments</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p>
    <w:p w14:paraId="6BE1FDA0"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57CBD564"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type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w:t>
      </w:r>
      <w:r w:rsidRPr="00FB1F20">
        <w:rPr>
          <w:rFonts w:ascii="Consolas" w:hAnsi="Consolas" w:cs="Consolas"/>
          <w:color w:val="DFDFBF"/>
          <w:sz w:val="18"/>
          <w:szCs w:val="18"/>
          <w:lang w:val="en-US"/>
        </w:rPr>
        <w:t>,</w:t>
      </w:r>
    </w:p>
    <w:p w14:paraId="41C63751"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amount</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123.45</w:t>
      </w:r>
    </w:p>
    <w:p w14:paraId="6C44FE08"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2DD2706B"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7D2F87EB"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type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2</w:t>
      </w:r>
      <w:r w:rsidRPr="00FB1F20">
        <w:rPr>
          <w:rFonts w:ascii="Consolas" w:hAnsi="Consolas" w:cs="Consolas"/>
          <w:color w:val="DFDFBF"/>
          <w:sz w:val="18"/>
          <w:szCs w:val="18"/>
          <w:lang w:val="en-US"/>
        </w:rPr>
        <w:t>,</w:t>
      </w:r>
    </w:p>
    <w:p w14:paraId="237E346A" w14:textId="77777777" w:rsidR="004E637F" w:rsidRPr="00FB1F20"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amount</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8.90000</w:t>
      </w:r>
    </w:p>
    <w:p w14:paraId="3BAD8BAB" w14:textId="77777777" w:rsidR="004E637F" w:rsidRPr="00BD0C97" w:rsidRDefault="004E637F" w:rsidP="004E637F">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BD0C97">
        <w:rPr>
          <w:rFonts w:ascii="Consolas" w:hAnsi="Consolas" w:cs="Consolas"/>
          <w:color w:val="DFDFBF"/>
          <w:sz w:val="18"/>
          <w:szCs w:val="18"/>
          <w:lang w:val="en-US"/>
        </w:rPr>
        <w:t>}</w:t>
      </w:r>
    </w:p>
    <w:p w14:paraId="0BD3EBB4" w14:textId="77777777" w:rsidR="004E637F" w:rsidRPr="00BD0C97" w:rsidRDefault="004E637F" w:rsidP="004E637F">
      <w:pPr>
        <w:pStyle w:val="HTML"/>
        <w:shd w:val="clear" w:color="auto" w:fill="333333"/>
        <w:rPr>
          <w:rFonts w:ascii="Consolas" w:hAnsi="Consolas" w:cs="Consolas"/>
          <w:color w:val="DFDFBF"/>
          <w:sz w:val="18"/>
          <w:szCs w:val="18"/>
          <w:lang w:val="en-US"/>
        </w:rPr>
      </w:pPr>
      <w:r w:rsidRPr="00BD0C97">
        <w:rPr>
          <w:rFonts w:ascii="Consolas" w:hAnsi="Consolas" w:cs="Consolas"/>
          <w:color w:val="DFDFBF"/>
          <w:sz w:val="18"/>
          <w:szCs w:val="18"/>
          <w:lang w:val="en-US"/>
        </w:rPr>
        <w:t>      ],</w:t>
      </w:r>
    </w:p>
    <w:p w14:paraId="5C05FDEE" w14:textId="77777777" w:rsidR="004E637F" w:rsidRPr="00BD0C97" w:rsidRDefault="004E637F" w:rsidP="004E637F">
      <w:pPr>
        <w:pStyle w:val="HTML"/>
        <w:shd w:val="clear" w:color="auto" w:fill="333333"/>
        <w:rPr>
          <w:rFonts w:ascii="Consolas" w:hAnsi="Consolas" w:cs="Consolas"/>
          <w:color w:val="DFDFBF"/>
          <w:sz w:val="18"/>
          <w:szCs w:val="18"/>
          <w:lang w:val="en-US"/>
        </w:rPr>
      </w:pPr>
      <w:r w:rsidRPr="00BD0C97">
        <w:rPr>
          <w:rFonts w:ascii="Consolas" w:hAnsi="Consolas" w:cs="Consolas"/>
          <w:color w:val="DFDFBF"/>
          <w:sz w:val="18"/>
          <w:szCs w:val="18"/>
          <w:lang w:val="en-US"/>
        </w:rPr>
        <w:t>      </w:t>
      </w:r>
      <w:r w:rsidRPr="00BD0C97">
        <w:rPr>
          <w:rFonts w:ascii="Consolas" w:hAnsi="Consolas" w:cs="Consolas"/>
          <w:color w:val="8ACCCF"/>
          <w:sz w:val="18"/>
          <w:szCs w:val="18"/>
          <w:lang w:val="en-US"/>
        </w:rPr>
        <w:t>"</w:t>
      </w:r>
      <w:proofErr w:type="gramStart"/>
      <w:r w:rsidRPr="00BD0C97">
        <w:rPr>
          <w:rFonts w:ascii="Consolas" w:hAnsi="Consolas" w:cs="Consolas"/>
          <w:color w:val="8ACCCF"/>
          <w:sz w:val="18"/>
          <w:szCs w:val="18"/>
          <w:lang w:val="en-US"/>
        </w:rPr>
        <w:t>taxationSystem</w:t>
      </w:r>
      <w:proofErr w:type="gramEnd"/>
      <w:r w:rsidRPr="00BD0C97">
        <w:rPr>
          <w:rFonts w:ascii="Consolas" w:hAnsi="Consolas" w:cs="Consolas"/>
          <w:color w:val="8ACCCF"/>
          <w:sz w:val="18"/>
          <w:szCs w:val="18"/>
          <w:lang w:val="en-US"/>
        </w:rPr>
        <w:t>"</w:t>
      </w:r>
      <w:r w:rsidRPr="00BD0C97">
        <w:rPr>
          <w:rFonts w:ascii="Consolas" w:hAnsi="Consolas" w:cs="Consolas"/>
          <w:color w:val="DFDFBF"/>
          <w:sz w:val="18"/>
          <w:szCs w:val="18"/>
          <w:lang w:val="en-US"/>
        </w:rPr>
        <w:t>: </w:t>
      </w:r>
      <w:r w:rsidRPr="00BD0C97">
        <w:rPr>
          <w:rFonts w:ascii="Consolas" w:hAnsi="Consolas" w:cs="Consolas"/>
          <w:color w:val="6E96BE"/>
          <w:sz w:val="18"/>
          <w:szCs w:val="18"/>
          <w:lang w:val="en-US"/>
        </w:rPr>
        <w:t>1</w:t>
      </w:r>
    </w:p>
    <w:p w14:paraId="6CEB6D5F" w14:textId="77777777" w:rsidR="004E637F" w:rsidRPr="00BD0C97" w:rsidRDefault="004E637F" w:rsidP="004E637F">
      <w:pPr>
        <w:pStyle w:val="HTML"/>
        <w:shd w:val="clear" w:color="auto" w:fill="333333"/>
        <w:rPr>
          <w:rFonts w:ascii="Consolas" w:hAnsi="Consolas" w:cs="Consolas"/>
          <w:color w:val="DFDFBF"/>
          <w:sz w:val="18"/>
          <w:szCs w:val="18"/>
          <w:lang w:val="en-US"/>
        </w:rPr>
      </w:pPr>
      <w:r w:rsidRPr="00BD0C97">
        <w:rPr>
          <w:rFonts w:ascii="Consolas" w:hAnsi="Consolas" w:cs="Consolas"/>
          <w:color w:val="DFDFBF"/>
          <w:sz w:val="18"/>
          <w:szCs w:val="18"/>
          <w:lang w:val="en-US"/>
        </w:rPr>
        <w:t>    },</w:t>
      </w:r>
    </w:p>
    <w:p w14:paraId="1ECFD484" w14:textId="77777777" w:rsidR="004E637F" w:rsidRPr="00BD0C97" w:rsidRDefault="004E637F" w:rsidP="004E637F">
      <w:pPr>
        <w:pStyle w:val="HTML"/>
        <w:shd w:val="clear" w:color="auto" w:fill="333333"/>
        <w:rPr>
          <w:rFonts w:ascii="Consolas" w:hAnsi="Consolas" w:cs="Consolas"/>
          <w:color w:val="DFDFBF"/>
          <w:sz w:val="18"/>
          <w:szCs w:val="18"/>
          <w:lang w:val="en-US"/>
        </w:rPr>
      </w:pPr>
      <w:r w:rsidRPr="00BD0C97">
        <w:rPr>
          <w:rFonts w:ascii="Consolas" w:hAnsi="Consolas" w:cs="Consolas"/>
          <w:color w:val="DFDFBF"/>
          <w:sz w:val="18"/>
          <w:szCs w:val="18"/>
          <w:lang w:val="en-US"/>
        </w:rPr>
        <w:t>    </w:t>
      </w:r>
      <w:r w:rsidRPr="00BD0C97">
        <w:rPr>
          <w:rFonts w:ascii="Consolas" w:hAnsi="Consolas" w:cs="Consolas"/>
          <w:color w:val="8ACCCF"/>
          <w:sz w:val="18"/>
          <w:szCs w:val="18"/>
          <w:lang w:val="en-US"/>
        </w:rPr>
        <w:t>"</w:t>
      </w:r>
      <w:proofErr w:type="gramStart"/>
      <w:r w:rsidRPr="00BD0C97">
        <w:rPr>
          <w:rFonts w:ascii="Consolas" w:hAnsi="Consolas" w:cs="Consolas"/>
          <w:color w:val="8ACCCF"/>
          <w:sz w:val="18"/>
          <w:szCs w:val="18"/>
          <w:lang w:val="en-US"/>
        </w:rPr>
        <w:t>customerContact</w:t>
      </w:r>
      <w:proofErr w:type="gramEnd"/>
      <w:r w:rsidRPr="00BD0C97">
        <w:rPr>
          <w:rFonts w:ascii="Consolas" w:hAnsi="Consolas" w:cs="Consolas"/>
          <w:color w:val="8ACCCF"/>
          <w:sz w:val="18"/>
          <w:szCs w:val="18"/>
          <w:lang w:val="en-US"/>
        </w:rPr>
        <w:t>"</w:t>
      </w:r>
      <w:r w:rsidRPr="00BD0C97">
        <w:rPr>
          <w:rFonts w:ascii="Consolas" w:hAnsi="Consolas" w:cs="Consolas"/>
          <w:color w:val="DFDFBF"/>
          <w:sz w:val="18"/>
          <w:szCs w:val="18"/>
          <w:lang w:val="en-US"/>
        </w:rPr>
        <w:t>: </w:t>
      </w:r>
      <w:r w:rsidRPr="00BD0C97">
        <w:rPr>
          <w:rFonts w:ascii="Consolas" w:hAnsi="Consolas" w:cs="Consolas"/>
          <w:color w:val="DFAF8F"/>
          <w:sz w:val="18"/>
          <w:szCs w:val="18"/>
          <w:lang w:val="en-US"/>
        </w:rPr>
        <w:t>"+79123456789"</w:t>
      </w:r>
    </w:p>
    <w:p w14:paraId="2618A14C" w14:textId="77777777" w:rsidR="004E637F" w:rsidRPr="00683A12" w:rsidRDefault="004E637F" w:rsidP="004E637F">
      <w:pPr>
        <w:pStyle w:val="HTML"/>
        <w:shd w:val="clear" w:color="auto" w:fill="333333"/>
        <w:rPr>
          <w:rFonts w:ascii="Consolas" w:hAnsi="Consolas" w:cs="Consolas"/>
          <w:color w:val="DFDFBF"/>
          <w:sz w:val="18"/>
          <w:szCs w:val="18"/>
          <w:lang w:val="en-US"/>
        </w:rPr>
      </w:pPr>
      <w:r w:rsidRPr="00BD0C97">
        <w:rPr>
          <w:rFonts w:ascii="Consolas" w:hAnsi="Consolas" w:cs="Consolas"/>
          <w:color w:val="DFDFBF"/>
          <w:sz w:val="18"/>
          <w:szCs w:val="18"/>
          <w:lang w:val="en-US"/>
        </w:rPr>
        <w:t>  </w:t>
      </w:r>
      <w:r w:rsidRPr="00683A12">
        <w:rPr>
          <w:rFonts w:ascii="Consolas" w:hAnsi="Consolas" w:cs="Consolas"/>
          <w:color w:val="DFDFBF"/>
          <w:sz w:val="18"/>
          <w:szCs w:val="18"/>
          <w:lang w:val="en-US"/>
        </w:rPr>
        <w:t>},</w:t>
      </w:r>
    </w:p>
    <w:p w14:paraId="19F0B62E" w14:textId="77777777" w:rsidR="004E637F" w:rsidRPr="00683A12" w:rsidRDefault="004E637F" w:rsidP="004E637F">
      <w:pPr>
        <w:pStyle w:val="HTML"/>
        <w:shd w:val="clear" w:color="auto" w:fill="333333"/>
        <w:rPr>
          <w:rFonts w:ascii="Consolas" w:hAnsi="Consolas" w:cs="Consolas"/>
          <w:color w:val="DFDFBF"/>
          <w:sz w:val="18"/>
          <w:szCs w:val="18"/>
          <w:lang w:val="en-US"/>
        </w:rPr>
      </w:pPr>
      <w:r w:rsidRPr="00BD0C97">
        <w:rPr>
          <w:rFonts w:ascii="Consolas" w:hAnsi="Consolas" w:cs="Consolas"/>
          <w:color w:val="DFDFBF"/>
          <w:sz w:val="18"/>
          <w:szCs w:val="18"/>
          <w:lang w:val="en-US"/>
        </w:rPr>
        <w:t>  </w:t>
      </w:r>
      <w:r w:rsidRPr="00683A12">
        <w:rPr>
          <w:rFonts w:ascii="Consolas" w:hAnsi="Consolas" w:cs="Consolas"/>
          <w:color w:val="8ACCCF"/>
          <w:sz w:val="18"/>
          <w:szCs w:val="18"/>
          <w:lang w:val="en-US"/>
        </w:rPr>
        <w:t>"</w:t>
      </w:r>
      <w:proofErr w:type="gramStart"/>
      <w:r w:rsidRPr="00BD0C97">
        <w:rPr>
          <w:rFonts w:ascii="Consolas" w:hAnsi="Consolas" w:cs="Consolas"/>
          <w:color w:val="8ACCCF"/>
          <w:sz w:val="18"/>
          <w:szCs w:val="18"/>
          <w:lang w:val="en-US"/>
        </w:rPr>
        <w:t>change</w:t>
      </w:r>
      <w:proofErr w:type="gramEnd"/>
      <w:r w:rsidRPr="00683A12">
        <w:rPr>
          <w:rFonts w:ascii="Consolas" w:hAnsi="Consolas" w:cs="Consolas"/>
          <w:color w:val="8ACCCF"/>
          <w:sz w:val="18"/>
          <w:szCs w:val="18"/>
          <w:lang w:val="en-US"/>
        </w:rPr>
        <w:t>"</w:t>
      </w:r>
      <w:r w:rsidRPr="00683A12">
        <w:rPr>
          <w:rFonts w:ascii="Consolas" w:hAnsi="Consolas" w:cs="Consolas"/>
          <w:color w:val="DFDFBF"/>
          <w:sz w:val="18"/>
          <w:szCs w:val="18"/>
          <w:lang w:val="en-US"/>
        </w:rPr>
        <w:t>:</w:t>
      </w:r>
      <w:r w:rsidRPr="00BD0C97">
        <w:rPr>
          <w:rFonts w:ascii="Consolas" w:hAnsi="Consolas" w:cs="Consolas"/>
          <w:color w:val="DFDFBF"/>
          <w:sz w:val="18"/>
          <w:szCs w:val="18"/>
          <w:lang w:val="en-US"/>
        </w:rPr>
        <w:t> </w:t>
      </w:r>
      <w:r w:rsidRPr="00683A12">
        <w:rPr>
          <w:rFonts w:ascii="Consolas" w:hAnsi="Consolas" w:cs="Consolas"/>
          <w:color w:val="6E96BE"/>
          <w:sz w:val="18"/>
          <w:szCs w:val="18"/>
          <w:lang w:val="en-US"/>
        </w:rPr>
        <w:t>974.01</w:t>
      </w:r>
      <w:r w:rsidRPr="00683A12">
        <w:rPr>
          <w:rFonts w:ascii="Consolas" w:hAnsi="Consolas" w:cs="Consolas"/>
          <w:color w:val="DFDFBF"/>
          <w:sz w:val="18"/>
          <w:szCs w:val="18"/>
          <w:lang w:val="en-US"/>
        </w:rPr>
        <w:t>,</w:t>
      </w:r>
    </w:p>
    <w:p w14:paraId="4289C6D2" w14:textId="77777777" w:rsidR="004E637F" w:rsidRPr="0083620D" w:rsidRDefault="004E637F" w:rsidP="004E637F">
      <w:pPr>
        <w:pStyle w:val="HTML"/>
        <w:shd w:val="clear" w:color="auto" w:fill="333333"/>
        <w:rPr>
          <w:rFonts w:ascii="Consolas" w:hAnsi="Consolas" w:cs="Consolas"/>
          <w:color w:val="DFDFBF"/>
          <w:sz w:val="18"/>
          <w:szCs w:val="18"/>
        </w:rPr>
      </w:pPr>
      <w:r w:rsidRPr="00BD0C97">
        <w:rPr>
          <w:rFonts w:ascii="Consolas" w:hAnsi="Consolas" w:cs="Consolas"/>
          <w:color w:val="DFDFBF"/>
          <w:sz w:val="18"/>
          <w:szCs w:val="18"/>
          <w:lang w:val="en-US"/>
        </w:rPr>
        <w:t>  </w:t>
      </w:r>
      <w:r w:rsidRPr="0083620D">
        <w:rPr>
          <w:rFonts w:ascii="Consolas" w:hAnsi="Consolas" w:cs="Consolas"/>
          <w:color w:val="8ACCCF"/>
          <w:sz w:val="18"/>
          <w:szCs w:val="18"/>
        </w:rPr>
        <w:t>"</w:t>
      </w:r>
      <w:r w:rsidRPr="00BD0C97">
        <w:rPr>
          <w:rFonts w:ascii="Consolas" w:hAnsi="Consolas" w:cs="Consolas"/>
          <w:color w:val="8ACCCF"/>
          <w:sz w:val="18"/>
          <w:szCs w:val="18"/>
          <w:lang w:val="en-US"/>
        </w:rPr>
        <w:t>fp</w:t>
      </w:r>
      <w:r w:rsidRPr="0083620D">
        <w:rPr>
          <w:rFonts w:ascii="Consolas" w:hAnsi="Consolas" w:cs="Consolas"/>
          <w:color w:val="8ACCCF"/>
          <w:sz w:val="18"/>
          <w:szCs w:val="18"/>
        </w:rPr>
        <w:t>"</w:t>
      </w:r>
      <w:r w:rsidRPr="0083620D">
        <w:rPr>
          <w:rFonts w:ascii="Consolas" w:hAnsi="Consolas" w:cs="Consolas"/>
          <w:color w:val="DFDFBF"/>
          <w:sz w:val="18"/>
          <w:szCs w:val="18"/>
        </w:rPr>
        <w:t>:</w:t>
      </w:r>
      <w:r w:rsidRPr="00BD0C97">
        <w:rPr>
          <w:rFonts w:ascii="Consolas" w:hAnsi="Consolas" w:cs="Consolas"/>
          <w:color w:val="DFDFBF"/>
          <w:sz w:val="18"/>
          <w:szCs w:val="18"/>
          <w:lang w:val="en-US"/>
        </w:rPr>
        <w:t> </w:t>
      </w:r>
      <w:r w:rsidRPr="0083620D">
        <w:rPr>
          <w:rFonts w:ascii="Consolas" w:hAnsi="Consolas" w:cs="Consolas"/>
          <w:color w:val="DFAF8F"/>
          <w:sz w:val="18"/>
          <w:szCs w:val="18"/>
        </w:rPr>
        <w:t>"2364009522"</w:t>
      </w:r>
    </w:p>
    <w:p w14:paraId="2693641D" w14:textId="3E55DC4A" w:rsidR="004F178F" w:rsidRPr="004E637F" w:rsidRDefault="004E637F" w:rsidP="004F178F">
      <w:pPr>
        <w:pStyle w:val="HTML"/>
        <w:shd w:val="clear" w:color="auto" w:fill="333333"/>
        <w:rPr>
          <w:rFonts w:ascii="Consolas" w:hAnsi="Consolas" w:cs="Consolas"/>
          <w:color w:val="DFDFBF"/>
          <w:sz w:val="18"/>
          <w:szCs w:val="18"/>
        </w:rPr>
      </w:pPr>
      <w:r w:rsidRPr="0083620D">
        <w:rPr>
          <w:rFonts w:ascii="Consolas" w:hAnsi="Consolas" w:cs="Consolas"/>
          <w:color w:val="DFDFBF"/>
          <w:sz w:val="18"/>
          <w:szCs w:val="18"/>
        </w:rPr>
        <w:t>}</w:t>
      </w:r>
    </w:p>
    <w:p w14:paraId="3A98E551" w14:textId="77777777" w:rsidR="00A40F51" w:rsidRPr="00567318" w:rsidRDefault="00A40F51" w:rsidP="004F178F">
      <w:pPr>
        <w:spacing w:after="160" w:line="259" w:lineRule="auto"/>
        <w:rPr>
          <w:rFonts w:ascii="Consolas" w:eastAsiaTheme="minorHAnsi" w:hAnsi="Consolas" w:cs="Consolas"/>
          <w:color w:val="000000"/>
          <w:sz w:val="18"/>
          <w:szCs w:val="19"/>
          <w:lang w:val="en-US" w:eastAsia="en-US"/>
        </w:rPr>
      </w:pPr>
    </w:p>
    <w:p w14:paraId="2FD0DA0D" w14:textId="35303F1D" w:rsidR="00A40F51" w:rsidRPr="00567318" w:rsidRDefault="00A40F51" w:rsidP="00DD51AA">
      <w:pPr>
        <w:pStyle w:val="3"/>
        <w:rPr>
          <w:rStyle w:val="af0"/>
          <w:b w:val="0"/>
          <w:lang w:val="en-US"/>
        </w:rPr>
      </w:pPr>
      <w:bookmarkStart w:id="378" w:name="_2.2.2_Response_body"/>
      <w:bookmarkEnd w:id="378"/>
      <w:r w:rsidRPr="00567318">
        <w:rPr>
          <w:rStyle w:val="af0"/>
          <w:b w:val="0"/>
          <w:lang w:val="en-US"/>
        </w:rPr>
        <w:t>2.2.2 Response body with CM processing errors</w:t>
      </w:r>
    </w:p>
    <w:tbl>
      <w:tblPr>
        <w:tblStyle w:val="a5"/>
        <w:tblW w:w="0" w:type="auto"/>
        <w:tblLook w:val="0480" w:firstRow="0" w:lastRow="0" w:firstColumn="1" w:lastColumn="0" w:noHBand="0" w:noVBand="1"/>
      </w:tblPr>
      <w:tblGrid>
        <w:gridCol w:w="3587"/>
        <w:gridCol w:w="3588"/>
        <w:gridCol w:w="3588"/>
      </w:tblGrid>
      <w:tr w:rsidR="00A40F51" w:rsidRPr="00567318" w14:paraId="3620ED06" w14:textId="77777777" w:rsidTr="00DA3F79">
        <w:tc>
          <w:tcPr>
            <w:tcW w:w="3587" w:type="dxa"/>
          </w:tcPr>
          <w:p w14:paraId="53E8C1C9" w14:textId="5571E9C8" w:rsidR="00A40F51" w:rsidRPr="00567318" w:rsidRDefault="00A40F51" w:rsidP="004F178F">
            <w:pPr>
              <w:spacing w:after="160" w:line="259" w:lineRule="auto"/>
              <w:rPr>
                <w:rFonts w:asciiTheme="majorHAnsi" w:eastAsiaTheme="minorHAnsi" w:hAnsiTheme="majorHAnsi" w:cstheme="majorHAnsi"/>
                <w:color w:val="000000"/>
                <w:sz w:val="22"/>
                <w:szCs w:val="26"/>
                <w:lang w:val="en-US" w:eastAsia="en-US"/>
              </w:rPr>
            </w:pPr>
            <w:ins w:id="379" w:author="notfound.inc@outlook.com" w:date="2021-07-26T14:50:00Z">
              <w:r w:rsidRPr="00567318">
                <w:rPr>
                  <w:rFonts w:asciiTheme="majorHAnsi" w:hAnsiTheme="majorHAnsi" w:cstheme="majorHAnsi"/>
                  <w:sz w:val="22"/>
                  <w:lang w:val="en-US"/>
                </w:rPr>
                <w:t>errors</w:t>
              </w:r>
            </w:ins>
          </w:p>
        </w:tc>
        <w:tc>
          <w:tcPr>
            <w:tcW w:w="3588" w:type="dxa"/>
          </w:tcPr>
          <w:p w14:paraId="235F2765" w14:textId="1E695890" w:rsidR="00A40F51" w:rsidRPr="00567318" w:rsidRDefault="00A40F51" w:rsidP="004F178F">
            <w:pPr>
              <w:spacing w:after="160" w:line="259" w:lineRule="auto"/>
              <w:rPr>
                <w:rFonts w:asciiTheme="majorHAnsi" w:eastAsiaTheme="minorHAnsi" w:hAnsiTheme="majorHAnsi" w:cstheme="majorHAnsi"/>
                <w:color w:val="000000"/>
                <w:sz w:val="22"/>
                <w:szCs w:val="26"/>
                <w:lang w:val="en-US" w:eastAsia="en-US"/>
              </w:rPr>
            </w:pPr>
            <w:r w:rsidRPr="00567318">
              <w:rPr>
                <w:rFonts w:asciiTheme="majorHAnsi" w:eastAsiaTheme="minorHAnsi" w:hAnsiTheme="majorHAnsi" w:cstheme="majorHAnsi"/>
                <w:color w:val="000000"/>
                <w:sz w:val="22"/>
                <w:szCs w:val="26"/>
                <w:lang w:val="en-US" w:eastAsia="en-US"/>
              </w:rPr>
              <w:t>Array of request processing errors</w:t>
            </w:r>
          </w:p>
        </w:tc>
        <w:tc>
          <w:tcPr>
            <w:tcW w:w="3588" w:type="dxa"/>
          </w:tcPr>
          <w:p w14:paraId="14770C56" w14:textId="148AD0B0" w:rsidR="00A40F51" w:rsidRPr="00567318" w:rsidRDefault="00DA3F79" w:rsidP="004F178F">
            <w:pPr>
              <w:spacing w:after="160" w:line="259" w:lineRule="auto"/>
              <w:rPr>
                <w:rFonts w:asciiTheme="majorHAnsi" w:eastAsiaTheme="minorHAnsi" w:hAnsiTheme="majorHAnsi" w:cstheme="majorHAnsi"/>
                <w:color w:val="000000"/>
                <w:sz w:val="22"/>
                <w:szCs w:val="26"/>
                <w:lang w:val="en-US" w:eastAsia="en-US"/>
              </w:rPr>
            </w:pPr>
            <w:r w:rsidRPr="00567318">
              <w:rPr>
                <w:rFonts w:asciiTheme="majorHAnsi" w:eastAsiaTheme="minorHAnsi" w:hAnsiTheme="majorHAnsi" w:cstheme="majorHAnsi"/>
                <w:color w:val="000000"/>
                <w:sz w:val="22"/>
                <w:szCs w:val="26"/>
                <w:lang w:val="en-US" w:eastAsia="en-US"/>
              </w:rPr>
              <w:t>Array of structures in clause 2.2.2.1</w:t>
            </w:r>
          </w:p>
        </w:tc>
      </w:tr>
    </w:tbl>
    <w:p w14:paraId="7F9D9895" w14:textId="77777777" w:rsidR="00A40F51" w:rsidRPr="00567318" w:rsidRDefault="00A40F51" w:rsidP="004F178F">
      <w:pPr>
        <w:spacing w:after="160" w:line="259" w:lineRule="auto"/>
        <w:rPr>
          <w:rFonts w:ascii="Consolas" w:eastAsiaTheme="minorHAnsi" w:hAnsi="Consolas" w:cs="Consolas"/>
          <w:color w:val="000000"/>
          <w:sz w:val="22"/>
          <w:szCs w:val="26"/>
          <w:lang w:val="en-US" w:eastAsia="en-US"/>
        </w:rPr>
      </w:pPr>
    </w:p>
    <w:p w14:paraId="0963FA33" w14:textId="5FD8C8F5" w:rsidR="00DA3F79" w:rsidRPr="00567318" w:rsidRDefault="00A24B74" w:rsidP="00DD51AA">
      <w:pPr>
        <w:pStyle w:val="3"/>
        <w:rPr>
          <w:rFonts w:eastAsiaTheme="minorHAnsi"/>
          <w:lang w:val="en-US" w:eastAsia="en-US"/>
        </w:rPr>
      </w:pPr>
      <w:bookmarkStart w:id="380" w:name="_2.2.2.1_Error_processing"/>
      <w:bookmarkEnd w:id="380"/>
      <w:r w:rsidRPr="00567318">
        <w:rPr>
          <w:rFonts w:eastAsiaTheme="minorHAnsi"/>
          <w:lang w:val="en-US" w:eastAsia="en-US"/>
        </w:rPr>
        <w:t>2.2.2.1 Error processing the subject of calculation containing CM</w:t>
      </w:r>
    </w:p>
    <w:tbl>
      <w:tblPr>
        <w:tblStyle w:val="a5"/>
        <w:tblW w:w="0" w:type="auto"/>
        <w:tblLook w:val="04A0" w:firstRow="1" w:lastRow="0" w:firstColumn="1" w:lastColumn="0" w:noHBand="0" w:noVBand="1"/>
      </w:tblPr>
      <w:tblGrid>
        <w:gridCol w:w="3587"/>
        <w:gridCol w:w="3587"/>
        <w:gridCol w:w="3588"/>
      </w:tblGrid>
      <w:tr w:rsidR="00A24B74" w:rsidRPr="00567318" w14:paraId="2137F5D8" w14:textId="77777777" w:rsidTr="00A24B74">
        <w:tc>
          <w:tcPr>
            <w:tcW w:w="3587" w:type="dxa"/>
          </w:tcPr>
          <w:p w14:paraId="68AB1420" w14:textId="0CD87B02" w:rsidR="00A24B74" w:rsidRPr="00567318" w:rsidRDefault="00A24B74" w:rsidP="00A24B74">
            <w:pPr>
              <w:spacing w:after="160" w:line="259" w:lineRule="auto"/>
              <w:rPr>
                <w:rFonts w:asciiTheme="majorHAnsi" w:eastAsiaTheme="minorHAnsi" w:hAnsiTheme="majorHAnsi" w:cstheme="majorHAnsi"/>
                <w:color w:val="000000"/>
                <w:sz w:val="22"/>
                <w:szCs w:val="26"/>
                <w:lang w:val="en-US" w:eastAsia="en-US"/>
              </w:rPr>
            </w:pPr>
            <w:ins w:id="381" w:author="notfound.inc@outlook.com" w:date="2021-07-26T14:50:00Z">
              <w:r w:rsidRPr="00567318">
                <w:rPr>
                  <w:rFonts w:cs="Arial"/>
                  <w:sz w:val="22"/>
                  <w:lang w:val="en-US"/>
                </w:rPr>
                <w:t>position</w:t>
              </w:r>
            </w:ins>
          </w:p>
        </w:tc>
        <w:tc>
          <w:tcPr>
            <w:tcW w:w="3587" w:type="dxa"/>
          </w:tcPr>
          <w:p w14:paraId="7FBF9F79" w14:textId="41E17FAF" w:rsidR="00A24B74" w:rsidRPr="00567318" w:rsidRDefault="00A24B74" w:rsidP="00A24B74">
            <w:pPr>
              <w:spacing w:after="160" w:line="259" w:lineRule="auto"/>
              <w:rPr>
                <w:rFonts w:asciiTheme="majorHAnsi" w:eastAsiaTheme="minorHAnsi" w:hAnsiTheme="majorHAnsi" w:cstheme="majorHAnsi"/>
                <w:color w:val="000000"/>
                <w:sz w:val="22"/>
                <w:szCs w:val="26"/>
                <w:lang w:val="en-US" w:eastAsia="en-US"/>
              </w:rPr>
            </w:pPr>
            <w:r w:rsidRPr="00567318">
              <w:rPr>
                <w:sz w:val="22"/>
              </w:rPr>
              <w:t>Position number starting from 0</w:t>
            </w:r>
          </w:p>
        </w:tc>
        <w:tc>
          <w:tcPr>
            <w:tcW w:w="3588" w:type="dxa"/>
          </w:tcPr>
          <w:p w14:paraId="7555E1EF" w14:textId="5DE5E330" w:rsidR="00A24B74" w:rsidRPr="00567318" w:rsidRDefault="00A24B74" w:rsidP="00A24B74">
            <w:pPr>
              <w:spacing w:after="160" w:line="259" w:lineRule="auto"/>
              <w:rPr>
                <w:rFonts w:asciiTheme="majorHAnsi" w:eastAsiaTheme="minorHAnsi" w:hAnsiTheme="majorHAnsi" w:cstheme="majorHAnsi"/>
                <w:color w:val="000000"/>
                <w:sz w:val="22"/>
                <w:szCs w:val="26"/>
                <w:lang w:val="en-US" w:eastAsia="en-US"/>
              </w:rPr>
            </w:pPr>
            <w:r w:rsidRPr="00567318">
              <w:rPr>
                <w:sz w:val="22"/>
              </w:rPr>
              <w:t>Number 2 bytes</w:t>
            </w:r>
          </w:p>
        </w:tc>
      </w:tr>
      <w:tr w:rsidR="00A24B74" w:rsidRPr="00567318" w14:paraId="032B59ED" w14:textId="77777777" w:rsidTr="00A24B74">
        <w:tc>
          <w:tcPr>
            <w:tcW w:w="3587" w:type="dxa"/>
          </w:tcPr>
          <w:p w14:paraId="7B9CF80A" w14:textId="67F3C6BA" w:rsidR="00A24B74" w:rsidRPr="00567318" w:rsidRDefault="00A24B74" w:rsidP="00A24B74">
            <w:pPr>
              <w:spacing w:after="160" w:line="259" w:lineRule="auto"/>
              <w:rPr>
                <w:rFonts w:asciiTheme="majorHAnsi" w:eastAsiaTheme="minorHAnsi" w:hAnsiTheme="majorHAnsi" w:cstheme="majorHAnsi"/>
                <w:color w:val="000000"/>
                <w:sz w:val="22"/>
                <w:szCs w:val="26"/>
                <w:lang w:val="en-US" w:eastAsia="en-US"/>
              </w:rPr>
            </w:pPr>
            <w:ins w:id="382" w:author="notfound.inc@outlook.com" w:date="2021-07-26T14:50:00Z">
              <w:r w:rsidRPr="00567318">
                <w:rPr>
                  <w:rFonts w:cs="Arial"/>
                  <w:sz w:val="22"/>
                  <w:lang w:val="en-US"/>
                </w:rPr>
                <w:t>itemCode</w:t>
              </w:r>
            </w:ins>
          </w:p>
        </w:tc>
        <w:tc>
          <w:tcPr>
            <w:tcW w:w="3587" w:type="dxa"/>
          </w:tcPr>
          <w:p w14:paraId="7ADF24A0" w14:textId="02EC3512" w:rsidR="00A24B74" w:rsidRPr="00567318" w:rsidRDefault="00A24B74" w:rsidP="00A24B74">
            <w:pPr>
              <w:spacing w:after="160" w:line="259" w:lineRule="auto"/>
              <w:rPr>
                <w:rFonts w:asciiTheme="majorHAnsi" w:eastAsiaTheme="minorHAnsi" w:hAnsiTheme="majorHAnsi" w:cstheme="majorHAnsi"/>
                <w:color w:val="000000"/>
                <w:sz w:val="22"/>
                <w:szCs w:val="26"/>
                <w:lang w:val="en-US" w:eastAsia="en-US"/>
              </w:rPr>
            </w:pPr>
            <w:r w:rsidRPr="00567318">
              <w:rPr>
                <w:sz w:val="22"/>
              </w:rPr>
              <w:t>Marking code, 2000</w:t>
            </w:r>
          </w:p>
        </w:tc>
        <w:tc>
          <w:tcPr>
            <w:tcW w:w="3588" w:type="dxa"/>
          </w:tcPr>
          <w:p w14:paraId="5D8D0110" w14:textId="57498A71" w:rsidR="00A24B74" w:rsidRPr="00567318" w:rsidRDefault="00A24B74" w:rsidP="00A24B74">
            <w:pPr>
              <w:spacing w:after="160" w:line="259" w:lineRule="auto"/>
              <w:rPr>
                <w:rFonts w:asciiTheme="majorHAnsi" w:eastAsiaTheme="minorHAnsi" w:hAnsiTheme="majorHAnsi" w:cstheme="majorHAnsi"/>
                <w:color w:val="000000"/>
                <w:sz w:val="22"/>
                <w:szCs w:val="26"/>
                <w:lang w:val="en-US" w:eastAsia="en-US"/>
              </w:rPr>
            </w:pPr>
            <w:r w:rsidRPr="00567318">
              <w:rPr>
                <w:sz w:val="22"/>
              </w:rPr>
              <w:t>String from 1 to 243 characters</w:t>
            </w:r>
          </w:p>
        </w:tc>
      </w:tr>
      <w:tr w:rsidR="00A24B74" w:rsidRPr="00567318" w14:paraId="46C7D138" w14:textId="77777777" w:rsidTr="00A24B74">
        <w:tc>
          <w:tcPr>
            <w:tcW w:w="3587" w:type="dxa"/>
          </w:tcPr>
          <w:p w14:paraId="0F206463" w14:textId="0E1BC6F5" w:rsidR="00A24B74" w:rsidRPr="00567318" w:rsidRDefault="00A24B74" w:rsidP="00A24B74">
            <w:pPr>
              <w:spacing w:after="160" w:line="259" w:lineRule="auto"/>
              <w:rPr>
                <w:rFonts w:asciiTheme="majorHAnsi" w:eastAsiaTheme="minorHAnsi" w:hAnsiTheme="majorHAnsi" w:cstheme="majorHAnsi"/>
                <w:color w:val="000000"/>
                <w:sz w:val="22"/>
                <w:szCs w:val="26"/>
                <w:lang w:val="en-US" w:eastAsia="en-US"/>
              </w:rPr>
            </w:pPr>
            <w:ins w:id="383" w:author="notfound.inc@outlook.com" w:date="2021-07-26T14:50:00Z">
              <w:r w:rsidRPr="00567318">
                <w:rPr>
                  <w:rFonts w:cs="Arial"/>
                  <w:sz w:val="22"/>
                  <w:lang w:val="en-US"/>
                </w:rPr>
                <w:t>checkResult</w:t>
              </w:r>
            </w:ins>
          </w:p>
        </w:tc>
        <w:tc>
          <w:tcPr>
            <w:tcW w:w="3587" w:type="dxa"/>
          </w:tcPr>
          <w:p w14:paraId="31258322" w14:textId="3ABC9482" w:rsidR="00A24B74" w:rsidRPr="00567318" w:rsidRDefault="00A24B74" w:rsidP="00A24B74">
            <w:pPr>
              <w:spacing w:after="160" w:line="259" w:lineRule="auto"/>
              <w:rPr>
                <w:rFonts w:asciiTheme="majorHAnsi" w:eastAsiaTheme="minorHAnsi" w:hAnsiTheme="majorHAnsi" w:cstheme="majorHAnsi"/>
                <w:color w:val="000000"/>
                <w:sz w:val="22"/>
                <w:szCs w:val="26"/>
                <w:lang w:val="en-US" w:eastAsia="en-US"/>
              </w:rPr>
            </w:pPr>
            <w:r w:rsidRPr="00567318">
              <w:rPr>
                <w:sz w:val="22"/>
              </w:rPr>
              <w:t>Result of checking</w:t>
            </w:r>
          </w:p>
        </w:tc>
        <w:tc>
          <w:tcPr>
            <w:tcW w:w="3588" w:type="dxa"/>
          </w:tcPr>
          <w:p w14:paraId="07248560" w14:textId="3B51015E" w:rsidR="00A24B74" w:rsidRPr="00567318" w:rsidRDefault="00A24B74" w:rsidP="00A24B74">
            <w:pPr>
              <w:spacing w:after="160" w:line="259" w:lineRule="auto"/>
              <w:rPr>
                <w:rFonts w:asciiTheme="majorHAnsi" w:eastAsiaTheme="minorHAnsi" w:hAnsiTheme="majorHAnsi" w:cstheme="majorHAnsi"/>
                <w:color w:val="000000"/>
                <w:sz w:val="22"/>
                <w:szCs w:val="26"/>
                <w:lang w:val="en-US" w:eastAsia="en-US"/>
              </w:rPr>
            </w:pPr>
            <w:r w:rsidRPr="00567318">
              <w:rPr>
                <w:sz w:val="22"/>
              </w:rPr>
              <w:t>Structure of clause 2.2.2.2</w:t>
            </w:r>
          </w:p>
        </w:tc>
      </w:tr>
    </w:tbl>
    <w:p w14:paraId="14229D1B" w14:textId="77777777" w:rsidR="00A24B74" w:rsidRPr="00567318" w:rsidRDefault="00A24B74" w:rsidP="004F178F">
      <w:pPr>
        <w:spacing w:after="160" w:line="259" w:lineRule="auto"/>
        <w:rPr>
          <w:rFonts w:asciiTheme="majorHAnsi" w:eastAsiaTheme="minorHAnsi" w:hAnsiTheme="majorHAnsi" w:cstheme="majorHAnsi"/>
          <w:color w:val="000000"/>
          <w:sz w:val="22"/>
          <w:szCs w:val="26"/>
          <w:lang w:val="en-US" w:eastAsia="en-US"/>
        </w:rPr>
      </w:pPr>
    </w:p>
    <w:p w14:paraId="3EC5D745" w14:textId="16958121" w:rsidR="00A24B74" w:rsidRPr="00567318" w:rsidRDefault="00A24B74" w:rsidP="00D60C41">
      <w:pPr>
        <w:pStyle w:val="2"/>
        <w:rPr>
          <w:rFonts w:eastAsiaTheme="minorHAnsi"/>
          <w:sz w:val="24"/>
          <w:lang w:val="en-US" w:eastAsia="en-US"/>
        </w:rPr>
      </w:pPr>
      <w:bookmarkStart w:id="384" w:name="_2.2.2.2_Result_of"/>
      <w:bookmarkEnd w:id="384"/>
      <w:r w:rsidRPr="00567318">
        <w:rPr>
          <w:rFonts w:eastAsiaTheme="minorHAnsi"/>
          <w:sz w:val="24"/>
          <w:lang w:val="en-US" w:eastAsia="en-US"/>
        </w:rPr>
        <w:t>2.2.2.2 Result of CM check</w:t>
      </w:r>
    </w:p>
    <w:tbl>
      <w:tblPr>
        <w:tblStyle w:val="a5"/>
        <w:tblW w:w="0" w:type="auto"/>
        <w:tblLook w:val="04A0" w:firstRow="1" w:lastRow="0" w:firstColumn="1" w:lastColumn="0" w:noHBand="0" w:noVBand="1"/>
      </w:tblPr>
      <w:tblGrid>
        <w:gridCol w:w="3587"/>
        <w:gridCol w:w="3587"/>
        <w:gridCol w:w="3588"/>
      </w:tblGrid>
      <w:tr w:rsidR="00D60C41" w:rsidRPr="00567318" w14:paraId="3A4AC2E9" w14:textId="77777777" w:rsidTr="00CA1B3F">
        <w:tc>
          <w:tcPr>
            <w:tcW w:w="3587" w:type="dxa"/>
          </w:tcPr>
          <w:p w14:paraId="5E35CC3F" w14:textId="73577D93"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ins w:id="385" w:author="notfound.inc@outlook.com" w:date="2021-07-26T14:50:00Z">
              <w:r w:rsidRPr="00567318">
                <w:rPr>
                  <w:rFonts w:cs="Arial"/>
                  <w:sz w:val="20"/>
                  <w:lang w:val="en-US"/>
                </w:rPr>
                <w:t>fsCheckStatus</w:t>
              </w:r>
            </w:ins>
          </w:p>
        </w:tc>
        <w:tc>
          <w:tcPr>
            <w:tcW w:w="3587" w:type="dxa"/>
          </w:tcPr>
          <w:p w14:paraId="224AEE60" w14:textId="20EC71DA"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r w:rsidRPr="00567318">
              <w:rPr>
                <w:rFonts w:asciiTheme="majorHAnsi" w:eastAsiaTheme="minorHAnsi" w:hAnsiTheme="majorHAnsi" w:cstheme="majorHAnsi"/>
                <w:color w:val="000000"/>
                <w:sz w:val="20"/>
                <w:szCs w:val="26"/>
                <w:lang w:val="en-US" w:eastAsia="en-US"/>
              </w:rPr>
              <w:t>KM check result, 2004</w:t>
            </w:r>
          </w:p>
        </w:tc>
        <w:tc>
          <w:tcPr>
            <w:tcW w:w="3588" w:type="dxa"/>
          </w:tcPr>
          <w:p w14:paraId="2FA7A574" w14:textId="0FF0603C"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r w:rsidRPr="00567318">
              <w:rPr>
                <w:sz w:val="22"/>
              </w:rPr>
              <w:t>A number from 0 to 255</w:t>
            </w:r>
          </w:p>
        </w:tc>
      </w:tr>
      <w:tr w:rsidR="00D60C41" w:rsidRPr="00567318" w14:paraId="282250C8" w14:textId="77777777" w:rsidTr="00CA1B3F">
        <w:tc>
          <w:tcPr>
            <w:tcW w:w="3587" w:type="dxa"/>
          </w:tcPr>
          <w:p w14:paraId="26C8CBB7" w14:textId="7E79710D"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ins w:id="386" w:author="notfound.inc@outlook.com" w:date="2021-07-26T14:50:00Z">
              <w:r w:rsidRPr="00567318">
                <w:rPr>
                  <w:rFonts w:cs="Arial"/>
                  <w:sz w:val="20"/>
                  <w:lang w:val="en-US"/>
                </w:rPr>
                <w:t>fsCheckStatusCause</w:t>
              </w:r>
            </w:ins>
          </w:p>
        </w:tc>
        <w:tc>
          <w:tcPr>
            <w:tcW w:w="3587" w:type="dxa"/>
          </w:tcPr>
          <w:p w14:paraId="412598D3" w14:textId="728FCA26"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r w:rsidRPr="00567318">
              <w:rPr>
                <w:rFonts w:asciiTheme="majorHAnsi" w:eastAsiaTheme="minorHAnsi" w:hAnsiTheme="majorHAnsi" w:cstheme="majorHAnsi"/>
                <w:color w:val="000000"/>
                <w:sz w:val="20"/>
                <w:szCs w:val="26"/>
                <w:lang w:val="en-US" w:eastAsia="en-US"/>
              </w:rPr>
              <w:t>The reason why the local check was not carried out:</w:t>
            </w:r>
          </w:p>
          <w:p w14:paraId="5A64A241" w14:textId="77777777"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r w:rsidRPr="00567318">
              <w:rPr>
                <w:rFonts w:asciiTheme="majorHAnsi" w:eastAsiaTheme="minorHAnsi" w:hAnsiTheme="majorHAnsi" w:cstheme="majorHAnsi"/>
                <w:color w:val="000000"/>
                <w:sz w:val="20"/>
                <w:szCs w:val="26"/>
                <w:lang w:val="en-US" w:eastAsia="en-US"/>
              </w:rPr>
              <w:t>0 - KM is checked in FN</w:t>
            </w:r>
          </w:p>
          <w:p w14:paraId="61B17C04" w14:textId="77777777"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r w:rsidRPr="00567318">
              <w:rPr>
                <w:rFonts w:asciiTheme="majorHAnsi" w:eastAsiaTheme="minorHAnsi" w:hAnsiTheme="majorHAnsi" w:cstheme="majorHAnsi"/>
                <w:color w:val="000000"/>
                <w:sz w:val="20"/>
                <w:szCs w:val="26"/>
                <w:lang w:val="en-US" w:eastAsia="en-US"/>
              </w:rPr>
              <w:t>1 - CM of this type is not subject to verification in the FN</w:t>
            </w:r>
          </w:p>
          <w:p w14:paraId="70EF8E93" w14:textId="77777777"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r w:rsidRPr="00567318">
              <w:rPr>
                <w:rFonts w:asciiTheme="majorHAnsi" w:eastAsiaTheme="minorHAnsi" w:hAnsiTheme="majorHAnsi" w:cstheme="majorHAnsi"/>
                <w:color w:val="000000"/>
                <w:sz w:val="20"/>
                <w:szCs w:val="26"/>
                <w:lang w:val="en-US" w:eastAsia="en-US"/>
              </w:rPr>
              <w:t>2 - FN does not contain a key for checking the verification code of this CM</w:t>
            </w:r>
          </w:p>
          <w:p w14:paraId="313D9789" w14:textId="77777777"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r w:rsidRPr="00567318">
              <w:rPr>
                <w:rFonts w:asciiTheme="majorHAnsi" w:eastAsiaTheme="minorHAnsi" w:hAnsiTheme="majorHAnsi" w:cstheme="majorHAnsi"/>
                <w:color w:val="000000"/>
                <w:sz w:val="20"/>
                <w:szCs w:val="26"/>
                <w:lang w:val="en-US" w:eastAsia="en-US"/>
              </w:rPr>
              <w:t>3 - Verification not possible because GS1 Application Identifiers 91 and / or 92 are missing or not formatted correctly.</w:t>
            </w:r>
          </w:p>
          <w:p w14:paraId="61243D48" w14:textId="18B8814A"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r w:rsidRPr="00567318">
              <w:rPr>
                <w:rFonts w:asciiTheme="majorHAnsi" w:eastAsiaTheme="minorHAnsi" w:hAnsiTheme="majorHAnsi" w:cstheme="majorHAnsi"/>
                <w:color w:val="000000"/>
                <w:sz w:val="20"/>
                <w:szCs w:val="26"/>
                <w:lang w:val="en-US" w:eastAsia="en-US"/>
              </w:rPr>
              <w:t>4 - Checking CM in FN is impossible for another reason</w:t>
            </w:r>
          </w:p>
        </w:tc>
        <w:tc>
          <w:tcPr>
            <w:tcW w:w="3588" w:type="dxa"/>
          </w:tcPr>
          <w:p w14:paraId="464FEECA" w14:textId="13A89A1E"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r w:rsidRPr="00567318">
              <w:rPr>
                <w:sz w:val="22"/>
              </w:rPr>
              <w:t>A number from 0 to 255</w:t>
            </w:r>
          </w:p>
        </w:tc>
      </w:tr>
      <w:tr w:rsidR="00D60C41" w:rsidRPr="00567318" w14:paraId="6A36C2CE" w14:textId="77777777" w:rsidTr="00CA1B3F">
        <w:tc>
          <w:tcPr>
            <w:tcW w:w="3587" w:type="dxa"/>
          </w:tcPr>
          <w:p w14:paraId="184EDBDA" w14:textId="13F2FB48"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ins w:id="387" w:author="notfound.inc@outlook.com" w:date="2021-07-26T14:50:00Z">
              <w:r w:rsidRPr="00567318">
                <w:rPr>
                  <w:rFonts w:cs="Arial"/>
                  <w:sz w:val="20"/>
                  <w:lang w:val="en-US"/>
                </w:rPr>
                <w:t>fs</w:t>
              </w:r>
              <w:r w:rsidRPr="00567318">
                <w:rPr>
                  <w:rFonts w:cs="Arial"/>
                  <w:sz w:val="20"/>
                </w:rPr>
                <w:t>ItemCodeType</w:t>
              </w:r>
            </w:ins>
          </w:p>
        </w:tc>
        <w:tc>
          <w:tcPr>
            <w:tcW w:w="3587" w:type="dxa"/>
          </w:tcPr>
          <w:p w14:paraId="4781C007" w14:textId="0606BC9A"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r w:rsidRPr="00567318">
              <w:rPr>
                <w:rFonts w:asciiTheme="majorHAnsi" w:eastAsiaTheme="minorHAnsi" w:hAnsiTheme="majorHAnsi" w:cstheme="majorHAnsi"/>
                <w:color w:val="000000"/>
                <w:sz w:val="20"/>
                <w:szCs w:val="26"/>
                <w:lang w:val="en-US" w:eastAsia="en-US"/>
              </w:rPr>
              <w:t>Marking code type, 2100</w:t>
            </w:r>
          </w:p>
        </w:tc>
        <w:tc>
          <w:tcPr>
            <w:tcW w:w="3588" w:type="dxa"/>
          </w:tcPr>
          <w:p w14:paraId="57B0AF4C" w14:textId="462D3858"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r w:rsidRPr="00567318">
              <w:rPr>
                <w:sz w:val="22"/>
              </w:rPr>
              <w:t>A number from 0 to 255</w:t>
            </w:r>
          </w:p>
        </w:tc>
      </w:tr>
      <w:tr w:rsidR="00D60C41" w:rsidRPr="00567318" w14:paraId="02D23A33" w14:textId="77777777" w:rsidTr="00CA1B3F">
        <w:tc>
          <w:tcPr>
            <w:tcW w:w="3587" w:type="dxa"/>
          </w:tcPr>
          <w:p w14:paraId="6D9E2C70" w14:textId="6B9EC0DC"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ins w:id="388" w:author="notfound.inc@outlook.com" w:date="2021-07-26T14:50:00Z">
              <w:r w:rsidRPr="00567318">
                <w:rPr>
                  <w:rFonts w:cs="Arial"/>
                  <w:sz w:val="20"/>
                  <w:lang w:val="en-US"/>
                </w:rPr>
                <w:t>checkResult</w:t>
              </w:r>
            </w:ins>
          </w:p>
        </w:tc>
        <w:tc>
          <w:tcPr>
            <w:tcW w:w="3587" w:type="dxa"/>
          </w:tcPr>
          <w:p w14:paraId="51DC53A5" w14:textId="3DFB5092"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r w:rsidRPr="00567318">
              <w:rPr>
                <w:rFonts w:asciiTheme="majorHAnsi" w:eastAsiaTheme="minorHAnsi" w:hAnsiTheme="majorHAnsi" w:cstheme="majorHAnsi"/>
                <w:color w:val="000000"/>
                <w:sz w:val="20"/>
                <w:szCs w:val="26"/>
                <w:lang w:val="en-US" w:eastAsia="en-US"/>
              </w:rPr>
              <w:t>Product details check result, 2106</w:t>
            </w:r>
          </w:p>
        </w:tc>
        <w:tc>
          <w:tcPr>
            <w:tcW w:w="3588" w:type="dxa"/>
          </w:tcPr>
          <w:p w14:paraId="0C81AF9F" w14:textId="4FD75615"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r w:rsidRPr="00567318">
              <w:rPr>
                <w:sz w:val="22"/>
              </w:rPr>
              <w:t>A number from 0 to 255</w:t>
            </w:r>
          </w:p>
        </w:tc>
      </w:tr>
      <w:tr w:rsidR="00D60C41" w:rsidRPr="00567318" w14:paraId="16876710" w14:textId="77777777" w:rsidTr="00CA1B3F">
        <w:tc>
          <w:tcPr>
            <w:tcW w:w="3587" w:type="dxa"/>
          </w:tcPr>
          <w:p w14:paraId="0A4688A2" w14:textId="4459B19B"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ins w:id="389" w:author="notfound.inc@outlook.com" w:date="2021-07-26T14:50:00Z">
              <w:r w:rsidRPr="00567318">
                <w:rPr>
                  <w:rFonts w:cs="Arial"/>
                  <w:sz w:val="20"/>
                  <w:lang w:val="en-US"/>
                </w:rPr>
                <w:lastRenderedPageBreak/>
                <w:t>oism</w:t>
              </w:r>
              <w:r w:rsidRPr="00567318">
                <w:rPr>
                  <w:rFonts w:cs="Arial"/>
                  <w:sz w:val="20"/>
                </w:rPr>
                <w:t>CheckResultCode</w:t>
              </w:r>
            </w:ins>
          </w:p>
        </w:tc>
        <w:tc>
          <w:tcPr>
            <w:tcW w:w="3587" w:type="dxa"/>
          </w:tcPr>
          <w:p w14:paraId="30A4FB6D" w14:textId="03DAFF21"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r w:rsidRPr="00567318">
              <w:rPr>
                <w:rFonts w:asciiTheme="majorHAnsi" w:eastAsiaTheme="minorHAnsi" w:hAnsiTheme="majorHAnsi" w:cstheme="majorHAnsi"/>
                <w:color w:val="000000"/>
                <w:sz w:val="20"/>
                <w:szCs w:val="26"/>
                <w:lang w:val="en-US" w:eastAsia="en-US"/>
              </w:rPr>
              <w:t>FN response code to the online check command</w:t>
            </w:r>
          </w:p>
          <w:p w14:paraId="444E62EF" w14:textId="77777777"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r w:rsidRPr="00567318">
              <w:rPr>
                <w:rFonts w:asciiTheme="majorHAnsi" w:eastAsiaTheme="minorHAnsi" w:hAnsiTheme="majorHAnsi" w:cstheme="majorHAnsi"/>
                <w:color w:val="000000"/>
                <w:sz w:val="20"/>
                <w:szCs w:val="26"/>
                <w:lang w:val="en-US" w:eastAsia="en-US"/>
              </w:rPr>
              <w:t>If 0x20, then the reason is returned in the next byte:</w:t>
            </w:r>
          </w:p>
          <w:p w14:paraId="0E36389A" w14:textId="77777777"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r w:rsidRPr="00567318">
              <w:rPr>
                <w:rFonts w:asciiTheme="majorHAnsi" w:eastAsiaTheme="minorHAnsi" w:hAnsiTheme="majorHAnsi" w:cstheme="majorHAnsi"/>
                <w:color w:val="000000"/>
                <w:sz w:val="20"/>
                <w:szCs w:val="26"/>
                <w:lang w:val="en-US" w:eastAsia="en-US"/>
              </w:rPr>
              <w:t>1 - Wrong fiscal response attribute;</w:t>
            </w:r>
          </w:p>
          <w:p w14:paraId="51263440" w14:textId="77777777"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r w:rsidRPr="00567318">
              <w:rPr>
                <w:rFonts w:asciiTheme="majorHAnsi" w:eastAsiaTheme="minorHAnsi" w:hAnsiTheme="majorHAnsi" w:cstheme="majorHAnsi"/>
                <w:color w:val="000000"/>
                <w:sz w:val="20"/>
                <w:szCs w:val="26"/>
                <w:lang w:val="en-US" w:eastAsia="en-US"/>
              </w:rPr>
              <w:t>2 - Invalid format of the response details;</w:t>
            </w:r>
          </w:p>
          <w:p w14:paraId="41AF5FF4" w14:textId="77777777"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r w:rsidRPr="00567318">
              <w:rPr>
                <w:rFonts w:asciiTheme="majorHAnsi" w:eastAsiaTheme="minorHAnsi" w:hAnsiTheme="majorHAnsi" w:cstheme="majorHAnsi"/>
                <w:color w:val="000000"/>
                <w:sz w:val="20"/>
                <w:szCs w:val="26"/>
                <w:lang w:val="en-US" w:eastAsia="en-US"/>
              </w:rPr>
              <w:t>3 - Invalid request number in the response;</w:t>
            </w:r>
          </w:p>
          <w:p w14:paraId="0000F247" w14:textId="77777777"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r w:rsidRPr="00567318">
              <w:rPr>
                <w:rFonts w:asciiTheme="majorHAnsi" w:eastAsiaTheme="minorHAnsi" w:hAnsiTheme="majorHAnsi" w:cstheme="majorHAnsi"/>
                <w:color w:val="000000"/>
                <w:sz w:val="20"/>
                <w:szCs w:val="26"/>
                <w:lang w:val="en-US" w:eastAsia="en-US"/>
              </w:rPr>
              <w:t>4 - Invalid FN number;</w:t>
            </w:r>
          </w:p>
          <w:p w14:paraId="3F5B5114" w14:textId="77777777"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r w:rsidRPr="00567318">
              <w:rPr>
                <w:rFonts w:asciiTheme="majorHAnsi" w:eastAsiaTheme="minorHAnsi" w:hAnsiTheme="majorHAnsi" w:cstheme="majorHAnsi"/>
                <w:color w:val="000000"/>
                <w:sz w:val="20"/>
                <w:szCs w:val="26"/>
                <w:lang w:val="en-US" w:eastAsia="en-US"/>
              </w:rPr>
              <w:t>5 - Invalid data block CRC;</w:t>
            </w:r>
          </w:p>
          <w:p w14:paraId="2D424A74" w14:textId="77777777"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r w:rsidRPr="00567318">
              <w:rPr>
                <w:rFonts w:asciiTheme="majorHAnsi" w:eastAsiaTheme="minorHAnsi" w:hAnsiTheme="majorHAnsi" w:cstheme="majorHAnsi"/>
                <w:color w:val="000000"/>
                <w:sz w:val="20"/>
                <w:szCs w:val="26"/>
                <w:lang w:val="en-US" w:eastAsia="en-US"/>
              </w:rPr>
              <w:t>7 - Invalid response length.</w:t>
            </w:r>
          </w:p>
          <w:p w14:paraId="560F734B" w14:textId="632F11C4"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r w:rsidRPr="00567318">
              <w:rPr>
                <w:rFonts w:asciiTheme="majorHAnsi" w:eastAsiaTheme="minorHAnsi" w:hAnsiTheme="majorHAnsi" w:cstheme="majorHAnsi"/>
                <w:color w:val="000000"/>
                <w:sz w:val="20"/>
                <w:szCs w:val="26"/>
                <w:lang w:val="en-US" w:eastAsia="en-US"/>
              </w:rPr>
              <w:t>The value is 0xFF if the server did not respond within the timeout.</w:t>
            </w:r>
          </w:p>
        </w:tc>
        <w:tc>
          <w:tcPr>
            <w:tcW w:w="3588" w:type="dxa"/>
          </w:tcPr>
          <w:p w14:paraId="29C6EA01" w14:textId="130E3827"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r w:rsidRPr="00567318">
              <w:rPr>
                <w:sz w:val="22"/>
              </w:rPr>
              <w:t>A number from 0 to 255</w:t>
            </w:r>
          </w:p>
        </w:tc>
      </w:tr>
      <w:tr w:rsidR="00D60C41" w:rsidRPr="00567318" w14:paraId="02A42D3C" w14:textId="77777777" w:rsidTr="00CA1B3F">
        <w:tc>
          <w:tcPr>
            <w:tcW w:w="3587" w:type="dxa"/>
          </w:tcPr>
          <w:p w14:paraId="114A583C" w14:textId="3FFF608C"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ins w:id="390" w:author="notfound.inc@outlook.com" w:date="2021-07-26T14:50:00Z">
              <w:r w:rsidRPr="00567318">
                <w:rPr>
                  <w:rFonts w:cs="Arial"/>
                  <w:sz w:val="20"/>
                  <w:lang w:val="en-US"/>
                </w:rPr>
                <w:t>oismResponse</w:t>
              </w:r>
            </w:ins>
          </w:p>
        </w:tc>
        <w:tc>
          <w:tcPr>
            <w:tcW w:w="3587" w:type="dxa"/>
          </w:tcPr>
          <w:p w14:paraId="290EED22" w14:textId="03FE9D22"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r w:rsidRPr="00567318">
              <w:rPr>
                <w:rFonts w:asciiTheme="majorHAnsi" w:eastAsiaTheme="minorHAnsi" w:hAnsiTheme="majorHAnsi" w:cstheme="majorHAnsi"/>
                <w:color w:val="000000"/>
                <w:sz w:val="20"/>
                <w:szCs w:val="26"/>
                <w:lang w:val="en-US" w:eastAsia="en-US"/>
              </w:rPr>
              <w:t>OISM response to the request.</w:t>
            </w:r>
          </w:p>
          <w:p w14:paraId="63898EB4" w14:textId="3CABE7D3"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r w:rsidRPr="00567318">
              <w:rPr>
                <w:rFonts w:asciiTheme="majorHAnsi" w:eastAsiaTheme="minorHAnsi" w:hAnsiTheme="majorHAnsi" w:cstheme="majorHAnsi"/>
                <w:color w:val="000000"/>
                <w:sz w:val="20"/>
                <w:szCs w:val="26"/>
                <w:lang w:val="en-US" w:eastAsia="en-US"/>
              </w:rPr>
              <w:t>The field is absent if oismCheckResultCode has a value other than 0 or the checkout is offline.</w:t>
            </w:r>
          </w:p>
        </w:tc>
        <w:tc>
          <w:tcPr>
            <w:tcW w:w="3588" w:type="dxa"/>
          </w:tcPr>
          <w:p w14:paraId="2F346A94" w14:textId="238CDF73" w:rsidR="00D60C41" w:rsidRPr="00567318" w:rsidRDefault="00D60C41" w:rsidP="00A24B74">
            <w:pPr>
              <w:spacing w:after="160" w:line="259" w:lineRule="auto"/>
              <w:rPr>
                <w:rFonts w:asciiTheme="majorHAnsi" w:eastAsiaTheme="minorHAnsi" w:hAnsiTheme="majorHAnsi" w:cstheme="majorHAnsi"/>
                <w:color w:val="000000"/>
                <w:sz w:val="20"/>
                <w:szCs w:val="26"/>
                <w:lang w:val="en-US" w:eastAsia="en-US"/>
              </w:rPr>
            </w:pPr>
            <w:r w:rsidRPr="00567318">
              <w:rPr>
                <w:sz w:val="22"/>
              </w:rPr>
              <w:t>Structure clause 2.2.2.3, optional field</w:t>
            </w:r>
          </w:p>
        </w:tc>
      </w:tr>
    </w:tbl>
    <w:p w14:paraId="00879606" w14:textId="77777777" w:rsidR="00A24B74" w:rsidRPr="00567318" w:rsidRDefault="00A24B74" w:rsidP="004F178F">
      <w:pPr>
        <w:spacing w:after="160" w:line="259" w:lineRule="auto"/>
        <w:rPr>
          <w:rFonts w:asciiTheme="majorHAnsi" w:eastAsiaTheme="minorHAnsi" w:hAnsiTheme="majorHAnsi" w:cstheme="majorHAnsi"/>
          <w:color w:val="000000"/>
          <w:sz w:val="22"/>
          <w:szCs w:val="26"/>
          <w:lang w:val="en-US" w:eastAsia="en-US"/>
        </w:rPr>
      </w:pPr>
    </w:p>
    <w:p w14:paraId="69DBD925" w14:textId="73F80F82" w:rsidR="00A24B74" w:rsidRPr="00567318" w:rsidRDefault="00A24B74" w:rsidP="00D60C41">
      <w:pPr>
        <w:pStyle w:val="3"/>
        <w:rPr>
          <w:rFonts w:eastAsiaTheme="minorHAnsi"/>
          <w:lang w:val="en-US" w:eastAsia="en-US"/>
        </w:rPr>
      </w:pPr>
      <w:bookmarkStart w:id="391" w:name="_2.2.2.3_Server_response"/>
      <w:bookmarkEnd w:id="391"/>
      <w:r w:rsidRPr="00567318">
        <w:rPr>
          <w:rFonts w:eastAsiaTheme="minorHAnsi"/>
          <w:lang w:val="en-US" w:eastAsia="en-US"/>
        </w:rPr>
        <w:t>2.2.2.3 Server response to CM check request</w:t>
      </w:r>
    </w:p>
    <w:tbl>
      <w:tblPr>
        <w:tblStyle w:val="a5"/>
        <w:tblW w:w="0" w:type="auto"/>
        <w:tblLook w:val="04A0" w:firstRow="1" w:lastRow="0" w:firstColumn="1" w:lastColumn="0" w:noHBand="0" w:noVBand="1"/>
      </w:tblPr>
      <w:tblGrid>
        <w:gridCol w:w="3587"/>
        <w:gridCol w:w="3587"/>
        <w:gridCol w:w="3588"/>
      </w:tblGrid>
      <w:tr w:rsidR="00A24B74" w:rsidRPr="00567318" w14:paraId="25DC7061" w14:textId="77777777" w:rsidTr="00A24B74">
        <w:tc>
          <w:tcPr>
            <w:tcW w:w="3587" w:type="dxa"/>
          </w:tcPr>
          <w:p w14:paraId="7115C9D4" w14:textId="4FCE3D76" w:rsidR="00A24B74" w:rsidRPr="00567318" w:rsidRDefault="00A24B74" w:rsidP="00A24B74">
            <w:pPr>
              <w:spacing w:after="160" w:line="259" w:lineRule="auto"/>
              <w:rPr>
                <w:rFonts w:asciiTheme="majorHAnsi" w:eastAsiaTheme="minorHAnsi" w:hAnsiTheme="majorHAnsi" w:cstheme="majorHAnsi"/>
                <w:color w:val="000000"/>
                <w:sz w:val="22"/>
                <w:szCs w:val="26"/>
                <w:lang w:val="en-US" w:eastAsia="en-US"/>
              </w:rPr>
            </w:pPr>
            <w:ins w:id="392" w:author="notfound.inc@outlook.com" w:date="2021-07-26T14:50:00Z">
              <w:r w:rsidRPr="00567318">
                <w:rPr>
                  <w:rFonts w:cs="Arial"/>
                  <w:sz w:val="22"/>
                  <w:lang w:val="en-US"/>
                </w:rPr>
                <w:t>dateTime</w:t>
              </w:r>
            </w:ins>
          </w:p>
        </w:tc>
        <w:tc>
          <w:tcPr>
            <w:tcW w:w="3587" w:type="dxa"/>
          </w:tcPr>
          <w:p w14:paraId="24F04A75" w14:textId="22138948" w:rsidR="00A24B74" w:rsidRPr="00567318" w:rsidRDefault="00A24B74" w:rsidP="00A24B74">
            <w:pPr>
              <w:spacing w:after="160" w:line="259" w:lineRule="auto"/>
              <w:rPr>
                <w:rFonts w:asciiTheme="majorHAnsi" w:eastAsiaTheme="minorHAnsi" w:hAnsiTheme="majorHAnsi" w:cstheme="majorHAnsi"/>
                <w:color w:val="000000"/>
                <w:sz w:val="22"/>
                <w:szCs w:val="26"/>
                <w:lang w:val="en-US" w:eastAsia="en-US"/>
              </w:rPr>
            </w:pPr>
            <w:r w:rsidRPr="00567318">
              <w:rPr>
                <w:sz w:val="22"/>
                <w:lang w:val="en-US"/>
              </w:rPr>
              <w:t>Date and time of request, 2114</w:t>
            </w:r>
          </w:p>
        </w:tc>
        <w:tc>
          <w:tcPr>
            <w:tcW w:w="3588" w:type="dxa"/>
          </w:tcPr>
          <w:p w14:paraId="31652B65" w14:textId="1E4DA161" w:rsidR="00A24B74" w:rsidRPr="00567318" w:rsidRDefault="00A24B74" w:rsidP="00A24B74">
            <w:pPr>
              <w:spacing w:after="160" w:line="259" w:lineRule="auto"/>
              <w:rPr>
                <w:rFonts w:asciiTheme="majorHAnsi" w:eastAsiaTheme="minorHAnsi" w:hAnsiTheme="majorHAnsi" w:cstheme="majorHAnsi"/>
                <w:color w:val="000000"/>
                <w:sz w:val="22"/>
                <w:szCs w:val="26"/>
                <w:lang w:val="en-US" w:eastAsia="en-US"/>
              </w:rPr>
            </w:pPr>
            <w:r w:rsidRPr="00567318">
              <w:rPr>
                <w:sz w:val="22"/>
                <w:lang w:val="en-US"/>
              </w:rPr>
              <w:t>Time as a string in ISO8601 format</w:t>
            </w:r>
          </w:p>
        </w:tc>
      </w:tr>
      <w:tr w:rsidR="00A24B74" w:rsidRPr="00567318" w14:paraId="4DF84168" w14:textId="77777777" w:rsidTr="00A24B74">
        <w:tc>
          <w:tcPr>
            <w:tcW w:w="3587" w:type="dxa"/>
          </w:tcPr>
          <w:p w14:paraId="745ECBF3" w14:textId="3618ACB0" w:rsidR="00A24B74" w:rsidRPr="00567318" w:rsidRDefault="00A24B74" w:rsidP="00A24B74">
            <w:pPr>
              <w:spacing w:after="160" w:line="259" w:lineRule="auto"/>
              <w:rPr>
                <w:rFonts w:asciiTheme="majorHAnsi" w:eastAsiaTheme="minorHAnsi" w:hAnsiTheme="majorHAnsi" w:cstheme="majorHAnsi"/>
                <w:color w:val="000000"/>
                <w:sz w:val="22"/>
                <w:szCs w:val="26"/>
                <w:lang w:val="en-US" w:eastAsia="en-US"/>
              </w:rPr>
            </w:pPr>
            <w:ins w:id="393" w:author="notfound.inc@outlook.com" w:date="2021-07-26T14:50:00Z">
              <w:r w:rsidRPr="00567318">
                <w:rPr>
                  <w:rFonts w:cs="Arial"/>
                  <w:sz w:val="22"/>
                  <w:lang w:val="en-US"/>
                </w:rPr>
                <w:t>resultCode</w:t>
              </w:r>
            </w:ins>
          </w:p>
        </w:tc>
        <w:tc>
          <w:tcPr>
            <w:tcW w:w="3587" w:type="dxa"/>
          </w:tcPr>
          <w:p w14:paraId="14CFFDCD" w14:textId="62865776" w:rsidR="00A24B74" w:rsidRPr="00567318" w:rsidRDefault="00A24B74" w:rsidP="00A24B74">
            <w:pPr>
              <w:spacing w:after="160" w:line="259" w:lineRule="auto"/>
              <w:rPr>
                <w:rFonts w:asciiTheme="majorHAnsi" w:eastAsiaTheme="minorHAnsi" w:hAnsiTheme="majorHAnsi" w:cstheme="majorHAnsi"/>
                <w:color w:val="000000"/>
                <w:sz w:val="22"/>
                <w:szCs w:val="26"/>
                <w:lang w:val="en-US" w:eastAsia="en-US"/>
              </w:rPr>
            </w:pPr>
            <w:r w:rsidRPr="00567318">
              <w:rPr>
                <w:sz w:val="22"/>
              </w:rPr>
              <w:t>Request handling codes, 2105</w:t>
            </w:r>
          </w:p>
        </w:tc>
        <w:tc>
          <w:tcPr>
            <w:tcW w:w="3588" w:type="dxa"/>
          </w:tcPr>
          <w:p w14:paraId="0A485CAB" w14:textId="2334C781" w:rsidR="00A24B74" w:rsidRPr="00567318" w:rsidRDefault="00A24B74" w:rsidP="00A24B74">
            <w:pPr>
              <w:spacing w:after="160" w:line="259" w:lineRule="auto"/>
              <w:rPr>
                <w:rFonts w:asciiTheme="majorHAnsi" w:eastAsiaTheme="minorHAnsi" w:hAnsiTheme="majorHAnsi" w:cstheme="majorHAnsi"/>
                <w:color w:val="000000"/>
                <w:sz w:val="22"/>
                <w:szCs w:val="26"/>
                <w:lang w:val="en-US" w:eastAsia="en-US"/>
              </w:rPr>
            </w:pPr>
            <w:r w:rsidRPr="00567318">
              <w:rPr>
                <w:sz w:val="22"/>
              </w:rPr>
              <w:t>A number from 0 to 255</w:t>
            </w:r>
          </w:p>
        </w:tc>
      </w:tr>
      <w:tr w:rsidR="00A24B74" w:rsidRPr="00567318" w14:paraId="3D8113E3" w14:textId="77777777" w:rsidTr="00A24B74">
        <w:tc>
          <w:tcPr>
            <w:tcW w:w="3587" w:type="dxa"/>
          </w:tcPr>
          <w:p w14:paraId="1FE4B366" w14:textId="6BA5A717" w:rsidR="00A24B74" w:rsidRPr="00567318" w:rsidRDefault="00A24B74" w:rsidP="00A24B74">
            <w:pPr>
              <w:spacing w:after="160" w:line="259" w:lineRule="auto"/>
              <w:rPr>
                <w:rFonts w:asciiTheme="majorHAnsi" w:eastAsiaTheme="minorHAnsi" w:hAnsiTheme="majorHAnsi" w:cstheme="majorHAnsi"/>
                <w:color w:val="000000"/>
                <w:sz w:val="22"/>
                <w:szCs w:val="26"/>
                <w:lang w:val="en-US" w:eastAsia="en-US"/>
              </w:rPr>
            </w:pPr>
            <w:ins w:id="394" w:author="notfound.inc@outlook.com" w:date="2021-07-26T14:50:00Z">
              <w:r w:rsidRPr="00567318">
                <w:rPr>
                  <w:rFonts w:cs="Arial"/>
                  <w:sz w:val="22"/>
                  <w:lang w:val="en-US"/>
                </w:rPr>
                <w:t>itemCodeType</w:t>
              </w:r>
            </w:ins>
          </w:p>
        </w:tc>
        <w:tc>
          <w:tcPr>
            <w:tcW w:w="3587" w:type="dxa"/>
          </w:tcPr>
          <w:p w14:paraId="47F2013B" w14:textId="56D62E92" w:rsidR="00A24B74" w:rsidRPr="00567318" w:rsidRDefault="00A24B74" w:rsidP="00A24B74">
            <w:pPr>
              <w:spacing w:after="160" w:line="259" w:lineRule="auto"/>
              <w:rPr>
                <w:rFonts w:asciiTheme="majorHAnsi" w:eastAsiaTheme="minorHAnsi" w:hAnsiTheme="majorHAnsi" w:cstheme="majorHAnsi"/>
                <w:color w:val="000000"/>
                <w:sz w:val="22"/>
                <w:szCs w:val="26"/>
                <w:lang w:val="en-US" w:eastAsia="en-US"/>
              </w:rPr>
            </w:pPr>
            <w:r w:rsidRPr="00567318">
              <w:rPr>
                <w:sz w:val="22"/>
              </w:rPr>
              <w:t>Marking code type, 2100</w:t>
            </w:r>
          </w:p>
        </w:tc>
        <w:tc>
          <w:tcPr>
            <w:tcW w:w="3588" w:type="dxa"/>
          </w:tcPr>
          <w:p w14:paraId="2A261518" w14:textId="3AD65B5B" w:rsidR="00A24B74" w:rsidRPr="00567318" w:rsidRDefault="00A24B74" w:rsidP="00A24B74">
            <w:pPr>
              <w:spacing w:after="160" w:line="259" w:lineRule="auto"/>
              <w:rPr>
                <w:rFonts w:asciiTheme="majorHAnsi" w:eastAsiaTheme="minorHAnsi" w:hAnsiTheme="majorHAnsi" w:cstheme="majorHAnsi"/>
                <w:color w:val="000000"/>
                <w:sz w:val="22"/>
                <w:szCs w:val="26"/>
                <w:lang w:val="en-US" w:eastAsia="en-US"/>
              </w:rPr>
            </w:pPr>
            <w:r w:rsidRPr="00567318">
              <w:rPr>
                <w:sz w:val="22"/>
              </w:rPr>
              <w:t>Number from 0 to 255, optional</w:t>
            </w:r>
          </w:p>
        </w:tc>
      </w:tr>
      <w:tr w:rsidR="00A24B74" w:rsidRPr="00567318" w14:paraId="27E19B24" w14:textId="77777777" w:rsidTr="00A24B74">
        <w:tc>
          <w:tcPr>
            <w:tcW w:w="3587" w:type="dxa"/>
          </w:tcPr>
          <w:p w14:paraId="0FDD96DE" w14:textId="4D07FE50" w:rsidR="00A24B74" w:rsidRPr="00567318" w:rsidRDefault="00A24B74" w:rsidP="00A24B74">
            <w:pPr>
              <w:spacing w:after="160" w:line="259" w:lineRule="auto"/>
              <w:rPr>
                <w:rFonts w:asciiTheme="majorHAnsi" w:eastAsiaTheme="minorHAnsi" w:hAnsiTheme="majorHAnsi" w:cstheme="majorHAnsi"/>
                <w:color w:val="000000"/>
                <w:sz w:val="22"/>
                <w:szCs w:val="26"/>
                <w:lang w:val="en-US" w:eastAsia="en-US"/>
              </w:rPr>
            </w:pPr>
            <w:ins w:id="395" w:author="notfound.inc@outlook.com" w:date="2021-07-26T14:50:00Z">
              <w:r w:rsidRPr="00567318">
                <w:rPr>
                  <w:rFonts w:cs="Arial"/>
                  <w:sz w:val="22"/>
                  <w:lang w:val="en-US"/>
                </w:rPr>
                <w:t>oismStatus</w:t>
              </w:r>
            </w:ins>
          </w:p>
        </w:tc>
        <w:tc>
          <w:tcPr>
            <w:tcW w:w="3587" w:type="dxa"/>
          </w:tcPr>
          <w:p w14:paraId="1BE4B56C" w14:textId="71C575AC" w:rsidR="00A24B74" w:rsidRPr="00567318" w:rsidRDefault="00A24B74" w:rsidP="00A24B74">
            <w:pPr>
              <w:spacing w:after="160" w:line="259" w:lineRule="auto"/>
              <w:rPr>
                <w:rFonts w:asciiTheme="majorHAnsi" w:eastAsiaTheme="minorHAnsi" w:hAnsiTheme="majorHAnsi" w:cstheme="majorHAnsi"/>
                <w:color w:val="000000"/>
                <w:sz w:val="22"/>
                <w:szCs w:val="26"/>
                <w:lang w:val="en-US" w:eastAsia="en-US"/>
              </w:rPr>
            </w:pPr>
            <w:r w:rsidRPr="00567318">
              <w:rPr>
                <w:sz w:val="22"/>
                <w:lang w:val="en-US"/>
              </w:rPr>
              <w:t>OISM response on the status of goods, 2109</w:t>
            </w:r>
          </w:p>
        </w:tc>
        <w:tc>
          <w:tcPr>
            <w:tcW w:w="3588" w:type="dxa"/>
          </w:tcPr>
          <w:p w14:paraId="3010AE6D" w14:textId="4C7B9470" w:rsidR="00A24B74" w:rsidRPr="00567318" w:rsidRDefault="00A24B74" w:rsidP="00A24B74">
            <w:pPr>
              <w:spacing w:after="160" w:line="259" w:lineRule="auto"/>
              <w:rPr>
                <w:rFonts w:asciiTheme="majorHAnsi" w:eastAsiaTheme="minorHAnsi" w:hAnsiTheme="majorHAnsi" w:cstheme="majorHAnsi"/>
                <w:color w:val="000000"/>
                <w:sz w:val="22"/>
                <w:szCs w:val="26"/>
                <w:lang w:val="en-US" w:eastAsia="en-US"/>
              </w:rPr>
            </w:pPr>
            <w:r w:rsidRPr="00567318">
              <w:rPr>
                <w:sz w:val="22"/>
              </w:rPr>
              <w:t>Number from 0 to 255, optional</w:t>
            </w:r>
          </w:p>
        </w:tc>
      </w:tr>
      <w:tr w:rsidR="00A24B74" w:rsidRPr="00567318" w14:paraId="389C3B1B" w14:textId="77777777" w:rsidTr="00A24B74">
        <w:tc>
          <w:tcPr>
            <w:tcW w:w="3587" w:type="dxa"/>
          </w:tcPr>
          <w:p w14:paraId="46E29D8D" w14:textId="46B41EB3" w:rsidR="00A24B74" w:rsidRPr="00567318" w:rsidRDefault="00A24B74" w:rsidP="00A24B74">
            <w:pPr>
              <w:spacing w:after="160" w:line="259" w:lineRule="auto"/>
              <w:rPr>
                <w:rFonts w:asciiTheme="majorHAnsi" w:eastAsiaTheme="minorHAnsi" w:hAnsiTheme="majorHAnsi" w:cstheme="majorHAnsi"/>
                <w:color w:val="000000"/>
                <w:sz w:val="22"/>
                <w:szCs w:val="26"/>
                <w:lang w:val="en-US" w:eastAsia="en-US"/>
              </w:rPr>
            </w:pPr>
            <w:ins w:id="396" w:author="notfound.inc@outlook.com" w:date="2021-07-26T14:50:00Z">
              <w:r w:rsidRPr="00567318">
                <w:rPr>
                  <w:rFonts w:cs="Arial"/>
                  <w:sz w:val="22"/>
                  <w:lang w:val="en-US"/>
                </w:rPr>
                <w:t>processingResults</w:t>
              </w:r>
            </w:ins>
          </w:p>
        </w:tc>
        <w:tc>
          <w:tcPr>
            <w:tcW w:w="3587" w:type="dxa"/>
          </w:tcPr>
          <w:p w14:paraId="15096B27" w14:textId="3F403122" w:rsidR="00A24B74" w:rsidRPr="00567318" w:rsidRDefault="00A24B74" w:rsidP="00A24B74">
            <w:pPr>
              <w:spacing w:after="160" w:line="259" w:lineRule="auto"/>
              <w:rPr>
                <w:rFonts w:asciiTheme="majorHAnsi" w:eastAsiaTheme="minorHAnsi" w:hAnsiTheme="majorHAnsi" w:cstheme="majorHAnsi"/>
                <w:color w:val="000000"/>
                <w:sz w:val="22"/>
                <w:szCs w:val="26"/>
                <w:lang w:val="en-US" w:eastAsia="en-US"/>
              </w:rPr>
            </w:pPr>
            <w:r w:rsidRPr="00567318">
              <w:rPr>
                <w:sz w:val="22"/>
              </w:rPr>
              <w:t>Query processing results, 2005</w:t>
            </w:r>
          </w:p>
        </w:tc>
        <w:tc>
          <w:tcPr>
            <w:tcW w:w="3588" w:type="dxa"/>
          </w:tcPr>
          <w:p w14:paraId="25607E0D" w14:textId="3BFA797C" w:rsidR="00A24B74" w:rsidRPr="00567318" w:rsidRDefault="00A24B74" w:rsidP="00A24B74">
            <w:pPr>
              <w:spacing w:after="160" w:line="259" w:lineRule="auto"/>
              <w:rPr>
                <w:rFonts w:asciiTheme="majorHAnsi" w:eastAsiaTheme="minorHAnsi" w:hAnsiTheme="majorHAnsi" w:cstheme="majorHAnsi"/>
                <w:color w:val="000000"/>
                <w:sz w:val="22"/>
                <w:szCs w:val="26"/>
                <w:lang w:val="en-US" w:eastAsia="en-US"/>
              </w:rPr>
            </w:pPr>
            <w:r w:rsidRPr="00567318">
              <w:rPr>
                <w:sz w:val="22"/>
              </w:rPr>
              <w:t>Number from 0 to 255, optional</w:t>
            </w:r>
          </w:p>
        </w:tc>
      </w:tr>
      <w:tr w:rsidR="00A24B74" w:rsidRPr="00567318" w14:paraId="510BE6CC" w14:textId="77777777" w:rsidTr="00A24B74">
        <w:tc>
          <w:tcPr>
            <w:tcW w:w="3587" w:type="dxa"/>
          </w:tcPr>
          <w:p w14:paraId="1C1D98DD" w14:textId="070A987D" w:rsidR="00A24B74" w:rsidRPr="00567318" w:rsidRDefault="00A24B74" w:rsidP="00A24B74">
            <w:pPr>
              <w:spacing w:after="160" w:line="259" w:lineRule="auto"/>
              <w:rPr>
                <w:rFonts w:asciiTheme="majorHAnsi" w:eastAsiaTheme="minorHAnsi" w:hAnsiTheme="majorHAnsi" w:cstheme="majorHAnsi"/>
                <w:color w:val="000000"/>
                <w:sz w:val="22"/>
                <w:szCs w:val="26"/>
                <w:lang w:val="en-US" w:eastAsia="en-US"/>
              </w:rPr>
            </w:pPr>
            <w:ins w:id="397" w:author="notfound.inc@outlook.com" w:date="2021-07-26T14:50:00Z">
              <w:r w:rsidRPr="00567318">
                <w:rPr>
                  <w:rFonts w:cs="Arial"/>
                  <w:sz w:val="22"/>
                  <w:lang w:val="en-US"/>
                </w:rPr>
                <w:t>itemId</w:t>
              </w:r>
            </w:ins>
          </w:p>
        </w:tc>
        <w:tc>
          <w:tcPr>
            <w:tcW w:w="3587" w:type="dxa"/>
          </w:tcPr>
          <w:p w14:paraId="5C945D57" w14:textId="1CA9C3B0" w:rsidR="00A24B74" w:rsidRPr="00567318" w:rsidRDefault="00A24B74" w:rsidP="00A24B74">
            <w:pPr>
              <w:spacing w:after="160" w:line="259" w:lineRule="auto"/>
              <w:rPr>
                <w:rFonts w:asciiTheme="majorHAnsi" w:eastAsiaTheme="minorHAnsi" w:hAnsiTheme="majorHAnsi" w:cstheme="majorHAnsi"/>
                <w:color w:val="000000"/>
                <w:sz w:val="22"/>
                <w:szCs w:val="26"/>
                <w:lang w:val="en-US" w:eastAsia="en-US"/>
              </w:rPr>
            </w:pPr>
            <w:r w:rsidRPr="00567318">
              <w:rPr>
                <w:sz w:val="22"/>
              </w:rPr>
              <w:t>Item ID, 2101</w:t>
            </w:r>
          </w:p>
        </w:tc>
        <w:tc>
          <w:tcPr>
            <w:tcW w:w="3588" w:type="dxa"/>
          </w:tcPr>
          <w:p w14:paraId="42CDBDFA" w14:textId="13135A00" w:rsidR="00A24B74" w:rsidRPr="00567318" w:rsidRDefault="00A24B74" w:rsidP="00A24B74">
            <w:pPr>
              <w:spacing w:after="160" w:line="259" w:lineRule="auto"/>
              <w:rPr>
                <w:rFonts w:asciiTheme="majorHAnsi" w:eastAsiaTheme="minorHAnsi" w:hAnsiTheme="majorHAnsi" w:cstheme="majorHAnsi"/>
                <w:color w:val="000000"/>
                <w:sz w:val="22"/>
                <w:szCs w:val="26"/>
                <w:lang w:val="en-US" w:eastAsia="en-US"/>
              </w:rPr>
            </w:pPr>
            <w:r w:rsidRPr="00567318">
              <w:rPr>
                <w:sz w:val="22"/>
                <w:lang w:val="en-US"/>
              </w:rPr>
              <w:t>String from 1 to 38 characters, optional</w:t>
            </w:r>
          </w:p>
        </w:tc>
      </w:tr>
    </w:tbl>
    <w:p w14:paraId="322644D9" w14:textId="77777777" w:rsidR="00A24B74" w:rsidRPr="00567318" w:rsidRDefault="00A24B74" w:rsidP="004F178F">
      <w:pPr>
        <w:spacing w:after="160" w:line="259" w:lineRule="auto"/>
        <w:rPr>
          <w:rFonts w:asciiTheme="majorHAnsi" w:eastAsiaTheme="minorHAnsi" w:hAnsiTheme="majorHAnsi" w:cstheme="majorHAnsi"/>
          <w:color w:val="000000"/>
          <w:sz w:val="22"/>
          <w:szCs w:val="26"/>
          <w:lang w:val="en-US" w:eastAsia="en-US"/>
        </w:rPr>
      </w:pPr>
    </w:p>
    <w:p w14:paraId="4FDB1A46" w14:textId="4BADC28B" w:rsidR="005F3B03" w:rsidRPr="00567318" w:rsidRDefault="00DD51AA" w:rsidP="005F3B03">
      <w:pPr>
        <w:spacing w:after="160" w:line="259" w:lineRule="auto"/>
        <w:rPr>
          <w:ins w:id="398" w:author="notfound.inc@outlook.com" w:date="2021-07-26T14:50:00Z"/>
          <w:rFonts w:asciiTheme="majorHAnsi" w:eastAsiaTheme="minorHAnsi" w:hAnsiTheme="majorHAnsi" w:cstheme="majorHAnsi"/>
          <w:color w:val="000000"/>
          <w:sz w:val="22"/>
          <w:szCs w:val="26"/>
          <w:lang w:val="en-US" w:eastAsia="en-US"/>
        </w:rPr>
      </w:pPr>
      <w:r w:rsidRPr="00567318">
        <w:rPr>
          <w:rFonts w:asciiTheme="majorHAnsi" w:eastAsiaTheme="minorHAnsi" w:hAnsiTheme="majorHAnsi" w:cstheme="majorHAnsi"/>
          <w:color w:val="000000"/>
          <w:sz w:val="22"/>
          <w:szCs w:val="26"/>
          <w:lang w:val="en-US" w:eastAsia="en-US"/>
        </w:rPr>
        <w:t>Sample response:</w:t>
      </w:r>
    </w:p>
    <w:p w14:paraId="79F1CA00" w14:textId="77777777" w:rsidR="004E637F" w:rsidRPr="00CE43A2"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CE43A2">
        <w:rPr>
          <w:rFonts w:ascii="Consolas" w:eastAsia="Times New Roman" w:hAnsi="Consolas" w:cs="Courier New"/>
          <w:color w:val="B4B4B4"/>
          <w:sz w:val="20"/>
          <w:szCs w:val="20"/>
          <w:lang w:val="en-US"/>
        </w:rPr>
        <w:t>[</w:t>
      </w:r>
    </w:p>
    <w:p w14:paraId="4BDF5AB6" w14:textId="77777777" w:rsidR="004E637F" w:rsidRPr="00CE43A2"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CE43A2">
        <w:rPr>
          <w:rFonts w:ascii="Consolas" w:eastAsia="Times New Roman" w:hAnsi="Consolas" w:cs="Courier New"/>
          <w:color w:val="DFDFBF"/>
          <w:sz w:val="20"/>
          <w:szCs w:val="20"/>
          <w:lang w:val="en-US"/>
        </w:rPr>
        <w:t>  </w:t>
      </w:r>
      <w:r w:rsidRPr="00CE43A2">
        <w:rPr>
          <w:rFonts w:ascii="Consolas" w:eastAsia="Times New Roman" w:hAnsi="Consolas" w:cs="Courier New"/>
          <w:color w:val="B4B4B4"/>
          <w:sz w:val="20"/>
          <w:szCs w:val="20"/>
          <w:lang w:val="en-US"/>
        </w:rPr>
        <w:t>{</w:t>
      </w:r>
    </w:p>
    <w:p w14:paraId="52A7C392" w14:textId="77777777" w:rsidR="004E637F" w:rsidRPr="00CE43A2"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CE43A2">
        <w:rPr>
          <w:rFonts w:ascii="Consolas" w:eastAsia="Times New Roman" w:hAnsi="Consolas" w:cs="Courier New"/>
          <w:color w:val="DFDFBF"/>
          <w:sz w:val="20"/>
          <w:szCs w:val="20"/>
          <w:lang w:val="en-US"/>
        </w:rPr>
        <w:t>    </w:t>
      </w:r>
      <w:r w:rsidRPr="00CE43A2">
        <w:rPr>
          <w:rFonts w:ascii="Consolas" w:eastAsia="Times New Roman" w:hAnsi="Consolas" w:cs="Courier New"/>
          <w:color w:val="8ACCCF"/>
          <w:sz w:val="20"/>
          <w:szCs w:val="20"/>
          <w:lang w:val="en-US"/>
        </w:rPr>
        <w:t>"</w:t>
      </w:r>
      <w:proofErr w:type="gramStart"/>
      <w:r w:rsidRPr="00CE43A2">
        <w:rPr>
          <w:rFonts w:ascii="Consolas" w:eastAsia="Times New Roman" w:hAnsi="Consolas" w:cs="Courier New"/>
          <w:color w:val="8ACCCF"/>
          <w:sz w:val="20"/>
          <w:szCs w:val="20"/>
          <w:lang w:val="en-US"/>
        </w:rPr>
        <w:t>position</w:t>
      </w:r>
      <w:proofErr w:type="gramEnd"/>
      <w:r w:rsidRPr="00CE43A2">
        <w:rPr>
          <w:rFonts w:ascii="Consolas" w:eastAsia="Times New Roman" w:hAnsi="Consolas" w:cs="Courier New"/>
          <w:color w:val="8ACCCF"/>
          <w:sz w:val="20"/>
          <w:szCs w:val="20"/>
          <w:lang w:val="en-US"/>
        </w:rPr>
        <w:t>"</w:t>
      </w:r>
      <w:r w:rsidRPr="00CE43A2">
        <w:rPr>
          <w:rFonts w:ascii="Consolas" w:eastAsia="Times New Roman" w:hAnsi="Consolas" w:cs="Courier New"/>
          <w:color w:val="B4B4B4"/>
          <w:sz w:val="20"/>
          <w:szCs w:val="20"/>
          <w:lang w:val="en-US"/>
        </w:rPr>
        <w:t>:</w:t>
      </w:r>
      <w:r w:rsidRPr="00CE43A2">
        <w:rPr>
          <w:rFonts w:ascii="Consolas" w:eastAsia="Times New Roman" w:hAnsi="Consolas" w:cs="Courier New"/>
          <w:color w:val="DFDFBF"/>
          <w:sz w:val="20"/>
          <w:szCs w:val="20"/>
          <w:lang w:val="en-US"/>
        </w:rPr>
        <w:t> </w:t>
      </w:r>
      <w:r w:rsidRPr="00CE43A2">
        <w:rPr>
          <w:rFonts w:ascii="Consolas" w:eastAsia="Times New Roman" w:hAnsi="Consolas" w:cs="Courier New"/>
          <w:color w:val="6E96BE"/>
          <w:sz w:val="20"/>
          <w:szCs w:val="20"/>
          <w:lang w:val="en-US"/>
        </w:rPr>
        <w:t>0</w:t>
      </w:r>
      <w:r w:rsidRPr="00CE43A2">
        <w:rPr>
          <w:rFonts w:ascii="Consolas" w:eastAsia="Times New Roman" w:hAnsi="Consolas" w:cs="Courier New"/>
          <w:color w:val="B4B4B4"/>
          <w:sz w:val="20"/>
          <w:szCs w:val="20"/>
          <w:lang w:val="en-US"/>
        </w:rPr>
        <w:t>,</w:t>
      </w:r>
    </w:p>
    <w:p w14:paraId="09068E83" w14:textId="77777777" w:rsidR="004E637F" w:rsidRPr="00CE43A2"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CE43A2">
        <w:rPr>
          <w:rFonts w:ascii="Consolas" w:eastAsia="Times New Roman" w:hAnsi="Consolas" w:cs="Courier New"/>
          <w:color w:val="DFDFBF"/>
          <w:sz w:val="20"/>
          <w:szCs w:val="20"/>
          <w:lang w:val="en-US"/>
        </w:rPr>
        <w:t>    </w:t>
      </w:r>
      <w:r w:rsidRPr="00CE43A2">
        <w:rPr>
          <w:rFonts w:ascii="Consolas" w:eastAsia="Times New Roman" w:hAnsi="Consolas" w:cs="Courier New"/>
          <w:color w:val="8ACCCF"/>
          <w:sz w:val="20"/>
          <w:szCs w:val="20"/>
          <w:lang w:val="en-US"/>
        </w:rPr>
        <w:t>"</w:t>
      </w:r>
      <w:proofErr w:type="gramStart"/>
      <w:r w:rsidRPr="00CE43A2">
        <w:rPr>
          <w:rFonts w:ascii="Consolas" w:eastAsia="Times New Roman" w:hAnsi="Consolas" w:cs="Courier New"/>
          <w:color w:val="8ACCCF"/>
          <w:sz w:val="20"/>
          <w:szCs w:val="20"/>
          <w:lang w:val="en-US"/>
        </w:rPr>
        <w:t>itemCode</w:t>
      </w:r>
      <w:proofErr w:type="gramEnd"/>
      <w:r w:rsidRPr="00CE43A2">
        <w:rPr>
          <w:rFonts w:ascii="Consolas" w:eastAsia="Times New Roman" w:hAnsi="Consolas" w:cs="Courier New"/>
          <w:color w:val="8ACCCF"/>
          <w:sz w:val="20"/>
          <w:szCs w:val="20"/>
          <w:lang w:val="en-US"/>
        </w:rPr>
        <w:t>"</w:t>
      </w:r>
      <w:r w:rsidRPr="00CE43A2">
        <w:rPr>
          <w:rFonts w:ascii="Consolas" w:eastAsia="Times New Roman" w:hAnsi="Consolas" w:cs="Courier New"/>
          <w:color w:val="B4B4B4"/>
          <w:sz w:val="20"/>
          <w:szCs w:val="20"/>
          <w:lang w:val="en-US"/>
        </w:rPr>
        <w:t>:</w:t>
      </w:r>
      <w:r w:rsidRPr="00CE43A2">
        <w:rPr>
          <w:rFonts w:ascii="Consolas" w:eastAsia="Times New Roman" w:hAnsi="Consolas" w:cs="Courier New"/>
          <w:color w:val="DFDFBF"/>
          <w:sz w:val="20"/>
          <w:szCs w:val="20"/>
          <w:lang w:val="en-US"/>
        </w:rPr>
        <w:t> </w:t>
      </w:r>
      <w:r w:rsidRPr="00CE43A2">
        <w:rPr>
          <w:rFonts w:ascii="Consolas" w:eastAsia="Times New Roman" w:hAnsi="Consolas" w:cs="Courier New"/>
          <w:color w:val="D69D85"/>
          <w:sz w:val="20"/>
          <w:szCs w:val="20"/>
          <w:lang w:val="en-US"/>
        </w:rPr>
        <w:t>"123"</w:t>
      </w:r>
      <w:r w:rsidRPr="00CE43A2">
        <w:rPr>
          <w:rFonts w:ascii="Consolas" w:eastAsia="Times New Roman" w:hAnsi="Consolas" w:cs="Courier New"/>
          <w:color w:val="B4B4B4"/>
          <w:sz w:val="20"/>
          <w:szCs w:val="20"/>
          <w:lang w:val="en-US"/>
        </w:rPr>
        <w:t>,</w:t>
      </w:r>
    </w:p>
    <w:p w14:paraId="5B95DC3A" w14:textId="77777777" w:rsidR="004E637F" w:rsidRPr="00CE43A2"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CE43A2">
        <w:rPr>
          <w:rFonts w:ascii="Consolas" w:eastAsia="Times New Roman" w:hAnsi="Consolas" w:cs="Courier New"/>
          <w:color w:val="DFDFBF"/>
          <w:sz w:val="20"/>
          <w:szCs w:val="20"/>
          <w:lang w:val="en-US"/>
        </w:rPr>
        <w:t>    </w:t>
      </w:r>
      <w:r w:rsidRPr="00CE43A2">
        <w:rPr>
          <w:rFonts w:ascii="Consolas" w:eastAsia="Times New Roman" w:hAnsi="Consolas" w:cs="Courier New"/>
          <w:color w:val="8ACCCF"/>
          <w:sz w:val="20"/>
          <w:szCs w:val="20"/>
          <w:lang w:val="en-US"/>
        </w:rPr>
        <w:t>"</w:t>
      </w:r>
      <w:proofErr w:type="gramStart"/>
      <w:r w:rsidRPr="00CE43A2">
        <w:rPr>
          <w:rFonts w:ascii="Consolas" w:eastAsia="Times New Roman" w:hAnsi="Consolas" w:cs="Courier New"/>
          <w:color w:val="8ACCCF"/>
          <w:sz w:val="20"/>
          <w:szCs w:val="20"/>
          <w:lang w:val="en-US"/>
        </w:rPr>
        <w:t>checkResult</w:t>
      </w:r>
      <w:proofErr w:type="gramEnd"/>
      <w:r w:rsidRPr="00CE43A2">
        <w:rPr>
          <w:rFonts w:ascii="Consolas" w:eastAsia="Times New Roman" w:hAnsi="Consolas" w:cs="Courier New"/>
          <w:color w:val="8ACCCF"/>
          <w:sz w:val="20"/>
          <w:szCs w:val="20"/>
          <w:lang w:val="en-US"/>
        </w:rPr>
        <w:t>"</w:t>
      </w:r>
      <w:r w:rsidRPr="00CE43A2">
        <w:rPr>
          <w:rFonts w:ascii="Consolas" w:eastAsia="Times New Roman" w:hAnsi="Consolas" w:cs="Courier New"/>
          <w:color w:val="B4B4B4"/>
          <w:sz w:val="20"/>
          <w:szCs w:val="20"/>
          <w:lang w:val="en-US"/>
        </w:rPr>
        <w:t>:</w:t>
      </w:r>
      <w:r w:rsidRPr="00CE43A2">
        <w:rPr>
          <w:rFonts w:ascii="Consolas" w:eastAsia="Times New Roman" w:hAnsi="Consolas" w:cs="Courier New"/>
          <w:color w:val="DFDFBF"/>
          <w:sz w:val="20"/>
          <w:szCs w:val="20"/>
          <w:lang w:val="en-US"/>
        </w:rPr>
        <w:t> </w:t>
      </w:r>
      <w:r w:rsidRPr="00CE43A2">
        <w:rPr>
          <w:rFonts w:ascii="Consolas" w:eastAsia="Times New Roman" w:hAnsi="Consolas" w:cs="Courier New"/>
          <w:color w:val="B4B4B4"/>
          <w:sz w:val="20"/>
          <w:szCs w:val="20"/>
          <w:lang w:val="en-US"/>
        </w:rPr>
        <w:t>{</w:t>
      </w:r>
    </w:p>
    <w:p w14:paraId="1F2E9675" w14:textId="77777777" w:rsidR="004E637F" w:rsidRPr="00CE43A2"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CE43A2">
        <w:rPr>
          <w:rFonts w:ascii="Consolas" w:eastAsia="Times New Roman" w:hAnsi="Consolas" w:cs="Courier New"/>
          <w:color w:val="DFDFBF"/>
          <w:sz w:val="20"/>
          <w:szCs w:val="20"/>
          <w:lang w:val="en-US"/>
        </w:rPr>
        <w:t>      </w:t>
      </w:r>
      <w:r w:rsidRPr="00CE43A2">
        <w:rPr>
          <w:rFonts w:ascii="Consolas" w:eastAsia="Times New Roman" w:hAnsi="Consolas" w:cs="Courier New"/>
          <w:color w:val="8ACCCF"/>
          <w:sz w:val="20"/>
          <w:szCs w:val="20"/>
          <w:lang w:val="en-US"/>
        </w:rPr>
        <w:t>"</w:t>
      </w:r>
      <w:proofErr w:type="gramStart"/>
      <w:r w:rsidRPr="00CE43A2">
        <w:rPr>
          <w:rFonts w:ascii="Consolas" w:eastAsia="Times New Roman" w:hAnsi="Consolas" w:cs="Courier New"/>
          <w:color w:val="8ACCCF"/>
          <w:sz w:val="20"/>
          <w:szCs w:val="20"/>
          <w:lang w:val="en-US"/>
        </w:rPr>
        <w:t>fsCheckStatus</w:t>
      </w:r>
      <w:proofErr w:type="gramEnd"/>
      <w:r w:rsidRPr="00CE43A2">
        <w:rPr>
          <w:rFonts w:ascii="Consolas" w:eastAsia="Times New Roman" w:hAnsi="Consolas" w:cs="Courier New"/>
          <w:color w:val="8ACCCF"/>
          <w:sz w:val="20"/>
          <w:szCs w:val="20"/>
          <w:lang w:val="en-US"/>
        </w:rPr>
        <w:t>"</w:t>
      </w:r>
      <w:r w:rsidRPr="00CE43A2">
        <w:rPr>
          <w:rFonts w:ascii="Consolas" w:eastAsia="Times New Roman" w:hAnsi="Consolas" w:cs="Courier New"/>
          <w:color w:val="B4B4B4"/>
          <w:sz w:val="20"/>
          <w:szCs w:val="20"/>
          <w:lang w:val="en-US"/>
        </w:rPr>
        <w:t>:</w:t>
      </w:r>
      <w:r w:rsidRPr="00CE43A2">
        <w:rPr>
          <w:rFonts w:ascii="Consolas" w:eastAsia="Times New Roman" w:hAnsi="Consolas" w:cs="Courier New"/>
          <w:color w:val="DFDFBF"/>
          <w:sz w:val="20"/>
          <w:szCs w:val="20"/>
          <w:lang w:val="en-US"/>
        </w:rPr>
        <w:t> </w:t>
      </w:r>
      <w:r w:rsidRPr="00CE43A2">
        <w:rPr>
          <w:rFonts w:ascii="Consolas" w:eastAsia="Times New Roman" w:hAnsi="Consolas" w:cs="Courier New"/>
          <w:color w:val="6E96BE"/>
          <w:sz w:val="20"/>
          <w:szCs w:val="20"/>
          <w:lang w:val="en-US"/>
        </w:rPr>
        <w:t>2</w:t>
      </w:r>
      <w:r w:rsidRPr="00CE43A2">
        <w:rPr>
          <w:rFonts w:ascii="Consolas" w:eastAsia="Times New Roman" w:hAnsi="Consolas" w:cs="Courier New"/>
          <w:color w:val="B4B4B4"/>
          <w:sz w:val="20"/>
          <w:szCs w:val="20"/>
          <w:lang w:val="en-US"/>
        </w:rPr>
        <w:t>,</w:t>
      </w:r>
    </w:p>
    <w:p w14:paraId="594EC3DE" w14:textId="77777777" w:rsidR="004E637F" w:rsidRPr="00CE43A2"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CE43A2">
        <w:rPr>
          <w:rFonts w:ascii="Consolas" w:eastAsia="Times New Roman" w:hAnsi="Consolas" w:cs="Courier New"/>
          <w:color w:val="DFDFBF"/>
          <w:sz w:val="20"/>
          <w:szCs w:val="20"/>
          <w:lang w:val="en-US"/>
        </w:rPr>
        <w:t>      </w:t>
      </w:r>
      <w:r w:rsidRPr="00CE43A2">
        <w:rPr>
          <w:rFonts w:ascii="Consolas" w:eastAsia="Times New Roman" w:hAnsi="Consolas" w:cs="Courier New"/>
          <w:color w:val="8ACCCF"/>
          <w:sz w:val="20"/>
          <w:szCs w:val="20"/>
          <w:lang w:val="en-US"/>
        </w:rPr>
        <w:t>"</w:t>
      </w:r>
      <w:proofErr w:type="gramStart"/>
      <w:r w:rsidRPr="00CE43A2">
        <w:rPr>
          <w:rFonts w:ascii="Consolas" w:eastAsia="Times New Roman" w:hAnsi="Consolas" w:cs="Courier New"/>
          <w:color w:val="8ACCCF"/>
          <w:sz w:val="20"/>
          <w:szCs w:val="20"/>
          <w:lang w:val="en-US"/>
        </w:rPr>
        <w:t>fsCheckStatusCause</w:t>
      </w:r>
      <w:proofErr w:type="gramEnd"/>
      <w:r w:rsidRPr="00CE43A2">
        <w:rPr>
          <w:rFonts w:ascii="Consolas" w:eastAsia="Times New Roman" w:hAnsi="Consolas" w:cs="Courier New"/>
          <w:color w:val="8ACCCF"/>
          <w:sz w:val="20"/>
          <w:szCs w:val="20"/>
          <w:lang w:val="en-US"/>
        </w:rPr>
        <w:t>"</w:t>
      </w:r>
      <w:r w:rsidRPr="00CE43A2">
        <w:rPr>
          <w:rFonts w:ascii="Consolas" w:eastAsia="Times New Roman" w:hAnsi="Consolas" w:cs="Courier New"/>
          <w:color w:val="B4B4B4"/>
          <w:sz w:val="20"/>
          <w:szCs w:val="20"/>
          <w:lang w:val="en-US"/>
        </w:rPr>
        <w:t>:</w:t>
      </w:r>
      <w:r w:rsidRPr="00CE43A2">
        <w:rPr>
          <w:rFonts w:ascii="Consolas" w:eastAsia="Times New Roman" w:hAnsi="Consolas" w:cs="Courier New"/>
          <w:color w:val="DFDFBF"/>
          <w:sz w:val="20"/>
          <w:szCs w:val="20"/>
          <w:lang w:val="en-US"/>
        </w:rPr>
        <w:t> </w:t>
      </w:r>
      <w:r w:rsidRPr="00CE43A2">
        <w:rPr>
          <w:rFonts w:ascii="Consolas" w:eastAsia="Times New Roman" w:hAnsi="Consolas" w:cs="Courier New"/>
          <w:color w:val="6E96BE"/>
          <w:sz w:val="20"/>
          <w:szCs w:val="20"/>
          <w:lang w:val="en-US"/>
        </w:rPr>
        <w:t>3</w:t>
      </w:r>
      <w:r w:rsidRPr="00CE43A2">
        <w:rPr>
          <w:rFonts w:ascii="Consolas" w:eastAsia="Times New Roman" w:hAnsi="Consolas" w:cs="Courier New"/>
          <w:color w:val="B4B4B4"/>
          <w:sz w:val="20"/>
          <w:szCs w:val="20"/>
          <w:lang w:val="en-US"/>
        </w:rPr>
        <w:t>,</w:t>
      </w:r>
    </w:p>
    <w:p w14:paraId="3DBD12C9" w14:textId="77777777" w:rsidR="004E637F" w:rsidRPr="00CE43A2"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CE43A2">
        <w:rPr>
          <w:rFonts w:ascii="Consolas" w:eastAsia="Times New Roman" w:hAnsi="Consolas" w:cs="Courier New"/>
          <w:color w:val="DFDFBF"/>
          <w:sz w:val="20"/>
          <w:szCs w:val="20"/>
          <w:lang w:val="en-US"/>
        </w:rPr>
        <w:t>      </w:t>
      </w:r>
      <w:r w:rsidRPr="00CE43A2">
        <w:rPr>
          <w:rFonts w:ascii="Consolas" w:eastAsia="Times New Roman" w:hAnsi="Consolas" w:cs="Courier New"/>
          <w:color w:val="8ACCCF"/>
          <w:sz w:val="20"/>
          <w:szCs w:val="20"/>
          <w:lang w:val="en-US"/>
        </w:rPr>
        <w:t>"</w:t>
      </w:r>
      <w:proofErr w:type="gramStart"/>
      <w:r w:rsidRPr="00CE43A2">
        <w:rPr>
          <w:rFonts w:ascii="Consolas" w:eastAsia="Times New Roman" w:hAnsi="Consolas" w:cs="Courier New"/>
          <w:color w:val="8ACCCF"/>
          <w:sz w:val="20"/>
          <w:szCs w:val="20"/>
          <w:lang w:val="en-US"/>
        </w:rPr>
        <w:t>fsItemCodeType</w:t>
      </w:r>
      <w:proofErr w:type="gramEnd"/>
      <w:r w:rsidRPr="00CE43A2">
        <w:rPr>
          <w:rFonts w:ascii="Consolas" w:eastAsia="Times New Roman" w:hAnsi="Consolas" w:cs="Courier New"/>
          <w:color w:val="8ACCCF"/>
          <w:sz w:val="20"/>
          <w:szCs w:val="20"/>
          <w:lang w:val="en-US"/>
        </w:rPr>
        <w:t>"</w:t>
      </w:r>
      <w:r w:rsidRPr="00CE43A2">
        <w:rPr>
          <w:rFonts w:ascii="Consolas" w:eastAsia="Times New Roman" w:hAnsi="Consolas" w:cs="Courier New"/>
          <w:color w:val="B4B4B4"/>
          <w:sz w:val="20"/>
          <w:szCs w:val="20"/>
          <w:lang w:val="en-US"/>
        </w:rPr>
        <w:t>:</w:t>
      </w:r>
      <w:r w:rsidRPr="00CE43A2">
        <w:rPr>
          <w:rFonts w:ascii="Consolas" w:eastAsia="Times New Roman" w:hAnsi="Consolas" w:cs="Courier New"/>
          <w:color w:val="DFDFBF"/>
          <w:sz w:val="20"/>
          <w:szCs w:val="20"/>
          <w:lang w:val="en-US"/>
        </w:rPr>
        <w:t> </w:t>
      </w:r>
      <w:r w:rsidRPr="00CE43A2">
        <w:rPr>
          <w:rFonts w:ascii="Consolas" w:eastAsia="Times New Roman" w:hAnsi="Consolas" w:cs="Courier New"/>
          <w:color w:val="6E96BE"/>
          <w:sz w:val="20"/>
          <w:szCs w:val="20"/>
          <w:lang w:val="en-US"/>
        </w:rPr>
        <w:t>4</w:t>
      </w:r>
      <w:r w:rsidRPr="00CE43A2">
        <w:rPr>
          <w:rFonts w:ascii="Consolas" w:eastAsia="Times New Roman" w:hAnsi="Consolas" w:cs="Courier New"/>
          <w:color w:val="B4B4B4"/>
          <w:sz w:val="20"/>
          <w:szCs w:val="20"/>
          <w:lang w:val="en-US"/>
        </w:rPr>
        <w:t>,</w:t>
      </w:r>
    </w:p>
    <w:p w14:paraId="19867B85" w14:textId="77777777" w:rsidR="004E637F" w:rsidRPr="00CE43A2"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CE43A2">
        <w:rPr>
          <w:rFonts w:ascii="Consolas" w:eastAsia="Times New Roman" w:hAnsi="Consolas" w:cs="Courier New"/>
          <w:color w:val="DFDFBF"/>
          <w:sz w:val="20"/>
          <w:szCs w:val="20"/>
          <w:lang w:val="en-US"/>
        </w:rPr>
        <w:t>      </w:t>
      </w:r>
      <w:r w:rsidRPr="00CE43A2">
        <w:rPr>
          <w:rFonts w:ascii="Consolas" w:eastAsia="Times New Roman" w:hAnsi="Consolas" w:cs="Courier New"/>
          <w:color w:val="8ACCCF"/>
          <w:sz w:val="20"/>
          <w:szCs w:val="20"/>
          <w:lang w:val="en-US"/>
        </w:rPr>
        <w:t>"</w:t>
      </w:r>
      <w:proofErr w:type="gramStart"/>
      <w:r w:rsidRPr="00CE43A2">
        <w:rPr>
          <w:rFonts w:ascii="Consolas" w:eastAsia="Times New Roman" w:hAnsi="Consolas" w:cs="Courier New"/>
          <w:color w:val="8ACCCF"/>
          <w:sz w:val="20"/>
          <w:szCs w:val="20"/>
          <w:lang w:val="en-US"/>
        </w:rPr>
        <w:t>checkResult</w:t>
      </w:r>
      <w:proofErr w:type="gramEnd"/>
      <w:r w:rsidRPr="00CE43A2">
        <w:rPr>
          <w:rFonts w:ascii="Consolas" w:eastAsia="Times New Roman" w:hAnsi="Consolas" w:cs="Courier New"/>
          <w:color w:val="8ACCCF"/>
          <w:sz w:val="20"/>
          <w:szCs w:val="20"/>
          <w:lang w:val="en-US"/>
        </w:rPr>
        <w:t>"</w:t>
      </w:r>
      <w:r w:rsidRPr="00CE43A2">
        <w:rPr>
          <w:rFonts w:ascii="Consolas" w:eastAsia="Times New Roman" w:hAnsi="Consolas" w:cs="Courier New"/>
          <w:color w:val="B4B4B4"/>
          <w:sz w:val="20"/>
          <w:szCs w:val="20"/>
          <w:lang w:val="en-US"/>
        </w:rPr>
        <w:t>:</w:t>
      </w:r>
      <w:r w:rsidRPr="00CE43A2">
        <w:rPr>
          <w:rFonts w:ascii="Consolas" w:eastAsia="Times New Roman" w:hAnsi="Consolas" w:cs="Courier New"/>
          <w:color w:val="DFDFBF"/>
          <w:sz w:val="20"/>
          <w:szCs w:val="20"/>
          <w:lang w:val="en-US"/>
        </w:rPr>
        <w:t> </w:t>
      </w:r>
      <w:r w:rsidRPr="00CE43A2">
        <w:rPr>
          <w:rFonts w:ascii="Consolas" w:eastAsia="Times New Roman" w:hAnsi="Consolas" w:cs="Courier New"/>
          <w:color w:val="6E96BE"/>
          <w:sz w:val="20"/>
          <w:szCs w:val="20"/>
          <w:lang w:val="en-US"/>
        </w:rPr>
        <w:t>1</w:t>
      </w:r>
      <w:r w:rsidRPr="00CE43A2">
        <w:rPr>
          <w:rFonts w:ascii="Consolas" w:eastAsia="Times New Roman" w:hAnsi="Consolas" w:cs="Courier New"/>
          <w:color w:val="B4B4B4"/>
          <w:sz w:val="20"/>
          <w:szCs w:val="20"/>
          <w:lang w:val="en-US"/>
        </w:rPr>
        <w:t>,</w:t>
      </w:r>
    </w:p>
    <w:p w14:paraId="573D5044" w14:textId="77777777" w:rsidR="004E637F" w:rsidRPr="00CE43A2"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CE43A2">
        <w:rPr>
          <w:rFonts w:ascii="Consolas" w:eastAsia="Times New Roman" w:hAnsi="Consolas" w:cs="Courier New"/>
          <w:color w:val="DFDFBF"/>
          <w:sz w:val="20"/>
          <w:szCs w:val="20"/>
          <w:lang w:val="en-US"/>
        </w:rPr>
        <w:t>      </w:t>
      </w:r>
      <w:r w:rsidRPr="00CE43A2">
        <w:rPr>
          <w:rFonts w:ascii="Consolas" w:eastAsia="Times New Roman" w:hAnsi="Consolas" w:cs="Courier New"/>
          <w:color w:val="8ACCCF"/>
          <w:sz w:val="20"/>
          <w:szCs w:val="20"/>
          <w:lang w:val="en-US"/>
        </w:rPr>
        <w:t>"</w:t>
      </w:r>
      <w:proofErr w:type="gramStart"/>
      <w:r w:rsidRPr="00CE43A2">
        <w:rPr>
          <w:rFonts w:ascii="Consolas" w:eastAsia="Times New Roman" w:hAnsi="Consolas" w:cs="Courier New"/>
          <w:color w:val="8ACCCF"/>
          <w:sz w:val="20"/>
          <w:szCs w:val="20"/>
          <w:lang w:val="en-US"/>
        </w:rPr>
        <w:t>oismCheckResultCode</w:t>
      </w:r>
      <w:proofErr w:type="gramEnd"/>
      <w:r w:rsidRPr="00CE43A2">
        <w:rPr>
          <w:rFonts w:ascii="Consolas" w:eastAsia="Times New Roman" w:hAnsi="Consolas" w:cs="Courier New"/>
          <w:color w:val="8ACCCF"/>
          <w:sz w:val="20"/>
          <w:szCs w:val="20"/>
          <w:lang w:val="en-US"/>
        </w:rPr>
        <w:t>"</w:t>
      </w:r>
      <w:r w:rsidRPr="00CE43A2">
        <w:rPr>
          <w:rFonts w:ascii="Consolas" w:eastAsia="Times New Roman" w:hAnsi="Consolas" w:cs="Courier New"/>
          <w:color w:val="B4B4B4"/>
          <w:sz w:val="20"/>
          <w:szCs w:val="20"/>
          <w:lang w:val="en-US"/>
        </w:rPr>
        <w:t>:</w:t>
      </w:r>
      <w:r w:rsidRPr="00CE43A2">
        <w:rPr>
          <w:rFonts w:ascii="Consolas" w:eastAsia="Times New Roman" w:hAnsi="Consolas" w:cs="Courier New"/>
          <w:color w:val="DFDFBF"/>
          <w:sz w:val="20"/>
          <w:szCs w:val="20"/>
          <w:lang w:val="en-US"/>
        </w:rPr>
        <w:t> </w:t>
      </w:r>
      <w:r w:rsidRPr="00CE43A2">
        <w:rPr>
          <w:rFonts w:ascii="Consolas" w:eastAsia="Times New Roman" w:hAnsi="Consolas" w:cs="Courier New"/>
          <w:color w:val="6E96BE"/>
          <w:sz w:val="20"/>
          <w:szCs w:val="20"/>
          <w:lang w:val="en-US"/>
        </w:rPr>
        <w:t>5</w:t>
      </w:r>
      <w:r w:rsidRPr="00CE43A2">
        <w:rPr>
          <w:rFonts w:ascii="Consolas" w:eastAsia="Times New Roman" w:hAnsi="Consolas" w:cs="Courier New"/>
          <w:color w:val="B4B4B4"/>
          <w:sz w:val="20"/>
          <w:szCs w:val="20"/>
          <w:lang w:val="en-US"/>
        </w:rPr>
        <w:t>,</w:t>
      </w:r>
    </w:p>
    <w:p w14:paraId="663D2E52" w14:textId="77777777" w:rsidR="004E637F" w:rsidRPr="00CE43A2"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CE43A2">
        <w:rPr>
          <w:rFonts w:ascii="Consolas" w:eastAsia="Times New Roman" w:hAnsi="Consolas" w:cs="Courier New"/>
          <w:color w:val="DFDFBF"/>
          <w:sz w:val="20"/>
          <w:szCs w:val="20"/>
          <w:lang w:val="en-US"/>
        </w:rPr>
        <w:t>      </w:t>
      </w:r>
      <w:r w:rsidRPr="00CE43A2">
        <w:rPr>
          <w:rFonts w:ascii="Consolas" w:eastAsia="Times New Roman" w:hAnsi="Consolas" w:cs="Courier New"/>
          <w:color w:val="8ACCCF"/>
          <w:sz w:val="20"/>
          <w:szCs w:val="20"/>
          <w:lang w:val="en-US"/>
        </w:rPr>
        <w:t>"</w:t>
      </w:r>
      <w:proofErr w:type="gramStart"/>
      <w:r w:rsidRPr="00CE43A2">
        <w:rPr>
          <w:rFonts w:ascii="Consolas" w:eastAsia="Times New Roman" w:hAnsi="Consolas" w:cs="Courier New"/>
          <w:color w:val="8ACCCF"/>
          <w:sz w:val="20"/>
          <w:szCs w:val="20"/>
          <w:lang w:val="en-US"/>
        </w:rPr>
        <w:t>oismResponse</w:t>
      </w:r>
      <w:proofErr w:type="gramEnd"/>
      <w:r w:rsidRPr="00CE43A2">
        <w:rPr>
          <w:rFonts w:ascii="Consolas" w:eastAsia="Times New Roman" w:hAnsi="Consolas" w:cs="Courier New"/>
          <w:color w:val="8ACCCF"/>
          <w:sz w:val="20"/>
          <w:szCs w:val="20"/>
          <w:lang w:val="en-US"/>
        </w:rPr>
        <w:t>"</w:t>
      </w:r>
      <w:r w:rsidRPr="00CE43A2">
        <w:rPr>
          <w:rFonts w:ascii="Consolas" w:eastAsia="Times New Roman" w:hAnsi="Consolas" w:cs="Courier New"/>
          <w:color w:val="B4B4B4"/>
          <w:sz w:val="20"/>
          <w:szCs w:val="20"/>
          <w:lang w:val="en-US"/>
        </w:rPr>
        <w:t>:</w:t>
      </w:r>
      <w:r w:rsidRPr="00CE43A2">
        <w:rPr>
          <w:rFonts w:ascii="Consolas" w:eastAsia="Times New Roman" w:hAnsi="Consolas" w:cs="Courier New"/>
          <w:color w:val="DFDFBF"/>
          <w:sz w:val="20"/>
          <w:szCs w:val="20"/>
          <w:lang w:val="en-US"/>
        </w:rPr>
        <w:t> </w:t>
      </w:r>
      <w:r w:rsidRPr="00CE43A2">
        <w:rPr>
          <w:rFonts w:ascii="Consolas" w:eastAsia="Times New Roman" w:hAnsi="Consolas" w:cs="Courier New"/>
          <w:color w:val="B4B4B4"/>
          <w:sz w:val="20"/>
          <w:szCs w:val="20"/>
          <w:lang w:val="en-US"/>
        </w:rPr>
        <w:t>{</w:t>
      </w:r>
    </w:p>
    <w:p w14:paraId="5426F606" w14:textId="77777777" w:rsidR="004E637F" w:rsidRPr="00CE43A2"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CE43A2">
        <w:rPr>
          <w:rFonts w:ascii="Consolas" w:eastAsia="Times New Roman" w:hAnsi="Consolas" w:cs="Courier New"/>
          <w:color w:val="DFDFBF"/>
          <w:sz w:val="20"/>
          <w:szCs w:val="20"/>
          <w:lang w:val="en-US"/>
        </w:rPr>
        <w:t>        </w:t>
      </w:r>
      <w:r w:rsidRPr="00CE43A2">
        <w:rPr>
          <w:rFonts w:ascii="Consolas" w:eastAsia="Times New Roman" w:hAnsi="Consolas" w:cs="Courier New"/>
          <w:color w:val="8ACCCF"/>
          <w:sz w:val="20"/>
          <w:szCs w:val="20"/>
          <w:lang w:val="en-US"/>
        </w:rPr>
        <w:t>"</w:t>
      </w:r>
      <w:proofErr w:type="gramStart"/>
      <w:r w:rsidRPr="00CE43A2">
        <w:rPr>
          <w:rFonts w:ascii="Consolas" w:eastAsia="Times New Roman" w:hAnsi="Consolas" w:cs="Courier New"/>
          <w:color w:val="8ACCCF"/>
          <w:sz w:val="20"/>
          <w:szCs w:val="20"/>
          <w:lang w:val="en-US"/>
        </w:rPr>
        <w:t>resultCode</w:t>
      </w:r>
      <w:proofErr w:type="gramEnd"/>
      <w:r w:rsidRPr="00CE43A2">
        <w:rPr>
          <w:rFonts w:ascii="Consolas" w:eastAsia="Times New Roman" w:hAnsi="Consolas" w:cs="Courier New"/>
          <w:color w:val="8ACCCF"/>
          <w:sz w:val="20"/>
          <w:szCs w:val="20"/>
          <w:lang w:val="en-US"/>
        </w:rPr>
        <w:t>"</w:t>
      </w:r>
      <w:r w:rsidRPr="00CE43A2">
        <w:rPr>
          <w:rFonts w:ascii="Consolas" w:eastAsia="Times New Roman" w:hAnsi="Consolas" w:cs="Courier New"/>
          <w:color w:val="B4B4B4"/>
          <w:sz w:val="20"/>
          <w:szCs w:val="20"/>
          <w:lang w:val="en-US"/>
        </w:rPr>
        <w:t>:</w:t>
      </w:r>
      <w:r w:rsidRPr="00CE43A2">
        <w:rPr>
          <w:rFonts w:ascii="Consolas" w:eastAsia="Times New Roman" w:hAnsi="Consolas" w:cs="Courier New"/>
          <w:color w:val="DFDFBF"/>
          <w:sz w:val="20"/>
          <w:szCs w:val="20"/>
          <w:lang w:val="en-US"/>
        </w:rPr>
        <w:t> </w:t>
      </w:r>
      <w:r w:rsidRPr="00CE43A2">
        <w:rPr>
          <w:rFonts w:ascii="Consolas" w:eastAsia="Times New Roman" w:hAnsi="Consolas" w:cs="Courier New"/>
          <w:color w:val="6E96BE"/>
          <w:sz w:val="20"/>
          <w:szCs w:val="20"/>
          <w:lang w:val="en-US"/>
        </w:rPr>
        <w:t>1</w:t>
      </w:r>
      <w:r w:rsidRPr="00CE43A2">
        <w:rPr>
          <w:rFonts w:ascii="Consolas" w:eastAsia="Times New Roman" w:hAnsi="Consolas" w:cs="Courier New"/>
          <w:color w:val="B4B4B4"/>
          <w:sz w:val="20"/>
          <w:szCs w:val="20"/>
          <w:lang w:val="en-US"/>
        </w:rPr>
        <w:t>,</w:t>
      </w:r>
    </w:p>
    <w:p w14:paraId="75B93625" w14:textId="77777777" w:rsidR="004E637F" w:rsidRPr="00CE43A2"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CE43A2">
        <w:rPr>
          <w:rFonts w:ascii="Consolas" w:eastAsia="Times New Roman" w:hAnsi="Consolas" w:cs="Courier New"/>
          <w:color w:val="DFDFBF"/>
          <w:sz w:val="20"/>
          <w:szCs w:val="20"/>
          <w:lang w:val="en-US"/>
        </w:rPr>
        <w:t>        </w:t>
      </w:r>
      <w:r w:rsidRPr="00CE43A2">
        <w:rPr>
          <w:rFonts w:ascii="Consolas" w:eastAsia="Times New Roman" w:hAnsi="Consolas" w:cs="Courier New"/>
          <w:color w:val="8ACCCF"/>
          <w:sz w:val="20"/>
          <w:szCs w:val="20"/>
          <w:lang w:val="en-US"/>
        </w:rPr>
        <w:t>"</w:t>
      </w:r>
      <w:proofErr w:type="gramStart"/>
      <w:r w:rsidRPr="00CE43A2">
        <w:rPr>
          <w:rFonts w:ascii="Consolas" w:eastAsia="Times New Roman" w:hAnsi="Consolas" w:cs="Courier New"/>
          <w:color w:val="8ACCCF"/>
          <w:sz w:val="20"/>
          <w:szCs w:val="20"/>
          <w:lang w:val="en-US"/>
        </w:rPr>
        <w:t>itemCodeType</w:t>
      </w:r>
      <w:proofErr w:type="gramEnd"/>
      <w:r w:rsidRPr="00CE43A2">
        <w:rPr>
          <w:rFonts w:ascii="Consolas" w:eastAsia="Times New Roman" w:hAnsi="Consolas" w:cs="Courier New"/>
          <w:color w:val="8ACCCF"/>
          <w:sz w:val="20"/>
          <w:szCs w:val="20"/>
          <w:lang w:val="en-US"/>
        </w:rPr>
        <w:t>"</w:t>
      </w:r>
      <w:r w:rsidRPr="00CE43A2">
        <w:rPr>
          <w:rFonts w:ascii="Consolas" w:eastAsia="Times New Roman" w:hAnsi="Consolas" w:cs="Courier New"/>
          <w:color w:val="B4B4B4"/>
          <w:sz w:val="20"/>
          <w:szCs w:val="20"/>
          <w:lang w:val="en-US"/>
        </w:rPr>
        <w:t>:</w:t>
      </w:r>
      <w:r w:rsidRPr="00CE43A2">
        <w:rPr>
          <w:rFonts w:ascii="Consolas" w:eastAsia="Times New Roman" w:hAnsi="Consolas" w:cs="Courier New"/>
          <w:color w:val="DFDFBF"/>
          <w:sz w:val="20"/>
          <w:szCs w:val="20"/>
          <w:lang w:val="en-US"/>
        </w:rPr>
        <w:t> </w:t>
      </w:r>
      <w:r w:rsidRPr="00CE43A2">
        <w:rPr>
          <w:rFonts w:ascii="Consolas" w:eastAsia="Times New Roman" w:hAnsi="Consolas" w:cs="Courier New"/>
          <w:color w:val="6E96BE"/>
          <w:sz w:val="20"/>
          <w:szCs w:val="20"/>
          <w:lang w:val="en-US"/>
        </w:rPr>
        <w:t>2</w:t>
      </w:r>
    </w:p>
    <w:p w14:paraId="5D5F0DD8" w14:textId="77777777" w:rsidR="004E637F" w:rsidRPr="00CE43A2"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CE43A2">
        <w:rPr>
          <w:rFonts w:ascii="Consolas" w:eastAsia="Times New Roman" w:hAnsi="Consolas" w:cs="Courier New"/>
          <w:color w:val="DFDFBF"/>
          <w:sz w:val="20"/>
          <w:szCs w:val="20"/>
          <w:lang w:val="en-US"/>
        </w:rPr>
        <w:t>      </w:t>
      </w:r>
      <w:r w:rsidRPr="00CE43A2">
        <w:rPr>
          <w:rFonts w:ascii="Consolas" w:eastAsia="Times New Roman" w:hAnsi="Consolas" w:cs="Courier New"/>
          <w:color w:val="B4B4B4"/>
          <w:sz w:val="20"/>
          <w:szCs w:val="20"/>
          <w:lang w:val="en-US"/>
        </w:rPr>
        <w:t>}</w:t>
      </w:r>
    </w:p>
    <w:p w14:paraId="22A30098" w14:textId="77777777" w:rsidR="004E637F" w:rsidRPr="00CE43A2"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CE43A2">
        <w:rPr>
          <w:rFonts w:ascii="Consolas" w:eastAsia="Times New Roman" w:hAnsi="Consolas" w:cs="Courier New"/>
          <w:color w:val="DFDFBF"/>
          <w:sz w:val="20"/>
          <w:szCs w:val="20"/>
          <w:lang w:val="en-US"/>
        </w:rPr>
        <w:t>    </w:t>
      </w:r>
      <w:r w:rsidRPr="00CE43A2">
        <w:rPr>
          <w:rFonts w:ascii="Consolas" w:eastAsia="Times New Roman" w:hAnsi="Consolas" w:cs="Courier New"/>
          <w:color w:val="B4B4B4"/>
          <w:sz w:val="20"/>
          <w:szCs w:val="20"/>
          <w:lang w:val="en-US"/>
        </w:rPr>
        <w:t>}</w:t>
      </w:r>
    </w:p>
    <w:p w14:paraId="625A9AFD" w14:textId="77777777" w:rsidR="004E637F" w:rsidRPr="00CE43A2"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CE43A2">
        <w:rPr>
          <w:rFonts w:ascii="Consolas" w:eastAsia="Times New Roman" w:hAnsi="Consolas" w:cs="Courier New"/>
          <w:color w:val="DFDFBF"/>
          <w:sz w:val="20"/>
          <w:szCs w:val="20"/>
          <w:lang w:val="en-US"/>
        </w:rPr>
        <w:t>  </w:t>
      </w:r>
      <w:r w:rsidRPr="00CE43A2">
        <w:rPr>
          <w:rFonts w:ascii="Consolas" w:eastAsia="Times New Roman" w:hAnsi="Consolas" w:cs="Courier New"/>
          <w:color w:val="B4B4B4"/>
          <w:sz w:val="20"/>
          <w:szCs w:val="20"/>
          <w:lang w:val="en-US"/>
        </w:rPr>
        <w:t>}</w:t>
      </w:r>
    </w:p>
    <w:p w14:paraId="48F8B899" w14:textId="77777777" w:rsidR="004E637F" w:rsidRPr="00CE43A2" w:rsidRDefault="004E637F" w:rsidP="004E637F">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CE43A2">
        <w:rPr>
          <w:rFonts w:ascii="Consolas" w:eastAsia="Times New Roman" w:hAnsi="Consolas" w:cs="Courier New"/>
          <w:color w:val="B4B4B4"/>
          <w:sz w:val="20"/>
          <w:szCs w:val="20"/>
          <w:lang w:val="en-US"/>
        </w:rPr>
        <w:lastRenderedPageBreak/>
        <w:t>]</w:t>
      </w:r>
    </w:p>
    <w:p w14:paraId="46FF935B" w14:textId="77777777" w:rsidR="005F3B03" w:rsidRPr="00567318" w:rsidRDefault="005F3B03" w:rsidP="005F3B03">
      <w:pPr>
        <w:rPr>
          <w:ins w:id="399" w:author="notfound.inc@outlook.com" w:date="2021-07-26T14:50:00Z"/>
          <w:sz w:val="22"/>
          <w:lang w:val="en-US"/>
        </w:rPr>
      </w:pPr>
    </w:p>
    <w:p w14:paraId="0F5FC9FE" w14:textId="77777777" w:rsidR="00A24B74" w:rsidRPr="00567318" w:rsidRDefault="00A24B74" w:rsidP="004F178F">
      <w:pPr>
        <w:spacing w:after="160" w:line="259" w:lineRule="auto"/>
        <w:rPr>
          <w:rFonts w:asciiTheme="majorHAnsi" w:eastAsiaTheme="minorHAnsi" w:hAnsiTheme="majorHAnsi" w:cstheme="majorHAnsi"/>
          <w:color w:val="000000"/>
          <w:sz w:val="22"/>
          <w:szCs w:val="26"/>
          <w:lang w:val="en-US" w:eastAsia="en-US"/>
        </w:rPr>
      </w:pPr>
    </w:p>
    <w:p w14:paraId="68D4CB98" w14:textId="77777777" w:rsidR="00A24B74" w:rsidRPr="00567318" w:rsidRDefault="00A24B74" w:rsidP="004F178F">
      <w:pPr>
        <w:spacing w:after="160" w:line="259" w:lineRule="auto"/>
        <w:rPr>
          <w:rFonts w:asciiTheme="majorHAnsi" w:eastAsiaTheme="minorHAnsi" w:hAnsiTheme="majorHAnsi" w:cstheme="majorHAnsi"/>
          <w:color w:val="000000"/>
          <w:sz w:val="22"/>
          <w:szCs w:val="26"/>
          <w:lang w:val="en-US" w:eastAsia="en-US"/>
        </w:rPr>
      </w:pPr>
    </w:p>
    <w:p w14:paraId="46938602" w14:textId="77777777" w:rsidR="00A24B74" w:rsidRPr="00567318" w:rsidRDefault="00A24B74" w:rsidP="004F178F">
      <w:pPr>
        <w:spacing w:after="160" w:line="259" w:lineRule="auto"/>
        <w:rPr>
          <w:rFonts w:asciiTheme="majorHAnsi" w:eastAsiaTheme="minorHAnsi" w:hAnsiTheme="majorHAnsi" w:cstheme="majorHAnsi"/>
          <w:color w:val="000000"/>
          <w:sz w:val="22"/>
          <w:szCs w:val="26"/>
          <w:lang w:val="en-US" w:eastAsia="en-US"/>
        </w:rPr>
      </w:pPr>
    </w:p>
    <w:p w14:paraId="1BC1689C" w14:textId="0F3CF15C" w:rsidR="00F313E5" w:rsidRPr="00567318" w:rsidRDefault="00F313E5" w:rsidP="007624AA">
      <w:pPr>
        <w:pStyle w:val="2"/>
        <w:rPr>
          <w:rFonts w:ascii="Consolas" w:eastAsiaTheme="minorHAnsi" w:hAnsi="Consolas" w:cs="Consolas"/>
          <w:color w:val="000000"/>
          <w:sz w:val="18"/>
          <w:szCs w:val="19"/>
          <w:lang w:val="en-US" w:eastAsia="en-US"/>
        </w:rPr>
      </w:pPr>
      <w:bookmarkStart w:id="400" w:name="_Toc59045200"/>
      <w:r w:rsidRPr="00567318">
        <w:rPr>
          <w:sz w:val="24"/>
          <w:lang w:val="en-US"/>
        </w:rPr>
        <w:t xml:space="preserve">2.3 </w:t>
      </w:r>
      <w:r w:rsidR="0039179D" w:rsidRPr="00567318">
        <w:rPr>
          <w:sz w:val="24"/>
          <w:lang w:val="en-US"/>
        </w:rPr>
        <w:t>Creating a correction receipt</w:t>
      </w:r>
      <w:bookmarkEnd w:id="400"/>
    </w:p>
    <w:p w14:paraId="65D6D939" w14:textId="77777777" w:rsidR="00F313E5" w:rsidRPr="00567318" w:rsidRDefault="0039179D" w:rsidP="009861AB">
      <w:pPr>
        <w:rPr>
          <w:rFonts w:eastAsiaTheme="majorEastAsia"/>
          <w:sz w:val="22"/>
          <w:lang w:val="en-US"/>
        </w:rPr>
      </w:pPr>
      <w:r w:rsidRPr="00567318">
        <w:rPr>
          <w:rFonts w:eastAsiaTheme="majorEastAsia"/>
          <w:sz w:val="22"/>
          <w:lang w:val="en-US"/>
        </w:rPr>
        <w:t xml:space="preserve">Creating a correction receipt </w:t>
      </w:r>
      <w:r w:rsidR="00F313E5" w:rsidRPr="00567318">
        <w:rPr>
          <w:rFonts w:eastAsiaTheme="majorEastAsia"/>
          <w:sz w:val="22"/>
          <w:lang w:val="en-US"/>
        </w:rPr>
        <w:t xml:space="preserve">– the asynchronous request, after </w:t>
      </w:r>
      <w:r w:rsidR="00992558" w:rsidRPr="00567318">
        <w:rPr>
          <w:rFonts w:eastAsiaTheme="majorEastAsia"/>
          <w:sz w:val="22"/>
          <w:lang w:val="en-US"/>
        </w:rPr>
        <w:t>its</w:t>
      </w:r>
      <w:r w:rsidR="00F313E5" w:rsidRPr="00567318">
        <w:rPr>
          <w:rFonts w:eastAsiaTheme="majorEastAsia"/>
          <w:sz w:val="22"/>
          <w:lang w:val="en-US"/>
        </w:rPr>
        <w:t xml:space="preserve"> execution, a </w:t>
      </w:r>
      <w:r w:rsidRPr="00567318">
        <w:rPr>
          <w:rFonts w:eastAsiaTheme="majorEastAsia"/>
          <w:sz w:val="22"/>
          <w:lang w:val="en-US"/>
        </w:rPr>
        <w:t xml:space="preserve">receipt </w:t>
      </w:r>
      <w:r w:rsidR="00F313E5" w:rsidRPr="00567318">
        <w:rPr>
          <w:rFonts w:eastAsiaTheme="majorEastAsia"/>
          <w:sz w:val="22"/>
          <w:lang w:val="en-US"/>
        </w:rPr>
        <w:t xml:space="preserve">is queued for </w:t>
      </w:r>
      <w:r w:rsidR="00992558" w:rsidRPr="00567318">
        <w:rPr>
          <w:rFonts w:eastAsiaTheme="majorEastAsia"/>
          <w:sz w:val="22"/>
          <w:lang w:val="en-US"/>
        </w:rPr>
        <w:t>handling</w:t>
      </w:r>
      <w:r w:rsidR="00F313E5" w:rsidRPr="00567318">
        <w:rPr>
          <w:rFonts w:eastAsiaTheme="majorEastAsia"/>
          <w:sz w:val="22"/>
          <w:lang w:val="en-US"/>
        </w:rPr>
        <w:t>. In addition to the receipt data, the client sends a unique document ID using which, in the future, it will be able to request the status of the correction receipt</w:t>
      </w:r>
      <w:r w:rsidR="00F7195A" w:rsidRPr="00567318">
        <w:rPr>
          <w:rFonts w:eastAsiaTheme="majorEastAsia"/>
          <w:sz w:val="22"/>
          <w:lang w:val="en-US"/>
        </w:rPr>
        <w:t xml:space="preserve"> </w:t>
      </w:r>
      <w:r w:rsidR="00F313E5" w:rsidRPr="00567318">
        <w:rPr>
          <w:rFonts w:eastAsiaTheme="majorEastAsia"/>
          <w:sz w:val="22"/>
          <w:lang w:val="en-US"/>
        </w:rPr>
        <w:t xml:space="preserve">(p. 2. 4). </w:t>
      </w:r>
      <w:r w:rsidR="00F7195A" w:rsidRPr="00567318">
        <w:rPr>
          <w:rFonts w:eastAsiaTheme="majorEastAsia"/>
          <w:sz w:val="22"/>
          <w:lang w:val="en-US"/>
        </w:rPr>
        <w:t>In addition</w:t>
      </w:r>
      <w:r w:rsidR="00F313E5" w:rsidRPr="00567318">
        <w:rPr>
          <w:rFonts w:eastAsiaTheme="majorEastAsia"/>
          <w:sz w:val="22"/>
          <w:lang w:val="en-US"/>
        </w:rPr>
        <w:t>, this ID provides idempotency of requests.</w:t>
      </w:r>
    </w:p>
    <w:p w14:paraId="7E585484" w14:textId="77777777" w:rsidR="00F313E5" w:rsidRPr="00567318" w:rsidRDefault="00F313E5" w:rsidP="009861AB">
      <w:pPr>
        <w:rPr>
          <w:rFonts w:eastAsiaTheme="majorEastAsia"/>
          <w:sz w:val="22"/>
          <w:lang w:val="en-US"/>
        </w:rPr>
      </w:pPr>
      <w:r w:rsidRPr="00567318">
        <w:rPr>
          <w:rFonts w:eastAsiaTheme="majorEastAsia"/>
          <w:sz w:val="22"/>
          <w:lang w:val="en-US"/>
        </w:rPr>
        <w:t>The ID must be unique within the organization.</w:t>
      </w:r>
    </w:p>
    <w:p w14:paraId="1DAF52FA" w14:textId="2B512823" w:rsidR="00F313E5" w:rsidRPr="00567318" w:rsidRDefault="00F313E5" w:rsidP="009861AB">
      <w:pPr>
        <w:rPr>
          <w:rFonts w:eastAsiaTheme="majorEastAsia"/>
          <w:sz w:val="22"/>
          <w:lang w:val="en-US"/>
        </w:rPr>
      </w:pPr>
      <w:r w:rsidRPr="00567318">
        <w:rPr>
          <w:rFonts w:eastAsiaTheme="majorEastAsia"/>
          <w:sz w:val="22"/>
          <w:lang w:val="en-US"/>
        </w:rPr>
        <w:t xml:space="preserve">The </w:t>
      </w:r>
      <w:r w:rsidR="00031999" w:rsidRPr="00567318">
        <w:rPr>
          <w:rFonts w:eastAsiaTheme="majorEastAsia"/>
          <w:sz w:val="22"/>
          <w:lang w:val="en-US"/>
        </w:rPr>
        <w:t>INN</w:t>
      </w:r>
      <w:r w:rsidRPr="00567318">
        <w:rPr>
          <w:rFonts w:eastAsiaTheme="majorEastAsia"/>
          <w:sz w:val="22"/>
          <w:lang w:val="en-US"/>
        </w:rPr>
        <w:t xml:space="preserve"> is used to determine the device that can be used to make a </w:t>
      </w:r>
      <w:r w:rsidR="00096523" w:rsidRPr="00567318">
        <w:rPr>
          <w:rFonts w:eastAsiaTheme="majorEastAsia"/>
          <w:sz w:val="22"/>
          <w:lang w:val="en-US"/>
        </w:rPr>
        <w:t>receipt</w:t>
      </w:r>
      <w:r w:rsidRPr="00567318">
        <w:rPr>
          <w:rFonts w:eastAsiaTheme="majorEastAsia"/>
          <w:sz w:val="22"/>
          <w:lang w:val="en-US"/>
        </w:rPr>
        <w:t>.</w:t>
      </w:r>
    </w:p>
    <w:p w14:paraId="6A0F0095" w14:textId="77777777" w:rsidR="00F313E5" w:rsidRPr="00567318" w:rsidRDefault="00F313E5" w:rsidP="009861AB">
      <w:pPr>
        <w:rPr>
          <w:rFonts w:eastAsiaTheme="majorEastAsia"/>
          <w:sz w:val="22"/>
          <w:lang w:val="en-US"/>
        </w:rPr>
      </w:pPr>
      <w:r w:rsidRPr="00567318">
        <w:rPr>
          <w:rFonts w:eastAsiaTheme="majorEastAsia"/>
          <w:sz w:val="22"/>
          <w:lang w:val="en-US"/>
        </w:rPr>
        <w:t xml:space="preserve">Group can be null or omitted in the request, in which case the </w:t>
      </w:r>
      <w:r w:rsidR="00096523" w:rsidRPr="00567318">
        <w:rPr>
          <w:rFonts w:eastAsiaTheme="majorEastAsia"/>
          <w:sz w:val="22"/>
          <w:lang w:val="en-US"/>
        </w:rPr>
        <w:t xml:space="preserve">receipt </w:t>
      </w:r>
      <w:r w:rsidRPr="00567318">
        <w:rPr>
          <w:rFonts w:eastAsiaTheme="majorEastAsia"/>
          <w:sz w:val="22"/>
          <w:lang w:val="en-US"/>
        </w:rPr>
        <w:t>will be sent to the default group.</w:t>
      </w:r>
    </w:p>
    <w:p w14:paraId="5C964412" w14:textId="77777777" w:rsidR="004F178F" w:rsidRPr="00567318" w:rsidRDefault="00F313E5" w:rsidP="009861AB">
      <w:pPr>
        <w:rPr>
          <w:rFonts w:cs="Arial"/>
          <w:sz w:val="22"/>
          <w:lang w:val="en-US"/>
        </w:rPr>
      </w:pPr>
      <w:r w:rsidRPr="00567318">
        <w:rPr>
          <w:rFonts w:eastAsiaTheme="majorEastAsia"/>
          <w:sz w:val="22"/>
          <w:lang w:val="en-US"/>
        </w:rPr>
        <w:t>The default group is the group named Main</w:t>
      </w:r>
      <w:r w:rsidR="004F178F" w:rsidRPr="00567318">
        <w:rPr>
          <w:rFonts w:cs="Arial"/>
          <w:sz w:val="22"/>
          <w:lang w:val="en-US"/>
        </w:rPr>
        <w:t>.</w:t>
      </w:r>
    </w:p>
    <w:p w14:paraId="0BBE4E9E" w14:textId="77777777" w:rsidR="004F178F" w:rsidRPr="00567318" w:rsidRDefault="004F178F" w:rsidP="004F178F">
      <w:pPr>
        <w:rPr>
          <w:rFonts w:cs="Arial"/>
          <w:sz w:val="22"/>
          <w:lang w:val="en-US"/>
        </w:rPr>
      </w:pPr>
    </w:p>
    <w:p w14:paraId="1EDAC257" w14:textId="77777777" w:rsidR="004F178F" w:rsidRPr="00567318" w:rsidRDefault="00F313E5" w:rsidP="004F178F">
      <w:pPr>
        <w:rPr>
          <w:rFonts w:cs="Arial"/>
          <w:b/>
          <w:sz w:val="22"/>
          <w:lang w:val="en-US"/>
        </w:rPr>
      </w:pPr>
      <w:r w:rsidRPr="00567318">
        <w:rPr>
          <w:rFonts w:cs="Arial"/>
          <w:sz w:val="22"/>
          <w:lang w:val="en-US"/>
        </w:rPr>
        <w:t>Request</w:t>
      </w:r>
      <w:r w:rsidR="004F178F" w:rsidRPr="00567318">
        <w:rPr>
          <w:rFonts w:cs="Arial"/>
          <w:sz w:val="22"/>
          <w:lang w:val="en-US"/>
        </w:rPr>
        <w:t xml:space="preserve">: </w:t>
      </w:r>
      <w:r w:rsidR="004F178F" w:rsidRPr="00567318">
        <w:rPr>
          <w:rFonts w:cs="Arial"/>
          <w:b/>
          <w:sz w:val="22"/>
          <w:lang w:val="en-US"/>
        </w:rPr>
        <w:t>POST</w:t>
      </w:r>
      <w:r w:rsidR="004F178F" w:rsidRPr="00567318">
        <w:rPr>
          <w:rFonts w:cs="Arial"/>
          <w:sz w:val="22"/>
          <w:lang w:val="en-US"/>
        </w:rPr>
        <w:t xml:space="preserve"> </w:t>
      </w:r>
      <w:r w:rsidR="004F178F" w:rsidRPr="00567318">
        <w:rPr>
          <w:rFonts w:cs="Arial"/>
          <w:b/>
          <w:sz w:val="22"/>
          <w:lang w:val="en-US"/>
        </w:rPr>
        <w:t>/api/v2/</w:t>
      </w:r>
      <w:bookmarkStart w:id="401" w:name="OLE_LINK103"/>
      <w:bookmarkStart w:id="402" w:name="OLE_LINK104"/>
      <w:bookmarkStart w:id="403" w:name="OLE_LINK105"/>
      <w:r w:rsidR="004F178F" w:rsidRPr="00567318">
        <w:rPr>
          <w:rFonts w:cs="Arial"/>
          <w:b/>
          <w:sz w:val="22"/>
          <w:lang w:val="en-US"/>
        </w:rPr>
        <w:t>corrections</w:t>
      </w:r>
      <w:bookmarkEnd w:id="401"/>
      <w:bookmarkEnd w:id="402"/>
      <w:bookmarkEnd w:id="403"/>
      <w:r w:rsidR="004F178F" w:rsidRPr="00567318">
        <w:rPr>
          <w:rFonts w:cs="Arial"/>
          <w:b/>
          <w:sz w:val="22"/>
          <w:lang w:val="en-US"/>
        </w:rPr>
        <w:t>/</w:t>
      </w:r>
    </w:p>
    <w:p w14:paraId="495E4D42" w14:textId="77777777" w:rsidR="004F178F" w:rsidRPr="00567318" w:rsidRDefault="004F178F" w:rsidP="004F178F">
      <w:pPr>
        <w:rPr>
          <w:rFonts w:cs="Arial"/>
          <w:sz w:val="22"/>
          <w:lang w:val="en-US"/>
        </w:rPr>
      </w:pPr>
    </w:p>
    <w:p w14:paraId="41C6CC05" w14:textId="77777777" w:rsidR="004F178F" w:rsidRPr="00567318" w:rsidRDefault="004F178F" w:rsidP="004F178F">
      <w:pPr>
        <w:pStyle w:val="3"/>
        <w:rPr>
          <w:rFonts w:ascii="Verdana" w:hAnsi="Verdana" w:cs="Arial"/>
          <w:lang w:val="en-US"/>
        </w:rPr>
      </w:pPr>
      <w:bookmarkStart w:id="404" w:name="_Toc507539862"/>
      <w:bookmarkStart w:id="405" w:name="_Toc59045201"/>
      <w:r w:rsidRPr="00567318">
        <w:t xml:space="preserve">2.3.1 </w:t>
      </w:r>
      <w:bookmarkEnd w:id="404"/>
      <w:r w:rsidR="00F313E5" w:rsidRPr="00567318">
        <w:rPr>
          <w:lang w:val="en-US"/>
        </w:rPr>
        <w:t>Request body</w:t>
      </w:r>
      <w:bookmarkEnd w:id="405"/>
    </w:p>
    <w:tbl>
      <w:tblPr>
        <w:tblStyle w:val="a5"/>
        <w:tblW w:w="10881" w:type="dxa"/>
        <w:tblLook w:val="04A0" w:firstRow="1" w:lastRow="0" w:firstColumn="1" w:lastColumn="0" w:noHBand="0" w:noVBand="1"/>
      </w:tblPr>
      <w:tblGrid>
        <w:gridCol w:w="1813"/>
        <w:gridCol w:w="5950"/>
        <w:gridCol w:w="3118"/>
      </w:tblGrid>
      <w:tr w:rsidR="00F7195A" w:rsidRPr="00567318" w14:paraId="758BD2C1" w14:textId="77777777" w:rsidTr="005F3B03">
        <w:tc>
          <w:tcPr>
            <w:tcW w:w="1813" w:type="dxa"/>
          </w:tcPr>
          <w:p w14:paraId="028DBD01" w14:textId="77777777" w:rsidR="00F7195A" w:rsidRPr="00567318" w:rsidRDefault="00F7195A" w:rsidP="00F7195A">
            <w:pPr>
              <w:rPr>
                <w:rFonts w:cs="Arial"/>
                <w:sz w:val="22"/>
                <w:lang w:val="en-US"/>
              </w:rPr>
            </w:pPr>
            <w:r w:rsidRPr="00567318">
              <w:rPr>
                <w:rFonts w:cs="Arial"/>
                <w:sz w:val="22"/>
                <w:lang w:val="en-US"/>
              </w:rPr>
              <w:t>id</w:t>
            </w:r>
          </w:p>
        </w:tc>
        <w:tc>
          <w:tcPr>
            <w:tcW w:w="5950" w:type="dxa"/>
          </w:tcPr>
          <w:p w14:paraId="12987308" w14:textId="77777777" w:rsidR="00F7195A" w:rsidRPr="00567318" w:rsidRDefault="00F7195A" w:rsidP="00F7195A">
            <w:pPr>
              <w:rPr>
                <w:rFonts w:cs="Arial"/>
                <w:sz w:val="22"/>
                <w:lang w:val="en-US"/>
              </w:rPr>
            </w:pPr>
            <w:r w:rsidRPr="00567318">
              <w:rPr>
                <w:rFonts w:cs="Arial"/>
                <w:sz w:val="22"/>
                <w:lang w:val="en-US"/>
              </w:rPr>
              <w:t>id</w:t>
            </w:r>
          </w:p>
        </w:tc>
        <w:tc>
          <w:tcPr>
            <w:tcW w:w="3118" w:type="dxa"/>
          </w:tcPr>
          <w:p w14:paraId="7D81BF10" w14:textId="77777777" w:rsidR="00F7195A" w:rsidRPr="00567318" w:rsidRDefault="00F7195A" w:rsidP="00F7195A">
            <w:pPr>
              <w:rPr>
                <w:sz w:val="22"/>
                <w:lang w:val="en-US"/>
              </w:rPr>
            </w:pPr>
            <w:r w:rsidRPr="00567318">
              <w:rPr>
                <w:sz w:val="22"/>
                <w:lang w:val="en-US"/>
              </w:rPr>
              <w:t>String from 1 to 64 characters. This parameter is required.</w:t>
            </w:r>
          </w:p>
        </w:tc>
      </w:tr>
      <w:tr w:rsidR="00F7195A" w:rsidRPr="00567318" w14:paraId="27141F07" w14:textId="77777777" w:rsidTr="005F3B03">
        <w:tc>
          <w:tcPr>
            <w:tcW w:w="1813" w:type="dxa"/>
          </w:tcPr>
          <w:p w14:paraId="10211F64" w14:textId="77777777" w:rsidR="00F7195A" w:rsidRPr="00567318" w:rsidRDefault="00F7195A" w:rsidP="00F7195A">
            <w:pPr>
              <w:rPr>
                <w:rFonts w:cs="Arial"/>
                <w:sz w:val="22"/>
              </w:rPr>
            </w:pPr>
            <w:r w:rsidRPr="00567318">
              <w:rPr>
                <w:rFonts w:cs="Arial"/>
                <w:sz w:val="22"/>
                <w:lang w:val="en-US"/>
              </w:rPr>
              <w:t>Inn</w:t>
            </w:r>
          </w:p>
        </w:tc>
        <w:tc>
          <w:tcPr>
            <w:tcW w:w="5950" w:type="dxa"/>
          </w:tcPr>
          <w:p w14:paraId="61BDFABF" w14:textId="2022F8C9" w:rsidR="00F7195A" w:rsidRPr="00567318" w:rsidRDefault="00031999" w:rsidP="00470BED">
            <w:pPr>
              <w:rPr>
                <w:rFonts w:cs="Arial"/>
                <w:sz w:val="22"/>
                <w:lang w:val="en-US"/>
              </w:rPr>
            </w:pPr>
            <w:r w:rsidRPr="00567318">
              <w:rPr>
                <w:rFonts w:cs="Arial"/>
                <w:sz w:val="22"/>
                <w:lang w:val="en-US"/>
              </w:rPr>
              <w:t>INN</w:t>
            </w:r>
            <w:r w:rsidR="00F7195A" w:rsidRPr="00567318">
              <w:rPr>
                <w:rFonts w:cs="Arial"/>
                <w:sz w:val="22"/>
                <w:lang w:val="en-US"/>
              </w:rPr>
              <w:t xml:space="preserve"> of the organization for which the </w:t>
            </w:r>
            <w:r w:rsidR="00470BED" w:rsidRPr="00567318">
              <w:rPr>
                <w:rFonts w:cs="Arial"/>
                <w:sz w:val="22"/>
                <w:lang w:val="en-US"/>
              </w:rPr>
              <w:t>receipt</w:t>
            </w:r>
            <w:r w:rsidR="00F7195A" w:rsidRPr="00567318">
              <w:rPr>
                <w:rFonts w:cs="Arial"/>
                <w:sz w:val="22"/>
                <w:lang w:val="en-US"/>
              </w:rPr>
              <w:t xml:space="preserve"> is being printing</w:t>
            </w:r>
          </w:p>
        </w:tc>
        <w:tc>
          <w:tcPr>
            <w:tcW w:w="3118" w:type="dxa"/>
          </w:tcPr>
          <w:p w14:paraId="50494CCC" w14:textId="77777777" w:rsidR="00F7195A" w:rsidRPr="00567318" w:rsidRDefault="00F7195A" w:rsidP="00F7195A">
            <w:pPr>
              <w:rPr>
                <w:sz w:val="22"/>
                <w:lang w:val="en-US"/>
              </w:rPr>
            </w:pPr>
            <w:r w:rsidRPr="00567318">
              <w:rPr>
                <w:sz w:val="22"/>
                <w:lang w:val="en-US"/>
              </w:rPr>
              <w:t>String of 10 or 12 characters. This parameter is required.</w:t>
            </w:r>
          </w:p>
        </w:tc>
      </w:tr>
      <w:tr w:rsidR="00F7195A" w:rsidRPr="00567318" w14:paraId="5044AEBC" w14:textId="77777777" w:rsidTr="005F3B03">
        <w:tc>
          <w:tcPr>
            <w:tcW w:w="1813" w:type="dxa"/>
          </w:tcPr>
          <w:p w14:paraId="49F71F1E" w14:textId="77777777" w:rsidR="00F7195A" w:rsidRPr="00567318" w:rsidRDefault="00F7195A" w:rsidP="00F7195A">
            <w:pPr>
              <w:rPr>
                <w:rFonts w:cs="Arial"/>
                <w:sz w:val="22"/>
              </w:rPr>
            </w:pPr>
            <w:r w:rsidRPr="00567318">
              <w:rPr>
                <w:rFonts w:cs="Arial"/>
                <w:sz w:val="22"/>
                <w:lang w:val="en-US"/>
              </w:rPr>
              <w:t>group</w:t>
            </w:r>
          </w:p>
        </w:tc>
        <w:tc>
          <w:tcPr>
            <w:tcW w:w="5950" w:type="dxa"/>
          </w:tcPr>
          <w:p w14:paraId="287197FE" w14:textId="77777777" w:rsidR="00F7195A" w:rsidRPr="00567318" w:rsidRDefault="00F7195A" w:rsidP="00F7195A">
            <w:pPr>
              <w:rPr>
                <w:rFonts w:cs="Arial"/>
                <w:sz w:val="22"/>
                <w:lang w:val="en-US"/>
              </w:rPr>
            </w:pPr>
            <w:r w:rsidRPr="00567318">
              <w:rPr>
                <w:rFonts w:cs="Arial"/>
                <w:sz w:val="22"/>
                <w:lang w:val="en-US"/>
              </w:rPr>
              <w:t xml:space="preserve">Group of devices that will be used to do  the </w:t>
            </w:r>
            <w:r w:rsidR="00470BED" w:rsidRPr="00567318">
              <w:rPr>
                <w:rFonts w:cs="Arial"/>
                <w:sz w:val="22"/>
                <w:lang w:val="en-US"/>
              </w:rPr>
              <w:t>receipt</w:t>
            </w:r>
          </w:p>
        </w:tc>
        <w:tc>
          <w:tcPr>
            <w:tcW w:w="3118" w:type="dxa"/>
          </w:tcPr>
          <w:p w14:paraId="28E0B9CD" w14:textId="77777777" w:rsidR="00F7195A" w:rsidRPr="00567318" w:rsidRDefault="00F7195A" w:rsidP="00F7195A">
            <w:pPr>
              <w:rPr>
                <w:sz w:val="22"/>
                <w:lang w:val="en-US"/>
              </w:rPr>
            </w:pPr>
            <w:r w:rsidRPr="00567318">
              <w:rPr>
                <w:sz w:val="22"/>
                <w:lang w:val="en-US"/>
              </w:rPr>
              <w:t>String from 1 to 32 characters or null</w:t>
            </w:r>
          </w:p>
        </w:tc>
      </w:tr>
      <w:tr w:rsidR="00F7195A" w:rsidRPr="00567318" w14:paraId="689B25D9" w14:textId="77777777" w:rsidTr="005F3B03">
        <w:tc>
          <w:tcPr>
            <w:tcW w:w="1813" w:type="dxa"/>
          </w:tcPr>
          <w:p w14:paraId="75F04426" w14:textId="77777777" w:rsidR="00F7195A" w:rsidRPr="00567318" w:rsidRDefault="00F7195A" w:rsidP="00F7195A">
            <w:pPr>
              <w:rPr>
                <w:rFonts w:cs="Arial"/>
                <w:sz w:val="22"/>
                <w:lang w:val="en-US"/>
              </w:rPr>
            </w:pPr>
            <w:r w:rsidRPr="00567318">
              <w:rPr>
                <w:rFonts w:cs="Arial"/>
                <w:sz w:val="22"/>
                <w:lang w:val="en-US"/>
              </w:rPr>
              <w:t>content</w:t>
            </w:r>
          </w:p>
        </w:tc>
        <w:tc>
          <w:tcPr>
            <w:tcW w:w="5950" w:type="dxa"/>
          </w:tcPr>
          <w:p w14:paraId="1D736E8D" w14:textId="77777777" w:rsidR="00F7195A" w:rsidRPr="00567318" w:rsidRDefault="00F7195A" w:rsidP="00F7195A">
            <w:pPr>
              <w:rPr>
                <w:rFonts w:cs="Arial"/>
                <w:sz w:val="22"/>
                <w:lang w:val="en-US"/>
              </w:rPr>
            </w:pPr>
            <w:r w:rsidRPr="00567318">
              <w:rPr>
                <w:rFonts w:cs="Arial"/>
                <w:sz w:val="22"/>
                <w:lang w:val="en-US"/>
              </w:rPr>
              <w:t>Content</w:t>
            </w:r>
          </w:p>
        </w:tc>
        <w:tc>
          <w:tcPr>
            <w:tcW w:w="3118" w:type="dxa"/>
          </w:tcPr>
          <w:p w14:paraId="7064DDBA" w14:textId="77777777" w:rsidR="00F7195A" w:rsidRPr="00567318" w:rsidRDefault="00F7195A" w:rsidP="00F7195A">
            <w:pPr>
              <w:rPr>
                <w:sz w:val="22"/>
              </w:rPr>
            </w:pPr>
            <w:r w:rsidRPr="00567318">
              <w:rPr>
                <w:sz w:val="22"/>
              </w:rPr>
              <w:t>Structure of clause 2. 3. 1. 1</w:t>
            </w:r>
          </w:p>
        </w:tc>
      </w:tr>
      <w:tr w:rsidR="00F7195A" w:rsidRPr="00567318" w14:paraId="7DA772F4" w14:textId="77777777" w:rsidTr="005F3B03">
        <w:tc>
          <w:tcPr>
            <w:tcW w:w="1813" w:type="dxa"/>
          </w:tcPr>
          <w:p w14:paraId="2307EAA6" w14:textId="77777777" w:rsidR="00F7195A" w:rsidRPr="00567318" w:rsidRDefault="00F7195A" w:rsidP="00F7195A">
            <w:pPr>
              <w:rPr>
                <w:rFonts w:cs="Arial"/>
                <w:sz w:val="22"/>
                <w:lang w:val="en-US"/>
              </w:rPr>
            </w:pPr>
            <w:r w:rsidRPr="00567318">
              <w:rPr>
                <w:rFonts w:cs="Arial"/>
                <w:sz w:val="22"/>
                <w:lang w:val="en-US"/>
              </w:rPr>
              <w:t>key</w:t>
            </w:r>
          </w:p>
        </w:tc>
        <w:tc>
          <w:tcPr>
            <w:tcW w:w="5950" w:type="dxa"/>
          </w:tcPr>
          <w:p w14:paraId="60EA4146" w14:textId="77777777" w:rsidR="00F15283" w:rsidRPr="00567318" w:rsidRDefault="00F15283" w:rsidP="00F15283">
            <w:pPr>
              <w:rPr>
                <w:rFonts w:cs="Arial"/>
                <w:sz w:val="22"/>
                <w:lang w:val="en-US"/>
              </w:rPr>
            </w:pPr>
            <w:r w:rsidRPr="00567318">
              <w:rPr>
                <w:rFonts w:cs="Arial"/>
                <w:sz w:val="22"/>
                <w:lang w:val="en-US"/>
              </w:rPr>
              <w:t>The name of the key used to verify the signature.</w:t>
            </w:r>
          </w:p>
          <w:p w14:paraId="15D70CEC" w14:textId="77777777" w:rsidR="00F15283" w:rsidRPr="00567318" w:rsidRDefault="00F15283" w:rsidP="00F15283">
            <w:pPr>
              <w:rPr>
                <w:rFonts w:cs="Arial"/>
                <w:sz w:val="22"/>
                <w:lang w:val="en-US"/>
              </w:rPr>
            </w:pPr>
            <w:r w:rsidRPr="00567318">
              <w:rPr>
                <w:rFonts w:cs="Arial"/>
                <w:sz w:val="22"/>
                <w:lang w:val="en-US"/>
              </w:rPr>
              <w:t>INN is used for clients,</w:t>
            </w:r>
          </w:p>
          <w:p w14:paraId="76178230" w14:textId="77777777" w:rsidR="00F15283" w:rsidRPr="00567318" w:rsidRDefault="00F15283" w:rsidP="00F15283">
            <w:pPr>
              <w:rPr>
                <w:rFonts w:cs="Arial"/>
                <w:sz w:val="22"/>
                <w:lang w:val="en-US"/>
              </w:rPr>
            </w:pPr>
            <w:r w:rsidRPr="00567318">
              <w:rPr>
                <w:rFonts w:cs="Arial"/>
                <w:sz w:val="22"/>
                <w:lang w:val="en-US"/>
              </w:rPr>
              <w:t>code with prefix 301**** is used for partners</w:t>
            </w:r>
          </w:p>
          <w:p w14:paraId="01C19C9A" w14:textId="7EEA5E13" w:rsidR="00F7195A" w:rsidRPr="00567318" w:rsidRDefault="00F15283" w:rsidP="00F15283">
            <w:pPr>
              <w:rPr>
                <w:rFonts w:cs="Arial"/>
                <w:sz w:val="22"/>
                <w:lang w:val="en-US"/>
              </w:rPr>
            </w:pPr>
            <w:r w:rsidRPr="00567318">
              <w:rPr>
                <w:rFonts w:cs="Arial"/>
                <w:sz w:val="22"/>
                <w:lang w:val="en-US"/>
              </w:rPr>
              <w:t>code with prefix  401**** is used for vending</w:t>
            </w:r>
          </w:p>
        </w:tc>
        <w:tc>
          <w:tcPr>
            <w:tcW w:w="3118" w:type="dxa"/>
          </w:tcPr>
          <w:p w14:paraId="7BA17F8E" w14:textId="77777777" w:rsidR="00F7195A" w:rsidRPr="00567318" w:rsidRDefault="00F7195A" w:rsidP="00F7195A">
            <w:pPr>
              <w:rPr>
                <w:sz w:val="22"/>
              </w:rPr>
            </w:pPr>
            <w:r w:rsidRPr="00567318">
              <w:rPr>
                <w:sz w:val="22"/>
                <w:lang w:val="en-US"/>
              </w:rPr>
              <w:t xml:space="preserve">String of 1 to 32 characters long, or null. </w:t>
            </w:r>
            <w:r w:rsidRPr="00567318">
              <w:rPr>
                <w:sz w:val="22"/>
              </w:rPr>
              <w:t>This parameter is required.</w:t>
            </w:r>
          </w:p>
        </w:tc>
      </w:tr>
      <w:tr w:rsidR="00F7195A" w:rsidRPr="00567318" w14:paraId="78CC5F2C" w14:textId="77777777" w:rsidTr="005F3B03">
        <w:tc>
          <w:tcPr>
            <w:tcW w:w="1813" w:type="dxa"/>
          </w:tcPr>
          <w:p w14:paraId="1BF2020A" w14:textId="77777777" w:rsidR="00F7195A" w:rsidRPr="00567318" w:rsidRDefault="00F7195A" w:rsidP="00F7195A">
            <w:pPr>
              <w:rPr>
                <w:rFonts w:cs="Arial"/>
                <w:sz w:val="22"/>
                <w:lang w:val="en-US"/>
              </w:rPr>
            </w:pPr>
            <w:r w:rsidRPr="00567318">
              <w:rPr>
                <w:rFonts w:cs="Arial"/>
                <w:sz w:val="22"/>
                <w:lang w:val="en-US"/>
              </w:rPr>
              <w:t>callbackUrl</w:t>
            </w:r>
          </w:p>
        </w:tc>
        <w:tc>
          <w:tcPr>
            <w:tcW w:w="5950" w:type="dxa"/>
          </w:tcPr>
          <w:p w14:paraId="2E44F5CD" w14:textId="77777777" w:rsidR="00F7195A" w:rsidRPr="00567318" w:rsidRDefault="00F7195A" w:rsidP="00F7195A">
            <w:pPr>
              <w:rPr>
                <w:rFonts w:cs="Arial"/>
                <w:sz w:val="22"/>
                <w:lang w:val="en-US"/>
              </w:rPr>
            </w:pPr>
            <w:r w:rsidRPr="00567318">
              <w:rPr>
                <w:rFonts w:cs="Arial"/>
                <w:sz w:val="22"/>
                <w:lang w:val="en-US"/>
              </w:rPr>
              <w:t>URL for sending the results of processing a receipt with a POST request</w:t>
            </w:r>
          </w:p>
        </w:tc>
        <w:tc>
          <w:tcPr>
            <w:tcW w:w="3118" w:type="dxa"/>
          </w:tcPr>
          <w:p w14:paraId="26968DD8" w14:textId="77777777" w:rsidR="00F7195A" w:rsidRPr="00567318" w:rsidRDefault="00F7195A" w:rsidP="00F7195A">
            <w:pPr>
              <w:rPr>
                <w:sz w:val="22"/>
                <w:lang w:val="en-US"/>
              </w:rPr>
            </w:pPr>
            <w:r w:rsidRPr="00567318">
              <w:rPr>
                <w:sz w:val="22"/>
                <w:lang w:val="en-US"/>
              </w:rPr>
              <w:t>String from 1 to 1024 characters or null</w:t>
            </w:r>
          </w:p>
        </w:tc>
      </w:tr>
      <w:tr w:rsidR="005F3B03" w:rsidRPr="00567318" w14:paraId="5CC907E7" w14:textId="77777777" w:rsidTr="005F3B03">
        <w:tc>
          <w:tcPr>
            <w:tcW w:w="1813" w:type="dxa"/>
          </w:tcPr>
          <w:p w14:paraId="286BD6E7" w14:textId="034D4713" w:rsidR="005F3B03" w:rsidRPr="00567318" w:rsidRDefault="005F3B03" w:rsidP="00F7195A">
            <w:pPr>
              <w:rPr>
                <w:rFonts w:cs="Arial"/>
                <w:sz w:val="22"/>
                <w:lang w:val="en-US"/>
              </w:rPr>
            </w:pPr>
            <w:ins w:id="406" w:author="notfound.inc@outlook.com" w:date="2021-07-26T14:50:00Z">
              <w:r w:rsidRPr="00567318">
                <w:rPr>
                  <w:rFonts w:cs="Arial"/>
                  <w:sz w:val="22"/>
                  <w:lang w:val="en-US"/>
                </w:rPr>
                <w:t>meta</w:t>
              </w:r>
            </w:ins>
          </w:p>
        </w:tc>
        <w:tc>
          <w:tcPr>
            <w:tcW w:w="5950" w:type="dxa"/>
          </w:tcPr>
          <w:p w14:paraId="4C202007" w14:textId="10435AB7" w:rsidR="005F3B03" w:rsidRPr="00567318" w:rsidRDefault="005F3B03" w:rsidP="00F7195A">
            <w:pPr>
              <w:rPr>
                <w:rFonts w:cs="Arial"/>
                <w:sz w:val="22"/>
                <w:lang w:val="en-US"/>
              </w:rPr>
            </w:pPr>
            <w:r w:rsidRPr="00567318">
              <w:rPr>
                <w:rFonts w:cs="Arial"/>
                <w:sz w:val="22"/>
                <w:lang w:val="en-US"/>
              </w:rPr>
              <w:t>Query metadata</w:t>
            </w:r>
          </w:p>
        </w:tc>
        <w:tc>
          <w:tcPr>
            <w:tcW w:w="3118" w:type="dxa"/>
          </w:tcPr>
          <w:p w14:paraId="07798AA8" w14:textId="4D208292" w:rsidR="005F3B03" w:rsidRPr="00567318" w:rsidRDefault="005F3B03" w:rsidP="00F7195A">
            <w:pPr>
              <w:rPr>
                <w:sz w:val="22"/>
                <w:lang w:val="en-US"/>
              </w:rPr>
            </w:pPr>
            <w:r w:rsidRPr="00567318">
              <w:rPr>
                <w:sz w:val="22"/>
                <w:lang w:val="en-US"/>
              </w:rPr>
              <w:t>String 1 to 128 characters or null</w:t>
            </w:r>
          </w:p>
        </w:tc>
      </w:tr>
    </w:tbl>
    <w:p w14:paraId="536C14AB" w14:textId="77777777" w:rsidR="004F178F" w:rsidRPr="00567318" w:rsidRDefault="004F178F" w:rsidP="004F178F">
      <w:pPr>
        <w:rPr>
          <w:sz w:val="22"/>
          <w:lang w:val="en-US"/>
        </w:rPr>
      </w:pPr>
    </w:p>
    <w:p w14:paraId="7461BD5C" w14:textId="77777777" w:rsidR="004F178F" w:rsidRPr="00567318" w:rsidRDefault="004F178F" w:rsidP="004F178F">
      <w:pPr>
        <w:pStyle w:val="3"/>
      </w:pPr>
      <w:bookmarkStart w:id="407" w:name="_Toc507539863"/>
      <w:bookmarkStart w:id="408" w:name="_Toc59045202"/>
      <w:r w:rsidRPr="00567318">
        <w:rPr>
          <w:rFonts w:cs="Arial"/>
        </w:rPr>
        <w:t>2.3.1.1</w:t>
      </w:r>
      <w:r w:rsidRPr="00567318">
        <w:t xml:space="preserve"> </w:t>
      </w:r>
      <w:bookmarkEnd w:id="407"/>
      <w:r w:rsidR="00F313E5" w:rsidRPr="00567318">
        <w:t>Document content</w:t>
      </w:r>
      <w:bookmarkEnd w:id="408"/>
    </w:p>
    <w:tbl>
      <w:tblPr>
        <w:tblStyle w:val="a5"/>
        <w:tblW w:w="10881" w:type="dxa"/>
        <w:tblLayout w:type="fixed"/>
        <w:tblLook w:val="04A0" w:firstRow="1" w:lastRow="0" w:firstColumn="1" w:lastColumn="0" w:noHBand="0" w:noVBand="1"/>
      </w:tblPr>
      <w:tblGrid>
        <w:gridCol w:w="2660"/>
        <w:gridCol w:w="5103"/>
        <w:gridCol w:w="3118"/>
      </w:tblGrid>
      <w:tr w:rsidR="00F7195A" w:rsidRPr="00567318" w14:paraId="3DAFD66C" w14:textId="77777777" w:rsidTr="003D573F">
        <w:tc>
          <w:tcPr>
            <w:tcW w:w="2660" w:type="dxa"/>
          </w:tcPr>
          <w:p w14:paraId="64AA5912" w14:textId="77777777" w:rsidR="00F7195A" w:rsidRPr="00567318" w:rsidRDefault="00F7195A" w:rsidP="00F7195A">
            <w:pPr>
              <w:rPr>
                <w:rFonts w:cs="Arial"/>
                <w:sz w:val="22"/>
                <w:lang w:val="en-US"/>
              </w:rPr>
            </w:pPr>
            <w:bookmarkStart w:id="409" w:name="_Hlk490849500"/>
            <w:r w:rsidRPr="00567318">
              <w:rPr>
                <w:rFonts w:cs="Arial"/>
                <w:sz w:val="22"/>
                <w:lang w:val="en-US"/>
              </w:rPr>
              <w:t>correctionType</w:t>
            </w:r>
          </w:p>
        </w:tc>
        <w:tc>
          <w:tcPr>
            <w:tcW w:w="5103" w:type="dxa"/>
          </w:tcPr>
          <w:p w14:paraId="7628020B" w14:textId="77777777" w:rsidR="00F7195A" w:rsidRPr="00567318" w:rsidRDefault="00F7195A" w:rsidP="00F7195A">
            <w:pPr>
              <w:rPr>
                <w:rFonts w:cs="Arial"/>
                <w:sz w:val="22"/>
                <w:lang w:val="en-US"/>
              </w:rPr>
            </w:pPr>
            <w:r w:rsidRPr="00567318">
              <w:rPr>
                <w:rFonts w:cs="Arial"/>
                <w:sz w:val="22"/>
                <w:lang w:val="en-US"/>
              </w:rPr>
              <w:t>Correction type 1173:</w:t>
            </w:r>
          </w:p>
          <w:p w14:paraId="77E35F85" w14:textId="77777777" w:rsidR="00F7195A" w:rsidRPr="00567318" w:rsidRDefault="00F7195A" w:rsidP="00F7195A">
            <w:pPr>
              <w:rPr>
                <w:rFonts w:cs="Arial"/>
                <w:sz w:val="22"/>
                <w:lang w:val="en-US"/>
              </w:rPr>
            </w:pPr>
            <w:r w:rsidRPr="00567318">
              <w:rPr>
                <w:rFonts w:cs="Arial"/>
                <w:sz w:val="22"/>
                <w:lang w:val="en-US"/>
              </w:rPr>
              <w:t>0. Independently</w:t>
            </w:r>
          </w:p>
          <w:p w14:paraId="68D47783" w14:textId="77777777" w:rsidR="00F7195A" w:rsidRPr="00567318" w:rsidRDefault="00F7195A" w:rsidP="00F7195A">
            <w:pPr>
              <w:rPr>
                <w:rFonts w:cs="Arial"/>
                <w:sz w:val="22"/>
                <w:lang w:val="en-US"/>
              </w:rPr>
            </w:pPr>
            <w:r w:rsidRPr="00567318">
              <w:rPr>
                <w:rFonts w:cs="Arial"/>
                <w:sz w:val="22"/>
                <w:lang w:val="en-US"/>
              </w:rPr>
              <w:t>1. According to the prescription</w:t>
            </w:r>
          </w:p>
        </w:tc>
        <w:tc>
          <w:tcPr>
            <w:tcW w:w="3118" w:type="dxa"/>
          </w:tcPr>
          <w:p w14:paraId="39F9C2B8" w14:textId="77777777" w:rsidR="00F7195A" w:rsidRPr="00567318" w:rsidRDefault="00F7195A" w:rsidP="00F7195A">
            <w:pPr>
              <w:rPr>
                <w:sz w:val="22"/>
                <w:lang w:val="en-US"/>
              </w:rPr>
            </w:pPr>
            <w:r w:rsidRPr="00567318">
              <w:rPr>
                <w:sz w:val="22"/>
                <w:lang w:val="en-US"/>
              </w:rPr>
              <w:t>Number. This parameter is required.</w:t>
            </w:r>
          </w:p>
        </w:tc>
      </w:tr>
      <w:tr w:rsidR="00F7195A" w:rsidRPr="00567318" w14:paraId="15C2E949" w14:textId="77777777" w:rsidTr="003D573F">
        <w:tc>
          <w:tcPr>
            <w:tcW w:w="2660" w:type="dxa"/>
          </w:tcPr>
          <w:p w14:paraId="1DC1D550" w14:textId="77777777" w:rsidR="00F7195A" w:rsidRPr="00567318" w:rsidRDefault="00F7195A" w:rsidP="00F7195A">
            <w:pPr>
              <w:rPr>
                <w:rFonts w:cs="Arial"/>
                <w:sz w:val="22"/>
              </w:rPr>
            </w:pPr>
            <w:bookmarkStart w:id="410" w:name="_Hlk491086840"/>
            <w:bookmarkEnd w:id="409"/>
            <w:r w:rsidRPr="00567318">
              <w:rPr>
                <w:rFonts w:cs="Arial"/>
                <w:sz w:val="22"/>
                <w:lang w:val="en-US"/>
              </w:rPr>
              <w:t>type</w:t>
            </w:r>
          </w:p>
        </w:tc>
        <w:tc>
          <w:tcPr>
            <w:tcW w:w="5103" w:type="dxa"/>
          </w:tcPr>
          <w:p w14:paraId="30211D01" w14:textId="77777777" w:rsidR="00F7195A" w:rsidRPr="00567318" w:rsidRDefault="00F7195A" w:rsidP="00F7195A">
            <w:pPr>
              <w:rPr>
                <w:rFonts w:cs="Arial"/>
                <w:sz w:val="22"/>
                <w:lang w:val="en-US"/>
              </w:rPr>
            </w:pPr>
            <w:r w:rsidRPr="00567318">
              <w:rPr>
                <w:rFonts w:cs="Arial"/>
                <w:sz w:val="22"/>
                <w:lang w:val="en-US"/>
              </w:rPr>
              <w:t>The basis of calculation, 1054:</w:t>
            </w:r>
          </w:p>
          <w:p w14:paraId="01627906" w14:textId="77777777" w:rsidR="00F7195A" w:rsidRPr="00567318" w:rsidRDefault="00F7195A" w:rsidP="00F7195A">
            <w:pPr>
              <w:rPr>
                <w:rFonts w:cs="Arial"/>
                <w:sz w:val="22"/>
                <w:lang w:val="en-US"/>
              </w:rPr>
            </w:pPr>
            <w:r w:rsidRPr="00567318">
              <w:rPr>
                <w:rFonts w:cs="Arial"/>
                <w:sz w:val="22"/>
                <w:lang w:val="en-US"/>
              </w:rPr>
              <w:t>1. Coming</w:t>
            </w:r>
          </w:p>
          <w:p w14:paraId="39C97D7F" w14:textId="77777777" w:rsidR="00F7195A" w:rsidRPr="00567318" w:rsidRDefault="00F7195A" w:rsidP="00F7195A">
            <w:pPr>
              <w:rPr>
                <w:rFonts w:cs="Arial"/>
                <w:sz w:val="22"/>
                <w:lang w:val="en-US"/>
              </w:rPr>
            </w:pPr>
            <w:r w:rsidRPr="00567318">
              <w:rPr>
                <w:rFonts w:cs="Arial"/>
                <w:sz w:val="22"/>
                <w:lang w:val="en-US"/>
              </w:rPr>
              <w:t>3. Expenditure</w:t>
            </w:r>
          </w:p>
        </w:tc>
        <w:tc>
          <w:tcPr>
            <w:tcW w:w="3118" w:type="dxa"/>
          </w:tcPr>
          <w:p w14:paraId="01E05253" w14:textId="77777777" w:rsidR="00F7195A" w:rsidRPr="00567318" w:rsidRDefault="00F7195A" w:rsidP="00F7195A">
            <w:pPr>
              <w:rPr>
                <w:sz w:val="22"/>
                <w:lang w:val="en-US"/>
              </w:rPr>
            </w:pPr>
            <w:r w:rsidRPr="00567318">
              <w:rPr>
                <w:sz w:val="22"/>
                <w:lang w:val="en-US"/>
              </w:rPr>
              <w:t>Number. This parameter is required.</w:t>
            </w:r>
          </w:p>
        </w:tc>
      </w:tr>
      <w:bookmarkEnd w:id="410"/>
      <w:tr w:rsidR="00F7195A" w:rsidRPr="00567318" w14:paraId="2D38806B" w14:textId="77777777" w:rsidTr="003D573F">
        <w:tc>
          <w:tcPr>
            <w:tcW w:w="2660" w:type="dxa"/>
          </w:tcPr>
          <w:p w14:paraId="77A80882" w14:textId="77777777" w:rsidR="00F7195A" w:rsidRPr="00567318" w:rsidRDefault="00F7195A" w:rsidP="00F7195A">
            <w:pPr>
              <w:rPr>
                <w:rFonts w:cs="Arial"/>
                <w:sz w:val="22"/>
                <w:lang w:val="en-US"/>
              </w:rPr>
            </w:pPr>
            <w:r w:rsidRPr="00567318">
              <w:rPr>
                <w:rFonts w:cs="Arial"/>
                <w:sz w:val="22"/>
                <w:lang w:val="en-US"/>
              </w:rPr>
              <w:t>c</w:t>
            </w:r>
            <w:r w:rsidRPr="00567318">
              <w:rPr>
                <w:rFonts w:cs="Arial"/>
                <w:sz w:val="22"/>
              </w:rPr>
              <w:t>auseDocumentDate</w:t>
            </w:r>
          </w:p>
        </w:tc>
        <w:tc>
          <w:tcPr>
            <w:tcW w:w="5103" w:type="dxa"/>
          </w:tcPr>
          <w:p w14:paraId="045B6AB3" w14:textId="77777777" w:rsidR="00F7195A" w:rsidRPr="00567318" w:rsidRDefault="00F7195A" w:rsidP="00F7195A">
            <w:pPr>
              <w:rPr>
                <w:rFonts w:cs="Arial"/>
                <w:sz w:val="22"/>
                <w:lang w:val="en-US"/>
              </w:rPr>
            </w:pPr>
            <w:r w:rsidRPr="00567318">
              <w:rPr>
                <w:rFonts w:cs="Arial"/>
                <w:sz w:val="22"/>
                <w:lang w:val="en-US"/>
              </w:rPr>
              <w:t>Date of the basis document for correction 1178.</w:t>
            </w:r>
          </w:p>
          <w:p w14:paraId="42191817" w14:textId="77777777" w:rsidR="00F7195A" w:rsidRPr="00567318" w:rsidRDefault="00F7195A" w:rsidP="00F7195A">
            <w:pPr>
              <w:rPr>
                <w:rFonts w:cs="Arial"/>
                <w:sz w:val="22"/>
                <w:lang w:val="en-US"/>
              </w:rPr>
            </w:pPr>
            <w:r w:rsidRPr="00567318">
              <w:rPr>
                <w:rFonts w:cs="Arial"/>
                <w:sz w:val="22"/>
                <w:lang w:val="en-US"/>
              </w:rPr>
              <w:t>In this detail, the time is always specified as 00:00:00</w:t>
            </w:r>
          </w:p>
        </w:tc>
        <w:tc>
          <w:tcPr>
            <w:tcW w:w="3118" w:type="dxa"/>
          </w:tcPr>
          <w:p w14:paraId="57BDF3A2" w14:textId="77777777" w:rsidR="00F7195A" w:rsidRPr="00567318" w:rsidRDefault="00F7195A" w:rsidP="00F7195A">
            <w:pPr>
              <w:rPr>
                <w:sz w:val="22"/>
              </w:rPr>
            </w:pPr>
            <w:r w:rsidRPr="00567318">
              <w:rPr>
                <w:sz w:val="22"/>
                <w:lang w:val="en-US"/>
              </w:rPr>
              <w:t xml:space="preserve">Time as a string in ISO 8601 format. </w:t>
            </w:r>
            <w:r w:rsidRPr="00567318">
              <w:rPr>
                <w:sz w:val="22"/>
              </w:rPr>
              <w:t>This parameter is required.</w:t>
            </w:r>
          </w:p>
        </w:tc>
      </w:tr>
      <w:tr w:rsidR="00F7195A" w:rsidRPr="00567318" w14:paraId="2F11ACEB" w14:textId="77777777" w:rsidTr="003D573F">
        <w:tc>
          <w:tcPr>
            <w:tcW w:w="2660" w:type="dxa"/>
          </w:tcPr>
          <w:p w14:paraId="6BA3584B" w14:textId="77777777" w:rsidR="00F7195A" w:rsidRPr="00567318" w:rsidRDefault="00F7195A" w:rsidP="00F7195A">
            <w:pPr>
              <w:rPr>
                <w:rFonts w:cs="Arial"/>
                <w:sz w:val="22"/>
              </w:rPr>
            </w:pPr>
            <w:r w:rsidRPr="00567318">
              <w:rPr>
                <w:rFonts w:cs="Arial"/>
                <w:sz w:val="22"/>
                <w:lang w:val="en-US"/>
              </w:rPr>
              <w:t>c</w:t>
            </w:r>
            <w:r w:rsidRPr="00567318">
              <w:rPr>
                <w:rFonts w:cs="Arial"/>
                <w:sz w:val="22"/>
              </w:rPr>
              <w:t>auseDocumentNumber</w:t>
            </w:r>
          </w:p>
        </w:tc>
        <w:tc>
          <w:tcPr>
            <w:tcW w:w="5103" w:type="dxa"/>
          </w:tcPr>
          <w:p w14:paraId="6151E50A" w14:textId="36E020D0" w:rsidR="00F7195A" w:rsidRPr="00567318" w:rsidRDefault="008E30BA" w:rsidP="00F7195A">
            <w:pPr>
              <w:rPr>
                <w:rFonts w:cs="Arial"/>
                <w:sz w:val="22"/>
                <w:lang w:val="en-US"/>
              </w:rPr>
            </w:pPr>
            <w:r w:rsidRPr="00567318">
              <w:rPr>
                <w:rFonts w:cs="Arial"/>
                <w:sz w:val="22"/>
                <w:lang w:val="en-US"/>
              </w:rPr>
              <w:t>The number of Tax Authority prescription on the basis of which the current correction operation is made</w:t>
            </w:r>
            <w:r w:rsidR="00F7195A" w:rsidRPr="00567318">
              <w:rPr>
                <w:rFonts w:cs="Arial"/>
                <w:sz w:val="22"/>
                <w:lang w:val="en-US"/>
              </w:rPr>
              <w:t>, 1179</w:t>
            </w:r>
          </w:p>
          <w:p w14:paraId="2D0C5A58" w14:textId="77777777" w:rsidR="008E30BA" w:rsidRPr="00567318" w:rsidRDefault="008E30BA" w:rsidP="00F7195A">
            <w:pPr>
              <w:rPr>
                <w:rFonts w:cs="Arial"/>
                <w:sz w:val="22"/>
                <w:lang w:val="en-US"/>
              </w:rPr>
            </w:pPr>
          </w:p>
          <w:p w14:paraId="47D48248" w14:textId="77777777" w:rsidR="008E30BA" w:rsidRPr="00567318" w:rsidRDefault="008E30BA" w:rsidP="00F7195A">
            <w:pPr>
              <w:rPr>
                <w:rFonts w:cs="Arial"/>
                <w:sz w:val="22"/>
                <w:lang w:val="en-US"/>
              </w:rPr>
            </w:pPr>
            <w:r w:rsidRPr="00567318">
              <w:rPr>
                <w:rFonts w:cs="Arial"/>
                <w:sz w:val="22"/>
                <w:lang w:val="en-US"/>
              </w:rPr>
              <w:t>See the field correctionType (tag 1173)</w:t>
            </w:r>
          </w:p>
          <w:p w14:paraId="747F23C3" w14:textId="0786576C" w:rsidR="008E30BA" w:rsidRPr="00567318" w:rsidRDefault="008E30BA" w:rsidP="00F7195A">
            <w:pPr>
              <w:rPr>
                <w:rFonts w:cs="Arial"/>
                <w:sz w:val="22"/>
                <w:lang w:val="en-US"/>
              </w:rPr>
            </w:pPr>
          </w:p>
        </w:tc>
        <w:tc>
          <w:tcPr>
            <w:tcW w:w="3118" w:type="dxa"/>
          </w:tcPr>
          <w:p w14:paraId="4C8BED0B" w14:textId="77777777" w:rsidR="00F7195A" w:rsidRPr="00567318" w:rsidRDefault="00F7195A" w:rsidP="00F7195A">
            <w:pPr>
              <w:rPr>
                <w:sz w:val="22"/>
                <w:lang w:val="en-US"/>
              </w:rPr>
            </w:pPr>
            <w:r w:rsidRPr="00567318">
              <w:rPr>
                <w:sz w:val="22"/>
                <w:lang w:val="en-US"/>
              </w:rPr>
              <w:t>String from 1 to 32 characters. This parameter is required.</w:t>
            </w:r>
          </w:p>
        </w:tc>
      </w:tr>
      <w:tr w:rsidR="00F7195A" w:rsidRPr="00567318" w14:paraId="2851A64D" w14:textId="77777777" w:rsidTr="003D573F">
        <w:tc>
          <w:tcPr>
            <w:tcW w:w="2660" w:type="dxa"/>
          </w:tcPr>
          <w:p w14:paraId="542378C1" w14:textId="77777777" w:rsidR="00F7195A" w:rsidRPr="00567318" w:rsidRDefault="00F7195A" w:rsidP="00F7195A">
            <w:pPr>
              <w:rPr>
                <w:rFonts w:cs="Arial"/>
                <w:sz w:val="22"/>
              </w:rPr>
            </w:pPr>
            <w:r w:rsidRPr="00567318">
              <w:rPr>
                <w:rFonts w:cs="Arial"/>
                <w:sz w:val="22"/>
                <w:lang w:val="en-US"/>
              </w:rPr>
              <w:t>t</w:t>
            </w:r>
            <w:r w:rsidRPr="00567318">
              <w:rPr>
                <w:rFonts w:cs="Arial"/>
                <w:sz w:val="22"/>
              </w:rPr>
              <w:t>otalSum</w:t>
            </w:r>
          </w:p>
        </w:tc>
        <w:tc>
          <w:tcPr>
            <w:tcW w:w="5103" w:type="dxa"/>
          </w:tcPr>
          <w:p w14:paraId="6FDC6598" w14:textId="77777777" w:rsidR="00F7195A" w:rsidRPr="00567318" w:rsidRDefault="00F7195A" w:rsidP="00F7195A">
            <w:pPr>
              <w:rPr>
                <w:rFonts w:cs="Arial"/>
                <w:sz w:val="22"/>
                <w:lang w:val="en-US"/>
              </w:rPr>
            </w:pPr>
            <w:bookmarkStart w:id="411" w:name="OLE_LINK388"/>
            <w:bookmarkStart w:id="412" w:name="OLE_LINK389"/>
            <w:r w:rsidRPr="00567318">
              <w:rPr>
                <w:rFonts w:cs="Arial"/>
                <w:sz w:val="22"/>
                <w:lang w:val="en-US"/>
              </w:rPr>
              <w:t>he amount of the calculation specified in the receipt, 1020</w:t>
            </w:r>
            <w:bookmarkEnd w:id="411"/>
            <w:bookmarkEnd w:id="412"/>
          </w:p>
        </w:tc>
        <w:tc>
          <w:tcPr>
            <w:tcW w:w="3118" w:type="dxa"/>
          </w:tcPr>
          <w:p w14:paraId="75325E1E" w14:textId="77777777" w:rsidR="00F7195A" w:rsidRPr="00567318" w:rsidRDefault="00F7195A" w:rsidP="00F7195A">
            <w:pPr>
              <w:rPr>
                <w:sz w:val="22"/>
              </w:rPr>
            </w:pPr>
            <w:r w:rsidRPr="00567318">
              <w:rPr>
                <w:sz w:val="22"/>
                <w:lang w:val="en-US"/>
              </w:rPr>
              <w:t xml:space="preserve">Decimal number with an accuracy of 2 characters after the dot. </w:t>
            </w:r>
            <w:r w:rsidRPr="00567318">
              <w:rPr>
                <w:sz w:val="22"/>
              </w:rPr>
              <w:t>This parameter is required.</w:t>
            </w:r>
          </w:p>
        </w:tc>
      </w:tr>
      <w:tr w:rsidR="00F7195A" w:rsidRPr="00567318" w14:paraId="72035507" w14:textId="77777777" w:rsidTr="003D573F">
        <w:tc>
          <w:tcPr>
            <w:tcW w:w="2660" w:type="dxa"/>
          </w:tcPr>
          <w:p w14:paraId="5F65A61F" w14:textId="77777777" w:rsidR="00F7195A" w:rsidRPr="00567318" w:rsidRDefault="00F7195A" w:rsidP="00F7195A">
            <w:pPr>
              <w:rPr>
                <w:rFonts w:cs="Arial"/>
                <w:sz w:val="22"/>
              </w:rPr>
            </w:pPr>
            <w:r w:rsidRPr="00567318">
              <w:rPr>
                <w:rFonts w:cs="Arial"/>
                <w:sz w:val="22"/>
                <w:lang w:val="en-US"/>
              </w:rPr>
              <w:lastRenderedPageBreak/>
              <w:t>c</w:t>
            </w:r>
            <w:r w:rsidRPr="00567318">
              <w:rPr>
                <w:rFonts w:cs="Arial"/>
                <w:sz w:val="22"/>
              </w:rPr>
              <w:t>ashSum</w:t>
            </w:r>
          </w:p>
        </w:tc>
        <w:tc>
          <w:tcPr>
            <w:tcW w:w="5103" w:type="dxa"/>
          </w:tcPr>
          <w:p w14:paraId="59A2DE68" w14:textId="77777777" w:rsidR="00F7195A" w:rsidRPr="00567318" w:rsidRDefault="00F7195A" w:rsidP="00F7195A">
            <w:pPr>
              <w:tabs>
                <w:tab w:val="center" w:pos="2467"/>
              </w:tabs>
              <w:rPr>
                <w:sz w:val="22"/>
                <w:lang w:val="en-US"/>
              </w:rPr>
            </w:pPr>
            <w:bookmarkStart w:id="413" w:name="OLE_LINK390"/>
            <w:bookmarkStart w:id="414" w:name="OLE_LINK391"/>
            <w:r w:rsidRPr="00567318">
              <w:rPr>
                <w:sz w:val="22"/>
                <w:lang w:val="en-US"/>
              </w:rPr>
              <w:t>The amount of the check (for cash), 1031</w:t>
            </w:r>
            <w:bookmarkEnd w:id="413"/>
            <w:bookmarkEnd w:id="414"/>
          </w:p>
        </w:tc>
        <w:tc>
          <w:tcPr>
            <w:tcW w:w="3118" w:type="dxa"/>
          </w:tcPr>
          <w:p w14:paraId="583B323E" w14:textId="77777777" w:rsidR="00F7195A" w:rsidRPr="00567318" w:rsidRDefault="00F7195A" w:rsidP="00F7195A">
            <w:pPr>
              <w:rPr>
                <w:sz w:val="22"/>
                <w:lang w:val="en-US"/>
              </w:rPr>
            </w:pPr>
            <w:r w:rsidRPr="00567318">
              <w:rPr>
                <w:sz w:val="22"/>
                <w:lang w:val="en-US"/>
              </w:rPr>
              <w:t>Decimal number up to 2 characters after the dot</w:t>
            </w:r>
          </w:p>
        </w:tc>
      </w:tr>
      <w:tr w:rsidR="00F7195A" w:rsidRPr="00567318" w14:paraId="77DFFD5A" w14:textId="77777777" w:rsidTr="003D573F">
        <w:tc>
          <w:tcPr>
            <w:tcW w:w="2660" w:type="dxa"/>
          </w:tcPr>
          <w:p w14:paraId="04E1EBF3" w14:textId="77777777" w:rsidR="00F7195A" w:rsidRPr="00567318" w:rsidRDefault="00F7195A" w:rsidP="00F7195A">
            <w:pPr>
              <w:rPr>
                <w:rFonts w:cs="Arial"/>
                <w:sz w:val="22"/>
              </w:rPr>
            </w:pPr>
            <w:r w:rsidRPr="00567318">
              <w:rPr>
                <w:rFonts w:cs="Arial"/>
                <w:sz w:val="22"/>
                <w:lang w:val="en-US"/>
              </w:rPr>
              <w:t>e</w:t>
            </w:r>
            <w:r w:rsidRPr="00567318">
              <w:rPr>
                <w:rFonts w:cs="Arial"/>
                <w:sz w:val="22"/>
              </w:rPr>
              <w:t>CashSum</w:t>
            </w:r>
          </w:p>
        </w:tc>
        <w:tc>
          <w:tcPr>
            <w:tcW w:w="5103" w:type="dxa"/>
          </w:tcPr>
          <w:p w14:paraId="6A258D3C" w14:textId="77777777" w:rsidR="00F7195A" w:rsidRPr="00567318" w:rsidRDefault="00F7195A" w:rsidP="00F7195A">
            <w:pPr>
              <w:rPr>
                <w:sz w:val="22"/>
                <w:lang w:val="en-US"/>
              </w:rPr>
            </w:pPr>
            <w:bookmarkStart w:id="415" w:name="OLE_LINK392"/>
            <w:bookmarkStart w:id="416" w:name="OLE_LINK393"/>
            <w:r w:rsidRPr="00567318">
              <w:rPr>
                <w:sz w:val="22"/>
                <w:lang w:val="en-US"/>
              </w:rPr>
              <w:t>The amount of the check (non-</w:t>
            </w:r>
            <w:r w:rsidR="00E85403" w:rsidRPr="00567318">
              <w:rPr>
                <w:sz w:val="22"/>
                <w:lang w:val="en-US"/>
              </w:rPr>
              <w:t>cash</w:t>
            </w:r>
            <w:r w:rsidRPr="00567318">
              <w:rPr>
                <w:sz w:val="22"/>
                <w:lang w:val="en-US"/>
              </w:rPr>
              <w:t>), 1081</w:t>
            </w:r>
            <w:bookmarkEnd w:id="415"/>
            <w:bookmarkEnd w:id="416"/>
          </w:p>
        </w:tc>
        <w:tc>
          <w:tcPr>
            <w:tcW w:w="3118" w:type="dxa"/>
          </w:tcPr>
          <w:p w14:paraId="3DA82D55" w14:textId="77777777" w:rsidR="00F7195A" w:rsidRPr="00567318" w:rsidRDefault="00F7195A" w:rsidP="00F7195A">
            <w:pPr>
              <w:rPr>
                <w:sz w:val="22"/>
                <w:lang w:val="en-US"/>
              </w:rPr>
            </w:pPr>
            <w:r w:rsidRPr="00567318">
              <w:rPr>
                <w:sz w:val="22"/>
                <w:lang w:val="en-US"/>
              </w:rPr>
              <w:t>Decimal number up to 2 characters after the dot</w:t>
            </w:r>
          </w:p>
        </w:tc>
      </w:tr>
      <w:tr w:rsidR="00F7195A" w:rsidRPr="00567318" w14:paraId="60F32912" w14:textId="77777777" w:rsidTr="003D573F">
        <w:tc>
          <w:tcPr>
            <w:tcW w:w="2660" w:type="dxa"/>
          </w:tcPr>
          <w:p w14:paraId="67075FFA" w14:textId="77777777" w:rsidR="00F7195A" w:rsidRPr="00567318" w:rsidRDefault="00F7195A" w:rsidP="00F7195A">
            <w:pPr>
              <w:rPr>
                <w:rFonts w:cs="Arial"/>
                <w:sz w:val="22"/>
              </w:rPr>
            </w:pPr>
            <w:r w:rsidRPr="00567318">
              <w:rPr>
                <w:rFonts w:cs="Arial"/>
                <w:sz w:val="22"/>
                <w:lang w:val="en-US"/>
              </w:rPr>
              <w:t>p</w:t>
            </w:r>
            <w:r w:rsidRPr="00567318">
              <w:rPr>
                <w:rFonts w:cs="Arial"/>
                <w:sz w:val="22"/>
              </w:rPr>
              <w:t>repaymentSum</w:t>
            </w:r>
          </w:p>
        </w:tc>
        <w:tc>
          <w:tcPr>
            <w:tcW w:w="5103" w:type="dxa"/>
          </w:tcPr>
          <w:p w14:paraId="20F9E472" w14:textId="77777777" w:rsidR="00F7195A" w:rsidRPr="00567318" w:rsidRDefault="00F7195A" w:rsidP="00F7195A">
            <w:pPr>
              <w:rPr>
                <w:sz w:val="22"/>
                <w:lang w:val="en-US"/>
              </w:rPr>
            </w:pPr>
            <w:r w:rsidRPr="00567318">
              <w:rPr>
                <w:sz w:val="22"/>
                <w:lang w:val="en-US"/>
              </w:rPr>
              <w:t>he amount of the check by prepayment (offset of the advance and (or) previous payments), 1215</w:t>
            </w:r>
          </w:p>
        </w:tc>
        <w:tc>
          <w:tcPr>
            <w:tcW w:w="3118" w:type="dxa"/>
          </w:tcPr>
          <w:p w14:paraId="2DBDAF19" w14:textId="77777777" w:rsidR="00F7195A" w:rsidRPr="00567318" w:rsidRDefault="00F7195A" w:rsidP="00F7195A">
            <w:pPr>
              <w:rPr>
                <w:sz w:val="22"/>
                <w:lang w:val="en-US"/>
              </w:rPr>
            </w:pPr>
            <w:r w:rsidRPr="00567318">
              <w:rPr>
                <w:sz w:val="22"/>
                <w:lang w:val="en-US"/>
              </w:rPr>
              <w:t>Decimal number up to 2 characters after the dot</w:t>
            </w:r>
          </w:p>
        </w:tc>
      </w:tr>
      <w:tr w:rsidR="00F7195A" w:rsidRPr="00567318" w14:paraId="352A064B" w14:textId="77777777" w:rsidTr="003D573F">
        <w:tc>
          <w:tcPr>
            <w:tcW w:w="2660" w:type="dxa"/>
          </w:tcPr>
          <w:p w14:paraId="6B7B9351" w14:textId="77777777" w:rsidR="00F7195A" w:rsidRPr="00567318" w:rsidRDefault="00F7195A" w:rsidP="00F7195A">
            <w:pPr>
              <w:rPr>
                <w:sz w:val="22"/>
              </w:rPr>
            </w:pPr>
            <w:bookmarkStart w:id="417" w:name="_Hlk491086635"/>
            <w:r w:rsidRPr="00567318">
              <w:rPr>
                <w:sz w:val="22"/>
                <w:lang w:val="en-US"/>
              </w:rPr>
              <w:t>p</w:t>
            </w:r>
            <w:r w:rsidRPr="00567318">
              <w:rPr>
                <w:sz w:val="22"/>
              </w:rPr>
              <w:t>ostpaymentSum</w:t>
            </w:r>
          </w:p>
        </w:tc>
        <w:tc>
          <w:tcPr>
            <w:tcW w:w="5103" w:type="dxa"/>
          </w:tcPr>
          <w:p w14:paraId="7ECF8D52" w14:textId="77777777" w:rsidR="00F7195A" w:rsidRPr="00567318" w:rsidRDefault="00F7195A" w:rsidP="00F7195A">
            <w:pPr>
              <w:rPr>
                <w:sz w:val="22"/>
                <w:lang w:val="en-US"/>
              </w:rPr>
            </w:pPr>
            <w:r w:rsidRPr="00567318">
              <w:rPr>
                <w:sz w:val="22"/>
                <w:lang w:val="en-US"/>
              </w:rPr>
              <w:t>The amount of the check by prepayment (offset of the advance and (or) previous payments), 1215</w:t>
            </w:r>
          </w:p>
        </w:tc>
        <w:tc>
          <w:tcPr>
            <w:tcW w:w="3118" w:type="dxa"/>
          </w:tcPr>
          <w:p w14:paraId="7B6D8F93" w14:textId="77777777" w:rsidR="00F7195A" w:rsidRPr="00567318" w:rsidRDefault="00F7195A" w:rsidP="00F7195A">
            <w:pPr>
              <w:rPr>
                <w:sz w:val="22"/>
                <w:lang w:val="en-US"/>
              </w:rPr>
            </w:pPr>
            <w:r w:rsidRPr="00567318">
              <w:rPr>
                <w:sz w:val="22"/>
                <w:lang w:val="en-US"/>
              </w:rPr>
              <w:t>Decimal number up to 2 characters after the dot</w:t>
            </w:r>
          </w:p>
        </w:tc>
      </w:tr>
      <w:bookmarkEnd w:id="417"/>
      <w:tr w:rsidR="00F7195A" w:rsidRPr="00567318" w14:paraId="219DD202" w14:textId="77777777" w:rsidTr="003D573F">
        <w:tc>
          <w:tcPr>
            <w:tcW w:w="2660" w:type="dxa"/>
          </w:tcPr>
          <w:p w14:paraId="284049E2" w14:textId="77777777" w:rsidR="00F7195A" w:rsidRPr="00567318" w:rsidRDefault="00F7195A" w:rsidP="00F7195A">
            <w:pPr>
              <w:rPr>
                <w:sz w:val="22"/>
              </w:rPr>
            </w:pPr>
            <w:r w:rsidRPr="00567318">
              <w:rPr>
                <w:sz w:val="22"/>
                <w:lang w:val="en-US"/>
              </w:rPr>
              <w:t>o</w:t>
            </w:r>
            <w:r w:rsidRPr="00567318">
              <w:rPr>
                <w:sz w:val="22"/>
              </w:rPr>
              <w:t>therPaymentTypeSum</w:t>
            </w:r>
          </w:p>
        </w:tc>
        <w:tc>
          <w:tcPr>
            <w:tcW w:w="5103" w:type="dxa"/>
          </w:tcPr>
          <w:p w14:paraId="455F2663" w14:textId="77777777" w:rsidR="00F7195A" w:rsidRPr="00567318" w:rsidRDefault="00F7195A" w:rsidP="00F7195A">
            <w:pPr>
              <w:rPr>
                <w:sz w:val="22"/>
                <w:lang w:val="en-US"/>
              </w:rPr>
            </w:pPr>
            <w:r w:rsidRPr="00567318">
              <w:rPr>
                <w:sz w:val="22"/>
                <w:lang w:val="en-US"/>
              </w:rPr>
              <w:t>The amount of the check counter-provision, 1217</w:t>
            </w:r>
          </w:p>
        </w:tc>
        <w:tc>
          <w:tcPr>
            <w:tcW w:w="3118" w:type="dxa"/>
          </w:tcPr>
          <w:p w14:paraId="6E508226" w14:textId="77777777" w:rsidR="00F7195A" w:rsidRPr="00567318" w:rsidRDefault="00F7195A" w:rsidP="00F7195A">
            <w:pPr>
              <w:rPr>
                <w:sz w:val="22"/>
                <w:lang w:val="en-US"/>
              </w:rPr>
            </w:pPr>
            <w:r w:rsidRPr="00567318">
              <w:rPr>
                <w:sz w:val="22"/>
                <w:lang w:val="en-US"/>
              </w:rPr>
              <w:t>Decimal number up to 2 characters after the dot</w:t>
            </w:r>
          </w:p>
        </w:tc>
      </w:tr>
      <w:tr w:rsidR="00F7195A" w:rsidRPr="00567318" w14:paraId="5172DD5D" w14:textId="77777777" w:rsidTr="003D573F">
        <w:tc>
          <w:tcPr>
            <w:tcW w:w="2660" w:type="dxa"/>
          </w:tcPr>
          <w:p w14:paraId="3E8E6746" w14:textId="77777777" w:rsidR="00F7195A" w:rsidRPr="00567318" w:rsidRDefault="00F7195A" w:rsidP="00F7195A">
            <w:pPr>
              <w:rPr>
                <w:sz w:val="22"/>
              </w:rPr>
            </w:pPr>
            <w:r w:rsidRPr="00567318">
              <w:rPr>
                <w:sz w:val="22"/>
                <w:lang w:val="en-US"/>
              </w:rPr>
              <w:t>t</w:t>
            </w:r>
            <w:r w:rsidRPr="00567318">
              <w:rPr>
                <w:sz w:val="22"/>
              </w:rPr>
              <w:t>ax1Sum</w:t>
            </w:r>
          </w:p>
        </w:tc>
        <w:tc>
          <w:tcPr>
            <w:tcW w:w="5103" w:type="dxa"/>
          </w:tcPr>
          <w:p w14:paraId="781CCC62" w14:textId="77777777" w:rsidR="00F7195A" w:rsidRPr="00567318" w:rsidRDefault="00F7195A" w:rsidP="00F7195A">
            <w:pPr>
              <w:rPr>
                <w:sz w:val="22"/>
                <w:lang w:val="en-US"/>
              </w:rPr>
            </w:pPr>
            <w:r w:rsidRPr="00567318">
              <w:rPr>
                <w:sz w:val="22"/>
                <w:lang w:val="en-US"/>
              </w:rPr>
              <w:t>VAT check amount at the rate of 20%, 1102</w:t>
            </w:r>
          </w:p>
        </w:tc>
        <w:tc>
          <w:tcPr>
            <w:tcW w:w="3118" w:type="dxa"/>
          </w:tcPr>
          <w:p w14:paraId="03D9B149" w14:textId="77777777" w:rsidR="00F7195A" w:rsidRPr="00567318" w:rsidRDefault="00F7195A" w:rsidP="00F7195A">
            <w:pPr>
              <w:rPr>
                <w:sz w:val="22"/>
                <w:lang w:val="en-US"/>
              </w:rPr>
            </w:pPr>
            <w:r w:rsidRPr="00567318">
              <w:rPr>
                <w:sz w:val="22"/>
                <w:lang w:val="en-US"/>
              </w:rPr>
              <w:t>Decimal number up to 2 characters after the dot</w:t>
            </w:r>
          </w:p>
        </w:tc>
      </w:tr>
      <w:tr w:rsidR="00F7195A" w:rsidRPr="00567318" w14:paraId="1CE53D35" w14:textId="77777777" w:rsidTr="003D573F">
        <w:tc>
          <w:tcPr>
            <w:tcW w:w="2660" w:type="dxa"/>
          </w:tcPr>
          <w:p w14:paraId="3EA31A31" w14:textId="77777777" w:rsidR="00F7195A" w:rsidRPr="00567318" w:rsidRDefault="00F7195A" w:rsidP="00F7195A">
            <w:pPr>
              <w:rPr>
                <w:sz w:val="22"/>
              </w:rPr>
            </w:pPr>
            <w:r w:rsidRPr="00567318">
              <w:rPr>
                <w:sz w:val="22"/>
                <w:lang w:val="en-US"/>
              </w:rPr>
              <w:t>t</w:t>
            </w:r>
            <w:r w:rsidRPr="00567318">
              <w:rPr>
                <w:sz w:val="22"/>
              </w:rPr>
              <w:t>ax2Sum</w:t>
            </w:r>
          </w:p>
        </w:tc>
        <w:tc>
          <w:tcPr>
            <w:tcW w:w="5103" w:type="dxa"/>
          </w:tcPr>
          <w:p w14:paraId="1230A8BD" w14:textId="77777777" w:rsidR="00F7195A" w:rsidRPr="00567318" w:rsidRDefault="00F7195A" w:rsidP="00F7195A">
            <w:pPr>
              <w:rPr>
                <w:sz w:val="22"/>
                <w:lang w:val="en-US"/>
              </w:rPr>
            </w:pPr>
            <w:r w:rsidRPr="00567318">
              <w:rPr>
                <w:sz w:val="22"/>
                <w:lang w:val="en-US"/>
              </w:rPr>
              <w:t>VAT check amount at the rate of 10%, 1103</w:t>
            </w:r>
          </w:p>
        </w:tc>
        <w:tc>
          <w:tcPr>
            <w:tcW w:w="3118" w:type="dxa"/>
          </w:tcPr>
          <w:p w14:paraId="6FC61374" w14:textId="77777777" w:rsidR="00F7195A" w:rsidRPr="00567318" w:rsidRDefault="00F7195A" w:rsidP="00F7195A">
            <w:pPr>
              <w:rPr>
                <w:sz w:val="22"/>
                <w:lang w:val="en-US"/>
              </w:rPr>
            </w:pPr>
            <w:r w:rsidRPr="00567318">
              <w:rPr>
                <w:sz w:val="22"/>
                <w:lang w:val="en-US"/>
              </w:rPr>
              <w:t>Decimal number up to 2 characters after the dot</w:t>
            </w:r>
          </w:p>
        </w:tc>
      </w:tr>
      <w:tr w:rsidR="00F7195A" w:rsidRPr="00567318" w14:paraId="608B9E0A" w14:textId="77777777" w:rsidTr="003D573F">
        <w:tc>
          <w:tcPr>
            <w:tcW w:w="2660" w:type="dxa"/>
          </w:tcPr>
          <w:p w14:paraId="2169DBAB" w14:textId="77777777" w:rsidR="00F7195A" w:rsidRPr="00567318" w:rsidRDefault="00F7195A" w:rsidP="00F7195A">
            <w:pPr>
              <w:rPr>
                <w:sz w:val="22"/>
              </w:rPr>
            </w:pPr>
            <w:r w:rsidRPr="00567318">
              <w:rPr>
                <w:sz w:val="22"/>
                <w:lang w:val="en-US"/>
              </w:rPr>
              <w:t>t</w:t>
            </w:r>
            <w:r w:rsidRPr="00567318">
              <w:rPr>
                <w:sz w:val="22"/>
              </w:rPr>
              <w:t>ax3Sum</w:t>
            </w:r>
          </w:p>
        </w:tc>
        <w:tc>
          <w:tcPr>
            <w:tcW w:w="5103" w:type="dxa"/>
          </w:tcPr>
          <w:p w14:paraId="751CF88C" w14:textId="77777777" w:rsidR="00F7195A" w:rsidRPr="00567318" w:rsidRDefault="00F7195A" w:rsidP="00F7195A">
            <w:pPr>
              <w:rPr>
                <w:sz w:val="22"/>
                <w:lang w:val="en-US"/>
              </w:rPr>
            </w:pPr>
            <w:r w:rsidRPr="00567318">
              <w:rPr>
                <w:sz w:val="22"/>
                <w:lang w:val="en-US"/>
              </w:rPr>
              <w:t>The amount of calculation on the receipt with VAT at the rate of 0%, 1104</w:t>
            </w:r>
          </w:p>
        </w:tc>
        <w:tc>
          <w:tcPr>
            <w:tcW w:w="3118" w:type="dxa"/>
          </w:tcPr>
          <w:p w14:paraId="7378135C" w14:textId="77777777" w:rsidR="00F7195A" w:rsidRPr="00567318" w:rsidRDefault="00F7195A" w:rsidP="00F7195A">
            <w:pPr>
              <w:rPr>
                <w:sz w:val="22"/>
                <w:lang w:val="en-US"/>
              </w:rPr>
            </w:pPr>
            <w:r w:rsidRPr="00567318">
              <w:rPr>
                <w:sz w:val="22"/>
                <w:lang w:val="en-US"/>
              </w:rPr>
              <w:t>Decimal number up to 2 characters after the dot</w:t>
            </w:r>
          </w:p>
        </w:tc>
      </w:tr>
      <w:tr w:rsidR="00F7195A" w:rsidRPr="00567318" w14:paraId="21EB8E04" w14:textId="77777777" w:rsidTr="003D573F">
        <w:tc>
          <w:tcPr>
            <w:tcW w:w="2660" w:type="dxa"/>
          </w:tcPr>
          <w:p w14:paraId="673ADBF1" w14:textId="77777777" w:rsidR="00F7195A" w:rsidRPr="00567318" w:rsidRDefault="00F7195A" w:rsidP="00F7195A">
            <w:pPr>
              <w:rPr>
                <w:sz w:val="22"/>
              </w:rPr>
            </w:pPr>
            <w:r w:rsidRPr="00567318">
              <w:rPr>
                <w:sz w:val="22"/>
                <w:lang w:val="en-US"/>
              </w:rPr>
              <w:t>t</w:t>
            </w:r>
            <w:r w:rsidRPr="00567318">
              <w:rPr>
                <w:sz w:val="22"/>
              </w:rPr>
              <w:t>ax4Sum</w:t>
            </w:r>
          </w:p>
        </w:tc>
        <w:tc>
          <w:tcPr>
            <w:tcW w:w="5103" w:type="dxa"/>
          </w:tcPr>
          <w:p w14:paraId="5814A57C" w14:textId="77777777" w:rsidR="00F7195A" w:rsidRPr="00567318" w:rsidRDefault="00F7195A" w:rsidP="00F7195A">
            <w:pPr>
              <w:rPr>
                <w:sz w:val="22"/>
                <w:lang w:val="en-US"/>
              </w:rPr>
            </w:pPr>
            <w:r w:rsidRPr="00567318">
              <w:rPr>
                <w:sz w:val="22"/>
                <w:lang w:val="en-US"/>
              </w:rPr>
              <w:t>Payment amount for the receipt without VAT, 1105</w:t>
            </w:r>
          </w:p>
        </w:tc>
        <w:tc>
          <w:tcPr>
            <w:tcW w:w="3118" w:type="dxa"/>
          </w:tcPr>
          <w:p w14:paraId="2B1D6655" w14:textId="77777777" w:rsidR="00F7195A" w:rsidRPr="00567318" w:rsidRDefault="00F7195A" w:rsidP="00F7195A">
            <w:pPr>
              <w:rPr>
                <w:sz w:val="22"/>
                <w:lang w:val="en-US"/>
              </w:rPr>
            </w:pPr>
            <w:r w:rsidRPr="00567318">
              <w:rPr>
                <w:sz w:val="22"/>
                <w:lang w:val="en-US"/>
              </w:rPr>
              <w:t>Decimal number up to 2 characters after the dot</w:t>
            </w:r>
          </w:p>
        </w:tc>
      </w:tr>
      <w:tr w:rsidR="00F7195A" w:rsidRPr="00567318" w14:paraId="7B9CE81C" w14:textId="77777777" w:rsidTr="003D573F">
        <w:tc>
          <w:tcPr>
            <w:tcW w:w="2660" w:type="dxa"/>
          </w:tcPr>
          <w:p w14:paraId="64B3FFB3" w14:textId="77777777" w:rsidR="00F7195A" w:rsidRPr="00567318" w:rsidRDefault="00F7195A" w:rsidP="00F7195A">
            <w:pPr>
              <w:rPr>
                <w:sz w:val="22"/>
              </w:rPr>
            </w:pPr>
            <w:r w:rsidRPr="00567318">
              <w:rPr>
                <w:sz w:val="22"/>
                <w:lang w:val="en-US"/>
              </w:rPr>
              <w:t>t</w:t>
            </w:r>
            <w:r w:rsidRPr="00567318">
              <w:rPr>
                <w:sz w:val="22"/>
              </w:rPr>
              <w:t>ax5Sum</w:t>
            </w:r>
          </w:p>
        </w:tc>
        <w:tc>
          <w:tcPr>
            <w:tcW w:w="5103" w:type="dxa"/>
          </w:tcPr>
          <w:p w14:paraId="68656478" w14:textId="77777777" w:rsidR="00F7195A" w:rsidRPr="00567318" w:rsidRDefault="00F7195A" w:rsidP="00F7195A">
            <w:pPr>
              <w:rPr>
                <w:sz w:val="22"/>
                <w:lang w:val="en-US"/>
              </w:rPr>
            </w:pPr>
            <w:r w:rsidRPr="00567318">
              <w:rPr>
                <w:sz w:val="22"/>
                <w:lang w:val="en-US"/>
              </w:rPr>
              <w:t>The VAT amount of the receipt is calculated. bid 20/120, 1106</w:t>
            </w:r>
          </w:p>
        </w:tc>
        <w:tc>
          <w:tcPr>
            <w:tcW w:w="3118" w:type="dxa"/>
          </w:tcPr>
          <w:p w14:paraId="14CC45C2" w14:textId="77777777" w:rsidR="00F7195A" w:rsidRPr="00567318" w:rsidRDefault="00F7195A" w:rsidP="00F7195A">
            <w:pPr>
              <w:rPr>
                <w:sz w:val="22"/>
                <w:lang w:val="en-US"/>
              </w:rPr>
            </w:pPr>
            <w:r w:rsidRPr="00567318">
              <w:rPr>
                <w:sz w:val="22"/>
                <w:lang w:val="en-US"/>
              </w:rPr>
              <w:t>Decimal number up to 2 characters after the dot</w:t>
            </w:r>
          </w:p>
        </w:tc>
      </w:tr>
      <w:tr w:rsidR="00F7195A" w:rsidRPr="00567318" w14:paraId="3A830971" w14:textId="77777777" w:rsidTr="003D573F">
        <w:tc>
          <w:tcPr>
            <w:tcW w:w="2660" w:type="dxa"/>
          </w:tcPr>
          <w:p w14:paraId="4D8162B2" w14:textId="77777777" w:rsidR="00F7195A" w:rsidRPr="00567318" w:rsidRDefault="00F7195A" w:rsidP="00F7195A">
            <w:pPr>
              <w:rPr>
                <w:sz w:val="22"/>
              </w:rPr>
            </w:pPr>
            <w:r w:rsidRPr="00567318">
              <w:rPr>
                <w:sz w:val="22"/>
                <w:lang w:val="en-US"/>
              </w:rPr>
              <w:t>t</w:t>
            </w:r>
            <w:r w:rsidRPr="00567318">
              <w:rPr>
                <w:sz w:val="22"/>
              </w:rPr>
              <w:t>ax6Sum</w:t>
            </w:r>
          </w:p>
        </w:tc>
        <w:tc>
          <w:tcPr>
            <w:tcW w:w="5103" w:type="dxa"/>
          </w:tcPr>
          <w:p w14:paraId="77B42F7C" w14:textId="77777777" w:rsidR="00F7195A" w:rsidRPr="00567318" w:rsidRDefault="00F7195A" w:rsidP="00F7195A">
            <w:pPr>
              <w:rPr>
                <w:sz w:val="22"/>
                <w:lang w:val="en-US"/>
              </w:rPr>
            </w:pPr>
            <w:r w:rsidRPr="00567318">
              <w:rPr>
                <w:sz w:val="22"/>
                <w:lang w:val="en-US"/>
              </w:rPr>
              <w:t>The VAT amount of the receipt is calculated. the rate of 10/110, 1107</w:t>
            </w:r>
          </w:p>
        </w:tc>
        <w:tc>
          <w:tcPr>
            <w:tcW w:w="3118" w:type="dxa"/>
          </w:tcPr>
          <w:p w14:paraId="568EACAB" w14:textId="77777777" w:rsidR="00F7195A" w:rsidRPr="00567318" w:rsidRDefault="00F7195A" w:rsidP="00F7195A">
            <w:pPr>
              <w:rPr>
                <w:sz w:val="22"/>
                <w:lang w:val="en-US"/>
              </w:rPr>
            </w:pPr>
            <w:r w:rsidRPr="00567318">
              <w:rPr>
                <w:sz w:val="22"/>
                <w:lang w:val="en-US"/>
              </w:rPr>
              <w:t>Decimal number up to 2 characters after the dot</w:t>
            </w:r>
          </w:p>
        </w:tc>
      </w:tr>
      <w:tr w:rsidR="004F178F" w:rsidRPr="00567318" w14:paraId="575DD865" w14:textId="77777777" w:rsidTr="003D573F">
        <w:tc>
          <w:tcPr>
            <w:tcW w:w="2660" w:type="dxa"/>
          </w:tcPr>
          <w:p w14:paraId="500E0E6A" w14:textId="77777777" w:rsidR="004F178F" w:rsidRPr="00567318" w:rsidRDefault="004F178F" w:rsidP="005A1481">
            <w:pPr>
              <w:rPr>
                <w:sz w:val="22"/>
              </w:rPr>
            </w:pPr>
            <w:r w:rsidRPr="00567318">
              <w:rPr>
                <w:sz w:val="22"/>
                <w:lang w:val="en-US"/>
              </w:rPr>
              <w:t>t</w:t>
            </w:r>
            <w:r w:rsidRPr="00567318">
              <w:rPr>
                <w:sz w:val="22"/>
              </w:rPr>
              <w:t>axationSystem</w:t>
            </w:r>
          </w:p>
        </w:tc>
        <w:tc>
          <w:tcPr>
            <w:tcW w:w="5103" w:type="dxa"/>
          </w:tcPr>
          <w:p w14:paraId="464BD498" w14:textId="77777777" w:rsidR="00072626" w:rsidRPr="00567318" w:rsidRDefault="00072626" w:rsidP="00072626">
            <w:pPr>
              <w:rPr>
                <w:rFonts w:cs="Arial"/>
                <w:sz w:val="22"/>
                <w:lang w:val="en-US"/>
              </w:rPr>
            </w:pPr>
            <w:r w:rsidRPr="00567318">
              <w:rPr>
                <w:rFonts w:cs="Arial"/>
                <w:sz w:val="22"/>
                <w:lang w:val="en-US"/>
              </w:rPr>
              <w:t>Taxation system, 1055:</w:t>
            </w:r>
          </w:p>
          <w:p w14:paraId="6627AE1F" w14:textId="77777777" w:rsidR="00072626" w:rsidRPr="00567318" w:rsidRDefault="00072626" w:rsidP="00072626">
            <w:pPr>
              <w:rPr>
                <w:rFonts w:cs="Arial"/>
                <w:sz w:val="22"/>
                <w:lang w:val="en-US"/>
              </w:rPr>
            </w:pPr>
            <w:r w:rsidRPr="00567318">
              <w:rPr>
                <w:rFonts w:cs="Arial"/>
                <w:sz w:val="22"/>
                <w:lang w:val="en-US"/>
              </w:rPr>
              <w:t xml:space="preserve">0 – General Taxation System </w:t>
            </w:r>
          </w:p>
          <w:p w14:paraId="1B4FD27A" w14:textId="77777777" w:rsidR="00072626" w:rsidRPr="00567318" w:rsidRDefault="00072626" w:rsidP="00072626">
            <w:pPr>
              <w:rPr>
                <w:rFonts w:cs="Arial"/>
                <w:sz w:val="22"/>
                <w:lang w:val="en-US"/>
              </w:rPr>
            </w:pPr>
            <w:r w:rsidRPr="00567318">
              <w:rPr>
                <w:rFonts w:cs="Arial"/>
                <w:sz w:val="22"/>
                <w:lang w:val="en-US"/>
              </w:rPr>
              <w:t>1 – Simplified revenue</w:t>
            </w:r>
          </w:p>
          <w:p w14:paraId="604A456B" w14:textId="77777777" w:rsidR="00072626" w:rsidRPr="00567318" w:rsidRDefault="00072626" w:rsidP="00072626">
            <w:pPr>
              <w:rPr>
                <w:rFonts w:cs="Arial"/>
                <w:sz w:val="22"/>
                <w:lang w:val="en-US"/>
              </w:rPr>
            </w:pPr>
            <w:r w:rsidRPr="00567318">
              <w:rPr>
                <w:rFonts w:cs="Arial"/>
                <w:sz w:val="22"/>
                <w:lang w:val="en-US"/>
              </w:rPr>
              <w:t>2 – Simplified revenue minus expense</w:t>
            </w:r>
          </w:p>
          <w:p w14:paraId="1C56156E" w14:textId="77777777" w:rsidR="00072626" w:rsidRPr="00567318" w:rsidRDefault="00072626" w:rsidP="00072626">
            <w:pPr>
              <w:rPr>
                <w:rFonts w:cs="Arial"/>
                <w:sz w:val="22"/>
                <w:lang w:val="en-US"/>
              </w:rPr>
            </w:pPr>
            <w:r w:rsidRPr="00567318">
              <w:rPr>
                <w:rFonts w:cs="Arial"/>
                <w:sz w:val="22"/>
                <w:lang w:val="en-US"/>
              </w:rPr>
              <w:t>3 – Unified tax on imputed income</w:t>
            </w:r>
          </w:p>
          <w:p w14:paraId="2D80E498" w14:textId="77777777" w:rsidR="00072626" w:rsidRPr="00567318" w:rsidRDefault="00072626" w:rsidP="00072626">
            <w:pPr>
              <w:rPr>
                <w:rFonts w:cs="Arial"/>
                <w:sz w:val="22"/>
                <w:lang w:val="en-US"/>
              </w:rPr>
            </w:pPr>
            <w:r w:rsidRPr="00567318">
              <w:rPr>
                <w:rFonts w:cs="Arial"/>
                <w:sz w:val="22"/>
                <w:lang w:val="en-US"/>
              </w:rPr>
              <w:t>4 – Uniform agricultural tax</w:t>
            </w:r>
          </w:p>
          <w:p w14:paraId="44CE6792" w14:textId="77777777" w:rsidR="004F178F" w:rsidRPr="00567318" w:rsidRDefault="00072626" w:rsidP="00072626">
            <w:pPr>
              <w:spacing w:after="160" w:line="259" w:lineRule="auto"/>
              <w:rPr>
                <w:sz w:val="22"/>
                <w:lang w:val="en-US"/>
              </w:rPr>
            </w:pPr>
            <w:r w:rsidRPr="00567318">
              <w:rPr>
                <w:rFonts w:cs="Arial"/>
                <w:sz w:val="22"/>
                <w:lang w:val="en-US"/>
              </w:rPr>
              <w:t>5 – Patent system of taxation</w:t>
            </w:r>
          </w:p>
        </w:tc>
        <w:tc>
          <w:tcPr>
            <w:tcW w:w="3118" w:type="dxa"/>
          </w:tcPr>
          <w:p w14:paraId="3D682966" w14:textId="77777777" w:rsidR="00F7195A" w:rsidRPr="00567318" w:rsidRDefault="00F7195A" w:rsidP="005A1481">
            <w:pPr>
              <w:rPr>
                <w:rFonts w:cs="Arial"/>
                <w:sz w:val="22"/>
                <w:lang w:val="en-US"/>
              </w:rPr>
            </w:pPr>
            <w:r w:rsidRPr="00567318">
              <w:rPr>
                <w:rFonts w:cs="Arial"/>
                <w:sz w:val="22"/>
                <w:lang w:val="en-US"/>
              </w:rPr>
              <w:t>Number</w:t>
            </w:r>
          </w:p>
          <w:p w14:paraId="60091455" w14:textId="77777777" w:rsidR="004F178F" w:rsidRPr="00567318" w:rsidRDefault="004F178F" w:rsidP="00F7195A">
            <w:pPr>
              <w:ind w:firstLine="708"/>
              <w:rPr>
                <w:rFonts w:cs="Arial"/>
                <w:sz w:val="22"/>
                <w:lang w:val="en-US"/>
              </w:rPr>
            </w:pPr>
          </w:p>
        </w:tc>
      </w:tr>
      <w:tr w:rsidR="00A07045" w:rsidRPr="00567318" w14:paraId="5C79D27A" w14:textId="77777777" w:rsidTr="003D573F">
        <w:tc>
          <w:tcPr>
            <w:tcW w:w="2660" w:type="dxa"/>
          </w:tcPr>
          <w:p w14:paraId="46437A86" w14:textId="77777777" w:rsidR="00A07045" w:rsidRPr="00567318" w:rsidRDefault="00A07045" w:rsidP="00A07045">
            <w:pPr>
              <w:rPr>
                <w:sz w:val="22"/>
                <w:lang w:val="en-US"/>
              </w:rPr>
            </w:pPr>
            <w:r w:rsidRPr="00567318">
              <w:rPr>
                <w:sz w:val="22"/>
                <w:lang w:val="en-US"/>
              </w:rPr>
              <w:t>automatNumber</w:t>
            </w:r>
          </w:p>
        </w:tc>
        <w:tc>
          <w:tcPr>
            <w:tcW w:w="5103" w:type="dxa"/>
          </w:tcPr>
          <w:p w14:paraId="25C04CBC" w14:textId="77777777" w:rsidR="00A07045" w:rsidRPr="00567318" w:rsidRDefault="00A07045" w:rsidP="00A07045">
            <w:pPr>
              <w:rPr>
                <w:sz w:val="22"/>
              </w:rPr>
            </w:pPr>
            <w:r w:rsidRPr="00567318">
              <w:rPr>
                <w:sz w:val="22"/>
                <w:lang w:val="en-US"/>
              </w:rPr>
              <w:t>Automat Number</w:t>
            </w:r>
            <w:r w:rsidRPr="00567318">
              <w:rPr>
                <w:sz w:val="22"/>
              </w:rPr>
              <w:t>, 1036</w:t>
            </w:r>
          </w:p>
        </w:tc>
        <w:tc>
          <w:tcPr>
            <w:tcW w:w="3118" w:type="dxa"/>
          </w:tcPr>
          <w:p w14:paraId="5D4C8AE8" w14:textId="77777777" w:rsidR="00A07045" w:rsidRPr="00567318" w:rsidRDefault="00A07045" w:rsidP="00A07045">
            <w:pPr>
              <w:rPr>
                <w:sz w:val="22"/>
              </w:rPr>
            </w:pPr>
            <w:r w:rsidRPr="00567318">
              <w:rPr>
                <w:sz w:val="22"/>
                <w:lang w:val="en-US"/>
              </w:rPr>
              <w:t xml:space="preserve">A string from 1 to 20 characters long, a mandatory field if the group has the automatic data transfer feature, otherwise it should not be passed. </w:t>
            </w:r>
            <w:r w:rsidRPr="00567318">
              <w:rPr>
                <w:b/>
                <w:sz w:val="22"/>
              </w:rPr>
              <w:t>Only for vending and transport.</w:t>
            </w:r>
          </w:p>
        </w:tc>
      </w:tr>
      <w:tr w:rsidR="00A07045" w:rsidRPr="00567318" w14:paraId="6F54BE68" w14:textId="77777777" w:rsidTr="003D573F">
        <w:tc>
          <w:tcPr>
            <w:tcW w:w="2660" w:type="dxa"/>
          </w:tcPr>
          <w:p w14:paraId="488C7740" w14:textId="77777777" w:rsidR="00A07045" w:rsidRPr="00567318" w:rsidRDefault="00A07045" w:rsidP="00A07045">
            <w:pPr>
              <w:rPr>
                <w:sz w:val="22"/>
              </w:rPr>
            </w:pPr>
            <w:r w:rsidRPr="00567318">
              <w:rPr>
                <w:sz w:val="22"/>
                <w:lang w:val="en-US"/>
              </w:rPr>
              <w:t>settlementAddress</w:t>
            </w:r>
          </w:p>
        </w:tc>
        <w:tc>
          <w:tcPr>
            <w:tcW w:w="5103" w:type="dxa"/>
          </w:tcPr>
          <w:p w14:paraId="4FC79F6D" w14:textId="77777777" w:rsidR="00A07045" w:rsidRPr="00567318" w:rsidRDefault="00A07045" w:rsidP="00A07045">
            <w:pPr>
              <w:rPr>
                <w:sz w:val="22"/>
              </w:rPr>
            </w:pPr>
            <w:r w:rsidRPr="00567318">
              <w:rPr>
                <w:sz w:val="22"/>
                <w:lang w:val="en-US"/>
              </w:rPr>
              <w:t>Settlement Address</w:t>
            </w:r>
            <w:r w:rsidRPr="00567318">
              <w:rPr>
                <w:sz w:val="22"/>
              </w:rPr>
              <w:t>, 1009</w:t>
            </w:r>
          </w:p>
        </w:tc>
        <w:tc>
          <w:tcPr>
            <w:tcW w:w="3118" w:type="dxa"/>
          </w:tcPr>
          <w:p w14:paraId="383BF5E2" w14:textId="77777777" w:rsidR="00A07045" w:rsidRPr="00567318" w:rsidRDefault="00A07045" w:rsidP="00A07045">
            <w:pPr>
              <w:rPr>
                <w:sz w:val="22"/>
              </w:rPr>
            </w:pPr>
            <w:r w:rsidRPr="00567318">
              <w:rPr>
                <w:sz w:val="22"/>
                <w:lang w:val="en-US"/>
              </w:rPr>
              <w:t xml:space="preserve">A string between 1 and 243 characters long, a mandatory field if the group has the automatic data transfer feature, otherwise it should not be passed. </w:t>
            </w:r>
            <w:r w:rsidRPr="00567318">
              <w:rPr>
                <w:b/>
                <w:sz w:val="22"/>
              </w:rPr>
              <w:t>Only for vending and transport.</w:t>
            </w:r>
          </w:p>
        </w:tc>
      </w:tr>
      <w:tr w:rsidR="00A07045" w:rsidRPr="00567318" w14:paraId="1BAC166E" w14:textId="77777777" w:rsidTr="003D573F">
        <w:tc>
          <w:tcPr>
            <w:tcW w:w="2660" w:type="dxa"/>
          </w:tcPr>
          <w:p w14:paraId="21199DC9" w14:textId="77777777" w:rsidR="00A07045" w:rsidRPr="00567318" w:rsidRDefault="00A07045" w:rsidP="00A07045">
            <w:pPr>
              <w:rPr>
                <w:sz w:val="22"/>
                <w:lang w:val="en-US"/>
              </w:rPr>
            </w:pPr>
            <w:r w:rsidRPr="00567318">
              <w:rPr>
                <w:sz w:val="22"/>
                <w:lang w:val="en-US"/>
              </w:rPr>
              <w:t>settlementPlace</w:t>
            </w:r>
          </w:p>
        </w:tc>
        <w:tc>
          <w:tcPr>
            <w:tcW w:w="5103" w:type="dxa"/>
          </w:tcPr>
          <w:p w14:paraId="6EC6E130" w14:textId="77777777" w:rsidR="00A07045" w:rsidRPr="00567318" w:rsidRDefault="00A07045" w:rsidP="00A07045">
            <w:pPr>
              <w:rPr>
                <w:sz w:val="22"/>
              </w:rPr>
            </w:pPr>
            <w:r w:rsidRPr="00567318">
              <w:rPr>
                <w:sz w:val="22"/>
                <w:lang w:val="en-US"/>
              </w:rPr>
              <w:t>Settlement Place</w:t>
            </w:r>
            <w:r w:rsidRPr="00567318">
              <w:rPr>
                <w:sz w:val="22"/>
              </w:rPr>
              <w:t>, 1187</w:t>
            </w:r>
          </w:p>
        </w:tc>
        <w:tc>
          <w:tcPr>
            <w:tcW w:w="3118" w:type="dxa"/>
          </w:tcPr>
          <w:p w14:paraId="5EB9DEFA" w14:textId="77777777" w:rsidR="00A07045" w:rsidRPr="00567318" w:rsidRDefault="00A07045" w:rsidP="00A07045">
            <w:pPr>
              <w:rPr>
                <w:sz w:val="22"/>
              </w:rPr>
            </w:pPr>
            <w:r w:rsidRPr="00567318">
              <w:rPr>
                <w:sz w:val="22"/>
                <w:lang w:val="en-US"/>
              </w:rPr>
              <w:t xml:space="preserve">A string between 1 and 243 characters long, a mandatory field if the group has the automatic data transfer feature, otherwise it should not be passed. </w:t>
            </w:r>
            <w:r w:rsidRPr="00567318">
              <w:rPr>
                <w:b/>
                <w:sz w:val="22"/>
              </w:rPr>
              <w:t>Only for vending and transport.</w:t>
            </w:r>
          </w:p>
        </w:tc>
      </w:tr>
    </w:tbl>
    <w:p w14:paraId="33E54C3C" w14:textId="77777777" w:rsidR="004F178F" w:rsidRPr="00567318" w:rsidRDefault="004F178F" w:rsidP="004F178F">
      <w:pPr>
        <w:rPr>
          <w:sz w:val="22"/>
        </w:rPr>
      </w:pPr>
    </w:p>
    <w:p w14:paraId="668B2097" w14:textId="77777777" w:rsidR="00334F6E" w:rsidRPr="00567318" w:rsidRDefault="00334F6E" w:rsidP="00064711">
      <w:pPr>
        <w:rPr>
          <w:sz w:val="22"/>
          <w:lang w:val="en-US"/>
        </w:rPr>
      </w:pPr>
    </w:p>
    <w:p w14:paraId="026E4050" w14:textId="77777777" w:rsidR="00334F6E" w:rsidRPr="00567318" w:rsidRDefault="00334F6E" w:rsidP="00064711">
      <w:pPr>
        <w:rPr>
          <w:sz w:val="22"/>
          <w:lang w:val="en-US"/>
        </w:rPr>
      </w:pPr>
    </w:p>
    <w:p w14:paraId="7EAA5E34" w14:textId="77777777" w:rsidR="00064711" w:rsidRPr="00567318" w:rsidRDefault="00064711" w:rsidP="00334F6E">
      <w:pPr>
        <w:ind w:firstLine="360"/>
        <w:rPr>
          <w:sz w:val="22"/>
          <w:lang w:val="en-US"/>
        </w:rPr>
      </w:pPr>
      <w:r w:rsidRPr="00567318">
        <w:rPr>
          <w:sz w:val="22"/>
          <w:lang w:val="en-US"/>
        </w:rPr>
        <w:t>Response: API can return the following HTTP status codes</w:t>
      </w:r>
    </w:p>
    <w:p w14:paraId="68ECEADF" w14:textId="77777777" w:rsidR="00064711" w:rsidRPr="00567318" w:rsidRDefault="00064711" w:rsidP="00064711">
      <w:pPr>
        <w:pStyle w:val="a4"/>
        <w:numPr>
          <w:ilvl w:val="0"/>
          <w:numId w:val="12"/>
        </w:numPr>
        <w:rPr>
          <w:sz w:val="22"/>
          <w:lang w:val="en-US"/>
        </w:rPr>
      </w:pPr>
      <w:r w:rsidRPr="00567318">
        <w:rPr>
          <w:sz w:val="22"/>
          <w:lang w:val="en-US"/>
        </w:rPr>
        <w:t xml:space="preserve">201 Created – the </w:t>
      </w:r>
      <w:r w:rsidR="007B671D" w:rsidRPr="00567318">
        <w:rPr>
          <w:rFonts w:cs="Arial"/>
          <w:sz w:val="22"/>
          <w:lang w:val="en-US"/>
        </w:rPr>
        <w:t>receipt</w:t>
      </w:r>
      <w:r w:rsidR="007B671D" w:rsidRPr="00567318">
        <w:rPr>
          <w:sz w:val="22"/>
          <w:lang w:val="en-US"/>
        </w:rPr>
        <w:t xml:space="preserve"> </w:t>
      </w:r>
      <w:r w:rsidRPr="00567318">
        <w:rPr>
          <w:sz w:val="22"/>
          <w:lang w:val="en-US"/>
        </w:rPr>
        <w:t>was created and added to the processing queue, and the response body is empty</w:t>
      </w:r>
    </w:p>
    <w:p w14:paraId="63FB621F" w14:textId="77777777" w:rsidR="00064711" w:rsidRPr="00567318" w:rsidRDefault="00064711" w:rsidP="00064711">
      <w:pPr>
        <w:pStyle w:val="a4"/>
        <w:numPr>
          <w:ilvl w:val="0"/>
          <w:numId w:val="12"/>
        </w:numPr>
        <w:rPr>
          <w:sz w:val="22"/>
          <w:lang w:val="en-US"/>
        </w:rPr>
      </w:pPr>
      <w:r w:rsidRPr="00567318">
        <w:rPr>
          <w:sz w:val="22"/>
          <w:lang w:val="en-US"/>
        </w:rPr>
        <w:lastRenderedPageBreak/>
        <w:t>401 Unauthorized client certificate failed verification</w:t>
      </w:r>
    </w:p>
    <w:p w14:paraId="3DF03BCB" w14:textId="77777777" w:rsidR="00064711" w:rsidRPr="00567318" w:rsidRDefault="00064711" w:rsidP="00064711">
      <w:pPr>
        <w:pStyle w:val="a4"/>
        <w:numPr>
          <w:ilvl w:val="0"/>
          <w:numId w:val="12"/>
        </w:numPr>
        <w:rPr>
          <w:sz w:val="22"/>
          <w:lang w:val="en-US"/>
        </w:rPr>
      </w:pPr>
      <w:r w:rsidRPr="00567318">
        <w:rPr>
          <w:sz w:val="22"/>
          <w:lang w:val="en-US"/>
        </w:rPr>
        <w:t>409 Conflict– receipt with this ID has already been created in the system, and the response body is empty</w:t>
      </w:r>
    </w:p>
    <w:p w14:paraId="4432B03D" w14:textId="77777777" w:rsidR="00064711" w:rsidRPr="00567318" w:rsidRDefault="00064711" w:rsidP="00064711">
      <w:pPr>
        <w:pStyle w:val="a4"/>
        <w:numPr>
          <w:ilvl w:val="0"/>
          <w:numId w:val="12"/>
        </w:numPr>
        <w:rPr>
          <w:sz w:val="22"/>
          <w:lang w:val="en-US"/>
        </w:rPr>
      </w:pPr>
      <w:r w:rsidRPr="00567318">
        <w:rPr>
          <w:sz w:val="22"/>
          <w:lang w:val="en-US"/>
        </w:rPr>
        <w:t>400 Bad Request – the transmitted data contains validation errors, or the signature failed validation, response body section 2.1.2</w:t>
      </w:r>
    </w:p>
    <w:p w14:paraId="679FF7AA" w14:textId="77777777" w:rsidR="00064711" w:rsidRPr="00567318" w:rsidRDefault="00064711" w:rsidP="00064711">
      <w:pPr>
        <w:pStyle w:val="a4"/>
        <w:numPr>
          <w:ilvl w:val="0"/>
          <w:numId w:val="12"/>
        </w:numPr>
        <w:rPr>
          <w:sz w:val="22"/>
        </w:rPr>
      </w:pPr>
      <w:r w:rsidRPr="00567318">
        <w:rPr>
          <w:sz w:val="22"/>
          <w:lang w:val="en-US"/>
        </w:rPr>
        <w:t xml:space="preserve">503, Service Unavailable – the document queue is full, the response returns the Retry-After header with a timeout in seconds, after which it is necessary to repeat the request, the body of the response item 2. </w:t>
      </w:r>
      <w:r w:rsidRPr="00567318">
        <w:rPr>
          <w:sz w:val="22"/>
        </w:rPr>
        <w:t>1. 2.</w:t>
      </w:r>
    </w:p>
    <w:p w14:paraId="7EED16FC" w14:textId="77777777" w:rsidR="004F178F" w:rsidRPr="00567318" w:rsidRDefault="004F178F" w:rsidP="004F178F">
      <w:pPr>
        <w:rPr>
          <w:sz w:val="22"/>
        </w:rPr>
      </w:pPr>
    </w:p>
    <w:p w14:paraId="6897C6C4" w14:textId="77777777" w:rsidR="004F178F" w:rsidRPr="00567318" w:rsidRDefault="004F178F" w:rsidP="004F178F">
      <w:pPr>
        <w:pStyle w:val="3"/>
        <w:rPr>
          <w:rFonts w:ascii="Verdana" w:hAnsi="Verdana" w:cs="Arial"/>
          <w:lang w:val="en-US"/>
        </w:rPr>
      </w:pPr>
      <w:bookmarkStart w:id="418" w:name="_Toc507539864"/>
      <w:bookmarkStart w:id="419" w:name="_Toc59045203"/>
      <w:r w:rsidRPr="00567318">
        <w:rPr>
          <w:lang w:val="en-US"/>
        </w:rPr>
        <w:t xml:space="preserve">2.3.2 </w:t>
      </w:r>
      <w:bookmarkEnd w:id="418"/>
      <w:r w:rsidR="00E7728A" w:rsidRPr="00567318">
        <w:rPr>
          <w:lang w:val="en-US"/>
        </w:rPr>
        <w:t>Response body with request processing errors</w:t>
      </w:r>
      <w:bookmarkEnd w:id="419"/>
    </w:p>
    <w:tbl>
      <w:tblPr>
        <w:tblStyle w:val="a5"/>
        <w:tblW w:w="10283" w:type="dxa"/>
        <w:tblLook w:val="04A0" w:firstRow="1" w:lastRow="0" w:firstColumn="1" w:lastColumn="0" w:noHBand="0" w:noVBand="1"/>
      </w:tblPr>
      <w:tblGrid>
        <w:gridCol w:w="1813"/>
        <w:gridCol w:w="5150"/>
        <w:gridCol w:w="3320"/>
      </w:tblGrid>
      <w:tr w:rsidR="004F178F" w:rsidRPr="00567318" w14:paraId="6DDEBA93" w14:textId="77777777" w:rsidTr="005A1481">
        <w:tc>
          <w:tcPr>
            <w:tcW w:w="1813" w:type="dxa"/>
          </w:tcPr>
          <w:p w14:paraId="21B14BE9" w14:textId="77777777" w:rsidR="004F178F" w:rsidRPr="00567318" w:rsidRDefault="004F178F" w:rsidP="005A1481">
            <w:pPr>
              <w:rPr>
                <w:rFonts w:cs="Arial"/>
                <w:sz w:val="22"/>
                <w:lang w:val="en-US"/>
              </w:rPr>
            </w:pPr>
            <w:r w:rsidRPr="00567318">
              <w:rPr>
                <w:rFonts w:cs="Arial"/>
                <w:sz w:val="22"/>
                <w:lang w:val="en-US"/>
              </w:rPr>
              <w:t>errors</w:t>
            </w:r>
          </w:p>
        </w:tc>
        <w:tc>
          <w:tcPr>
            <w:tcW w:w="5150" w:type="dxa"/>
          </w:tcPr>
          <w:p w14:paraId="29B9E30B" w14:textId="77777777" w:rsidR="004F178F" w:rsidRPr="00567318" w:rsidRDefault="004916F7" w:rsidP="005A1481">
            <w:pPr>
              <w:rPr>
                <w:rFonts w:cs="Arial"/>
                <w:sz w:val="22"/>
                <w:lang w:val="en-US"/>
              </w:rPr>
            </w:pPr>
            <w:r w:rsidRPr="00567318">
              <w:rPr>
                <w:rFonts w:cs="Arial"/>
                <w:sz w:val="22"/>
                <w:lang w:val="en-US"/>
              </w:rPr>
              <w:t>Array of request processing errors</w:t>
            </w:r>
          </w:p>
        </w:tc>
        <w:tc>
          <w:tcPr>
            <w:tcW w:w="3320" w:type="dxa"/>
          </w:tcPr>
          <w:p w14:paraId="5B47D5B7" w14:textId="77777777" w:rsidR="004F178F" w:rsidRPr="00567318" w:rsidRDefault="004916F7" w:rsidP="005A1481">
            <w:pPr>
              <w:rPr>
                <w:rFonts w:cs="Arial"/>
                <w:sz w:val="22"/>
                <w:lang w:val="en-US"/>
              </w:rPr>
            </w:pPr>
            <w:r w:rsidRPr="00567318">
              <w:rPr>
                <w:rFonts w:cs="Arial"/>
                <w:sz w:val="22"/>
                <w:lang w:val="en-US"/>
              </w:rPr>
              <w:t xml:space="preserve">Array of </w:t>
            </w:r>
            <w:r w:rsidR="00365947" w:rsidRPr="00567318">
              <w:rPr>
                <w:rFonts w:cs="Arial"/>
                <w:sz w:val="22"/>
                <w:lang w:val="en-US"/>
              </w:rPr>
              <w:t>string</w:t>
            </w:r>
            <w:r w:rsidRPr="00567318">
              <w:rPr>
                <w:rFonts w:cs="Arial"/>
                <w:sz w:val="22"/>
                <w:lang w:val="en-US"/>
              </w:rPr>
              <w:t>s</w:t>
            </w:r>
          </w:p>
        </w:tc>
      </w:tr>
    </w:tbl>
    <w:p w14:paraId="14A8853A" w14:textId="77777777" w:rsidR="004F178F" w:rsidRPr="00567318" w:rsidRDefault="004F178F" w:rsidP="004F178F">
      <w:pPr>
        <w:rPr>
          <w:sz w:val="22"/>
        </w:rPr>
      </w:pPr>
    </w:p>
    <w:p w14:paraId="200BC43C" w14:textId="77777777" w:rsidR="004F178F" w:rsidRPr="00567318" w:rsidRDefault="004916F7" w:rsidP="004F178F">
      <w:pPr>
        <w:rPr>
          <w:sz w:val="22"/>
          <w:lang w:val="en-US"/>
        </w:rPr>
      </w:pPr>
      <w:r w:rsidRPr="00567318">
        <w:rPr>
          <w:sz w:val="22"/>
          <w:lang w:val="en-US"/>
        </w:rPr>
        <w:t>Request Example</w:t>
      </w:r>
      <w:r w:rsidR="004F178F" w:rsidRPr="00567318">
        <w:rPr>
          <w:sz w:val="22"/>
          <w:lang w:val="en-US"/>
        </w:rPr>
        <w:t>:</w:t>
      </w:r>
    </w:p>
    <w:p w14:paraId="2A3AA315" w14:textId="77777777" w:rsidR="004E637F" w:rsidRPr="007973EC" w:rsidRDefault="004E637F" w:rsidP="004E637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w:t>
      </w:r>
    </w:p>
    <w:p w14:paraId="268F27EF" w14:textId="77777777" w:rsidR="004E637F" w:rsidRPr="007973EC" w:rsidRDefault="004E637F" w:rsidP="004E637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w:t>
      </w:r>
      <w:proofErr w:type="gramStart"/>
      <w:r w:rsidRPr="007973EC">
        <w:rPr>
          <w:rFonts w:ascii="Consolas" w:hAnsi="Consolas" w:cs="Consolas"/>
          <w:color w:val="8ACCCF"/>
          <w:sz w:val="18"/>
          <w:szCs w:val="18"/>
          <w:lang w:val="en-US"/>
        </w:rPr>
        <w:t>id</w:t>
      </w:r>
      <w:proofErr w:type="gramEnd"/>
      <w:r w:rsidRPr="007973EC">
        <w:rPr>
          <w:rFonts w:ascii="Consolas" w:hAnsi="Consolas" w:cs="Consolas"/>
          <w:color w:val="8ACCCF"/>
          <w:sz w:val="18"/>
          <w:szCs w:val="18"/>
          <w:lang w:val="en-US"/>
        </w:rPr>
        <w:t>"</w:t>
      </w:r>
      <w:r w:rsidRPr="007973EC">
        <w:rPr>
          <w:rFonts w:ascii="Consolas" w:hAnsi="Consolas" w:cs="Consolas"/>
          <w:color w:val="DFDFBF"/>
          <w:sz w:val="18"/>
          <w:szCs w:val="18"/>
          <w:lang w:val="en-US"/>
        </w:rPr>
        <w:t>: </w:t>
      </w:r>
      <w:r w:rsidRPr="007973EC">
        <w:rPr>
          <w:rFonts w:ascii="Consolas" w:hAnsi="Consolas" w:cs="Consolas"/>
          <w:color w:val="DFAF8F"/>
          <w:sz w:val="18"/>
          <w:szCs w:val="18"/>
          <w:lang w:val="en-US"/>
        </w:rPr>
        <w:t>"12345678990"</w:t>
      </w:r>
      <w:r w:rsidRPr="007973EC">
        <w:rPr>
          <w:rFonts w:ascii="Consolas" w:hAnsi="Consolas" w:cs="Consolas"/>
          <w:color w:val="DFDFBF"/>
          <w:sz w:val="18"/>
          <w:szCs w:val="18"/>
          <w:lang w:val="en-US"/>
        </w:rPr>
        <w:t>,</w:t>
      </w:r>
    </w:p>
    <w:p w14:paraId="5CFBC45A" w14:textId="77777777" w:rsidR="004E637F" w:rsidRPr="007973EC" w:rsidRDefault="004E637F" w:rsidP="004E637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w:t>
      </w:r>
      <w:proofErr w:type="gramStart"/>
      <w:r w:rsidRPr="007973EC">
        <w:rPr>
          <w:rFonts w:ascii="Consolas" w:hAnsi="Consolas" w:cs="Consolas"/>
          <w:color w:val="8ACCCF"/>
          <w:sz w:val="18"/>
          <w:szCs w:val="18"/>
          <w:lang w:val="en-US"/>
        </w:rPr>
        <w:t>inn</w:t>
      </w:r>
      <w:proofErr w:type="gramEnd"/>
      <w:r w:rsidRPr="007973EC">
        <w:rPr>
          <w:rFonts w:ascii="Consolas" w:hAnsi="Consolas" w:cs="Consolas"/>
          <w:color w:val="8ACCCF"/>
          <w:sz w:val="18"/>
          <w:szCs w:val="18"/>
          <w:lang w:val="en-US"/>
        </w:rPr>
        <w:t>"</w:t>
      </w:r>
      <w:r w:rsidRPr="007973EC">
        <w:rPr>
          <w:rFonts w:ascii="Consolas" w:hAnsi="Consolas" w:cs="Consolas"/>
          <w:color w:val="DFDFBF"/>
          <w:sz w:val="18"/>
          <w:szCs w:val="18"/>
          <w:lang w:val="en-US"/>
        </w:rPr>
        <w:t>: </w:t>
      </w:r>
      <w:r w:rsidRPr="007973EC">
        <w:rPr>
          <w:rFonts w:ascii="Consolas" w:hAnsi="Consolas" w:cs="Consolas"/>
          <w:color w:val="DFAF8F"/>
          <w:sz w:val="18"/>
          <w:szCs w:val="18"/>
          <w:lang w:val="en-US"/>
        </w:rPr>
        <w:t>"123456789012"</w:t>
      </w:r>
      <w:r w:rsidRPr="007973EC">
        <w:rPr>
          <w:rFonts w:ascii="Consolas" w:hAnsi="Consolas" w:cs="Consolas"/>
          <w:color w:val="DFDFBF"/>
          <w:sz w:val="18"/>
          <w:szCs w:val="18"/>
          <w:lang w:val="en-US"/>
        </w:rPr>
        <w:t>,</w:t>
      </w:r>
    </w:p>
    <w:p w14:paraId="41A8AA4E" w14:textId="77777777" w:rsidR="004E637F" w:rsidRPr="007973EC" w:rsidRDefault="004E637F" w:rsidP="004E637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w:t>
      </w:r>
      <w:proofErr w:type="gramStart"/>
      <w:r w:rsidRPr="007973EC">
        <w:rPr>
          <w:rFonts w:ascii="Consolas" w:hAnsi="Consolas" w:cs="Consolas"/>
          <w:color w:val="8ACCCF"/>
          <w:sz w:val="18"/>
          <w:szCs w:val="18"/>
          <w:lang w:val="en-US"/>
        </w:rPr>
        <w:t>group</w:t>
      </w:r>
      <w:proofErr w:type="gramEnd"/>
      <w:r w:rsidRPr="007973EC">
        <w:rPr>
          <w:rFonts w:ascii="Consolas" w:hAnsi="Consolas" w:cs="Consolas"/>
          <w:color w:val="8ACCCF"/>
          <w:sz w:val="18"/>
          <w:szCs w:val="18"/>
          <w:lang w:val="en-US"/>
        </w:rPr>
        <w:t>"</w:t>
      </w:r>
      <w:r w:rsidRPr="007973EC">
        <w:rPr>
          <w:rFonts w:ascii="Consolas" w:hAnsi="Consolas" w:cs="Consolas"/>
          <w:color w:val="DFDFBF"/>
          <w:sz w:val="18"/>
          <w:szCs w:val="18"/>
          <w:lang w:val="en-US"/>
        </w:rPr>
        <w:t>: </w:t>
      </w:r>
      <w:r w:rsidRPr="007973EC">
        <w:rPr>
          <w:rFonts w:ascii="Consolas" w:hAnsi="Consolas" w:cs="Consolas"/>
          <w:color w:val="DFAF8F"/>
          <w:sz w:val="18"/>
          <w:szCs w:val="18"/>
          <w:lang w:val="en-US"/>
        </w:rPr>
        <w:t>"Main"</w:t>
      </w:r>
      <w:r w:rsidRPr="007973EC">
        <w:rPr>
          <w:rFonts w:ascii="Consolas" w:hAnsi="Consolas" w:cs="Consolas"/>
          <w:color w:val="DFDFBF"/>
          <w:sz w:val="18"/>
          <w:szCs w:val="18"/>
          <w:lang w:val="en-US"/>
        </w:rPr>
        <w:t>,</w:t>
      </w:r>
    </w:p>
    <w:p w14:paraId="7E9A449B" w14:textId="77777777" w:rsidR="004E637F" w:rsidRPr="007973EC" w:rsidRDefault="004E637F" w:rsidP="004E637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w:t>
      </w:r>
      <w:proofErr w:type="gramStart"/>
      <w:r w:rsidRPr="007973EC">
        <w:rPr>
          <w:rFonts w:ascii="Consolas" w:hAnsi="Consolas" w:cs="Consolas"/>
          <w:color w:val="8ACCCF"/>
          <w:sz w:val="18"/>
          <w:szCs w:val="18"/>
          <w:lang w:val="en-US"/>
        </w:rPr>
        <w:t>content</w:t>
      </w:r>
      <w:proofErr w:type="gramEnd"/>
      <w:r w:rsidRPr="007973EC">
        <w:rPr>
          <w:rFonts w:ascii="Consolas" w:hAnsi="Consolas" w:cs="Consolas"/>
          <w:color w:val="8ACCCF"/>
          <w:sz w:val="18"/>
          <w:szCs w:val="18"/>
          <w:lang w:val="en-US"/>
        </w:rPr>
        <w:t>"</w:t>
      </w:r>
      <w:r w:rsidRPr="007973EC">
        <w:rPr>
          <w:rFonts w:ascii="Consolas" w:hAnsi="Consolas" w:cs="Consolas"/>
          <w:color w:val="DFDFBF"/>
          <w:sz w:val="18"/>
          <w:szCs w:val="18"/>
          <w:lang w:val="en-US"/>
        </w:rPr>
        <w:t>: {</w:t>
      </w:r>
    </w:p>
    <w:p w14:paraId="7F46D914" w14:textId="77777777" w:rsidR="004E637F" w:rsidRPr="007973EC" w:rsidRDefault="004E637F" w:rsidP="004E637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w:t>
      </w:r>
      <w:proofErr w:type="gramStart"/>
      <w:r w:rsidRPr="007973EC">
        <w:rPr>
          <w:rFonts w:ascii="Consolas" w:hAnsi="Consolas" w:cs="Consolas"/>
          <w:color w:val="8ACCCF"/>
          <w:sz w:val="18"/>
          <w:szCs w:val="18"/>
          <w:lang w:val="en-US"/>
        </w:rPr>
        <w:t>correctionType</w:t>
      </w:r>
      <w:proofErr w:type="gramEnd"/>
      <w:r w:rsidRPr="007973EC">
        <w:rPr>
          <w:rFonts w:ascii="Consolas" w:hAnsi="Consolas" w:cs="Consolas"/>
          <w:color w:val="8ACCCF"/>
          <w:sz w:val="18"/>
          <w:szCs w:val="18"/>
          <w:lang w:val="en-US"/>
        </w:rPr>
        <w:t>"</w:t>
      </w:r>
      <w:r w:rsidRPr="007973EC">
        <w:rPr>
          <w:rFonts w:ascii="Consolas" w:hAnsi="Consolas" w:cs="Consolas"/>
          <w:color w:val="DFDFBF"/>
          <w:sz w:val="18"/>
          <w:szCs w:val="18"/>
          <w:lang w:val="en-US"/>
        </w:rPr>
        <w:t>: </w:t>
      </w:r>
      <w:r w:rsidRPr="007973EC">
        <w:rPr>
          <w:rFonts w:ascii="Consolas" w:hAnsi="Consolas" w:cs="Consolas"/>
          <w:color w:val="6E96BE"/>
          <w:sz w:val="18"/>
          <w:szCs w:val="18"/>
          <w:lang w:val="en-US"/>
        </w:rPr>
        <w:t>1</w:t>
      </w:r>
      <w:r w:rsidRPr="007973EC">
        <w:rPr>
          <w:rFonts w:ascii="Consolas" w:hAnsi="Consolas" w:cs="Consolas"/>
          <w:color w:val="DFDFBF"/>
          <w:sz w:val="18"/>
          <w:szCs w:val="18"/>
          <w:lang w:val="en-US"/>
        </w:rPr>
        <w:t>,</w:t>
      </w:r>
    </w:p>
    <w:p w14:paraId="5C02CE53" w14:textId="77777777" w:rsidR="004E637F" w:rsidRPr="003143FB" w:rsidRDefault="004E637F" w:rsidP="004E637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w:t>
      </w:r>
      <w:proofErr w:type="gramStart"/>
      <w:r w:rsidRPr="007973EC">
        <w:rPr>
          <w:rFonts w:ascii="Consolas" w:hAnsi="Consolas" w:cs="Consolas"/>
          <w:color w:val="8ACCCF"/>
          <w:sz w:val="18"/>
          <w:szCs w:val="18"/>
          <w:lang w:val="en-US"/>
        </w:rPr>
        <w:t>type</w:t>
      </w:r>
      <w:proofErr w:type="gramEnd"/>
      <w:r w:rsidRPr="007973EC">
        <w:rPr>
          <w:rFonts w:ascii="Consolas" w:hAnsi="Consolas" w:cs="Consolas"/>
          <w:color w:val="8ACCCF"/>
          <w:sz w:val="18"/>
          <w:szCs w:val="18"/>
          <w:lang w:val="en-US"/>
        </w:rPr>
        <w:t>"</w:t>
      </w:r>
      <w:r w:rsidRPr="007973EC">
        <w:rPr>
          <w:rFonts w:ascii="Consolas" w:hAnsi="Consolas" w:cs="Consolas"/>
          <w:color w:val="DFDFBF"/>
          <w:sz w:val="18"/>
          <w:szCs w:val="18"/>
          <w:lang w:val="en-US"/>
        </w:rPr>
        <w:t>: </w:t>
      </w:r>
      <w:r w:rsidRPr="007973EC">
        <w:rPr>
          <w:rFonts w:ascii="Consolas" w:hAnsi="Consolas" w:cs="Consolas"/>
          <w:color w:val="6E96BE"/>
          <w:sz w:val="18"/>
          <w:szCs w:val="18"/>
          <w:lang w:val="en-US"/>
        </w:rPr>
        <w:t>1</w:t>
      </w:r>
      <w:r w:rsidRPr="007973EC">
        <w:rPr>
          <w:rFonts w:ascii="Consolas" w:hAnsi="Consolas" w:cs="Consolas"/>
          <w:color w:val="DFDFBF"/>
          <w:sz w:val="18"/>
          <w:szCs w:val="18"/>
          <w:lang w:val="en-US"/>
        </w:rPr>
        <w:t>,</w:t>
      </w:r>
    </w:p>
    <w:p w14:paraId="72B21BF1" w14:textId="77777777" w:rsidR="004E637F" w:rsidRPr="007973EC" w:rsidRDefault="004E637F" w:rsidP="004E637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w:t>
      </w:r>
      <w:proofErr w:type="gramStart"/>
      <w:r w:rsidRPr="007973EC">
        <w:rPr>
          <w:rFonts w:ascii="Consolas" w:hAnsi="Consolas" w:cs="Consolas"/>
          <w:color w:val="8ACCCF"/>
          <w:sz w:val="18"/>
          <w:szCs w:val="18"/>
          <w:lang w:val="en-US"/>
        </w:rPr>
        <w:t>causeDocumentDate</w:t>
      </w:r>
      <w:proofErr w:type="gramEnd"/>
      <w:r w:rsidRPr="007973EC">
        <w:rPr>
          <w:rFonts w:ascii="Consolas" w:hAnsi="Consolas" w:cs="Consolas"/>
          <w:color w:val="8ACCCF"/>
          <w:sz w:val="18"/>
          <w:szCs w:val="18"/>
          <w:lang w:val="en-US"/>
        </w:rPr>
        <w:t>"</w:t>
      </w:r>
      <w:r w:rsidRPr="007973EC">
        <w:rPr>
          <w:rFonts w:ascii="Consolas" w:hAnsi="Consolas" w:cs="Consolas"/>
          <w:color w:val="DFDFBF"/>
          <w:sz w:val="18"/>
          <w:szCs w:val="18"/>
          <w:lang w:val="en-US"/>
        </w:rPr>
        <w:t>: </w:t>
      </w:r>
      <w:r w:rsidRPr="007973EC">
        <w:rPr>
          <w:rFonts w:ascii="Consolas" w:hAnsi="Consolas" w:cs="Consolas"/>
          <w:color w:val="DFAF8F"/>
          <w:sz w:val="18"/>
          <w:szCs w:val="18"/>
          <w:lang w:val="en-US"/>
        </w:rPr>
        <w:t>"2017-08-10T00:00:00"</w:t>
      </w:r>
      <w:r w:rsidRPr="007973EC">
        <w:rPr>
          <w:rFonts w:ascii="Consolas" w:hAnsi="Consolas" w:cs="Consolas"/>
          <w:color w:val="DFDFBF"/>
          <w:sz w:val="18"/>
          <w:szCs w:val="18"/>
          <w:lang w:val="en-US"/>
        </w:rPr>
        <w:t>,</w:t>
      </w:r>
    </w:p>
    <w:p w14:paraId="35E6EBEE" w14:textId="77777777" w:rsidR="004E637F" w:rsidRPr="007973EC" w:rsidRDefault="004E637F" w:rsidP="004E637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w:t>
      </w:r>
      <w:proofErr w:type="gramStart"/>
      <w:r w:rsidRPr="007973EC">
        <w:rPr>
          <w:rFonts w:ascii="Consolas" w:hAnsi="Consolas" w:cs="Consolas"/>
          <w:color w:val="8ACCCF"/>
          <w:sz w:val="18"/>
          <w:szCs w:val="18"/>
          <w:lang w:val="en-US"/>
        </w:rPr>
        <w:t>causeDocumentNumber</w:t>
      </w:r>
      <w:proofErr w:type="gramEnd"/>
      <w:r w:rsidRPr="007973EC">
        <w:rPr>
          <w:rFonts w:ascii="Consolas" w:hAnsi="Consolas" w:cs="Consolas"/>
          <w:color w:val="8ACCCF"/>
          <w:sz w:val="18"/>
          <w:szCs w:val="18"/>
          <w:lang w:val="en-US"/>
        </w:rPr>
        <w:t>"</w:t>
      </w:r>
      <w:r w:rsidRPr="007973EC">
        <w:rPr>
          <w:rFonts w:ascii="Consolas" w:hAnsi="Consolas" w:cs="Consolas"/>
          <w:color w:val="DFDFBF"/>
          <w:sz w:val="18"/>
          <w:szCs w:val="18"/>
          <w:lang w:val="en-US"/>
        </w:rPr>
        <w:t>: </w:t>
      </w:r>
      <w:r w:rsidRPr="007973EC">
        <w:rPr>
          <w:rFonts w:ascii="Consolas" w:hAnsi="Consolas" w:cs="Consolas"/>
          <w:color w:val="DFAF8F"/>
          <w:sz w:val="18"/>
          <w:szCs w:val="18"/>
          <w:lang w:val="en-US"/>
        </w:rPr>
        <w:t>"</w:t>
      </w:r>
      <w:r w:rsidRPr="007973EC">
        <w:rPr>
          <w:rFonts w:ascii="Consolas" w:hAnsi="Consolas" w:cs="Consolas"/>
          <w:color w:val="DFAF8F"/>
          <w:sz w:val="18"/>
          <w:szCs w:val="18"/>
        </w:rPr>
        <w:t>ФЗ</w:t>
      </w:r>
      <w:r w:rsidRPr="007973EC">
        <w:rPr>
          <w:rFonts w:ascii="Consolas" w:hAnsi="Consolas" w:cs="Consolas"/>
          <w:color w:val="DFAF8F"/>
          <w:sz w:val="18"/>
          <w:szCs w:val="18"/>
          <w:lang w:val="en-US"/>
        </w:rPr>
        <w:t>-54"</w:t>
      </w:r>
      <w:r w:rsidRPr="007973EC">
        <w:rPr>
          <w:rFonts w:ascii="Consolas" w:hAnsi="Consolas" w:cs="Consolas"/>
          <w:color w:val="DFDFBF"/>
          <w:sz w:val="18"/>
          <w:szCs w:val="18"/>
          <w:lang w:val="en-US"/>
        </w:rPr>
        <w:t>,</w:t>
      </w:r>
    </w:p>
    <w:p w14:paraId="76F5DB34" w14:textId="77777777" w:rsidR="004E637F" w:rsidRPr="007973EC" w:rsidRDefault="004E637F" w:rsidP="004E637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w:t>
      </w:r>
      <w:proofErr w:type="gramStart"/>
      <w:r w:rsidRPr="007973EC">
        <w:rPr>
          <w:rFonts w:ascii="Consolas" w:hAnsi="Consolas" w:cs="Consolas"/>
          <w:color w:val="8ACCCF"/>
          <w:sz w:val="18"/>
          <w:szCs w:val="18"/>
          <w:lang w:val="en-US"/>
        </w:rPr>
        <w:t>totalSum</w:t>
      </w:r>
      <w:proofErr w:type="gramEnd"/>
      <w:r w:rsidRPr="007973EC">
        <w:rPr>
          <w:rFonts w:ascii="Consolas" w:hAnsi="Consolas" w:cs="Consolas"/>
          <w:color w:val="8ACCCF"/>
          <w:sz w:val="18"/>
          <w:szCs w:val="18"/>
          <w:lang w:val="en-US"/>
        </w:rPr>
        <w:t>"</w:t>
      </w:r>
      <w:r w:rsidRPr="007973EC">
        <w:rPr>
          <w:rFonts w:ascii="Consolas" w:hAnsi="Consolas" w:cs="Consolas"/>
          <w:color w:val="DFDFBF"/>
          <w:sz w:val="18"/>
          <w:szCs w:val="18"/>
          <w:lang w:val="en-US"/>
        </w:rPr>
        <w:t>: </w:t>
      </w:r>
      <w:r w:rsidRPr="007973EC">
        <w:rPr>
          <w:rFonts w:ascii="Consolas" w:hAnsi="Consolas" w:cs="Consolas"/>
          <w:color w:val="6E96BE"/>
          <w:sz w:val="18"/>
          <w:szCs w:val="18"/>
          <w:lang w:val="en-US"/>
        </w:rPr>
        <w:t>17.25</w:t>
      </w:r>
      <w:r w:rsidRPr="007973EC">
        <w:rPr>
          <w:rFonts w:ascii="Consolas" w:hAnsi="Consolas" w:cs="Consolas"/>
          <w:color w:val="DFDFBF"/>
          <w:sz w:val="18"/>
          <w:szCs w:val="18"/>
          <w:lang w:val="en-US"/>
        </w:rPr>
        <w:t>,</w:t>
      </w:r>
    </w:p>
    <w:p w14:paraId="50E7609C" w14:textId="77777777" w:rsidR="004E637F" w:rsidRPr="007973EC" w:rsidRDefault="004E637F" w:rsidP="004E637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w:t>
      </w:r>
      <w:proofErr w:type="gramStart"/>
      <w:r w:rsidRPr="007973EC">
        <w:rPr>
          <w:rFonts w:ascii="Consolas" w:hAnsi="Consolas" w:cs="Consolas"/>
          <w:color w:val="8ACCCF"/>
          <w:sz w:val="18"/>
          <w:szCs w:val="18"/>
          <w:lang w:val="en-US"/>
        </w:rPr>
        <w:t>cashSum</w:t>
      </w:r>
      <w:proofErr w:type="gramEnd"/>
      <w:r w:rsidRPr="007973EC">
        <w:rPr>
          <w:rFonts w:ascii="Consolas" w:hAnsi="Consolas" w:cs="Consolas"/>
          <w:color w:val="8ACCCF"/>
          <w:sz w:val="18"/>
          <w:szCs w:val="18"/>
          <w:lang w:val="en-US"/>
        </w:rPr>
        <w:t>"</w:t>
      </w:r>
      <w:r w:rsidRPr="007973EC">
        <w:rPr>
          <w:rFonts w:ascii="Consolas" w:hAnsi="Consolas" w:cs="Consolas"/>
          <w:color w:val="DFDFBF"/>
          <w:sz w:val="18"/>
          <w:szCs w:val="18"/>
          <w:lang w:val="en-US"/>
        </w:rPr>
        <w:t>: </w:t>
      </w:r>
      <w:r w:rsidRPr="007973EC">
        <w:rPr>
          <w:rFonts w:ascii="Consolas" w:hAnsi="Consolas" w:cs="Consolas"/>
          <w:color w:val="6E96BE"/>
          <w:sz w:val="18"/>
          <w:szCs w:val="18"/>
          <w:lang w:val="en-US"/>
        </w:rPr>
        <w:t>1.23</w:t>
      </w:r>
      <w:r w:rsidRPr="007973EC">
        <w:rPr>
          <w:rFonts w:ascii="Consolas" w:hAnsi="Consolas" w:cs="Consolas"/>
          <w:color w:val="DFDFBF"/>
          <w:sz w:val="18"/>
          <w:szCs w:val="18"/>
          <w:lang w:val="en-US"/>
        </w:rPr>
        <w:t>,</w:t>
      </w:r>
    </w:p>
    <w:p w14:paraId="5772314A" w14:textId="77777777" w:rsidR="004E637F" w:rsidRPr="007973EC" w:rsidRDefault="004E637F" w:rsidP="004E637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w:t>
      </w:r>
      <w:proofErr w:type="gramStart"/>
      <w:r w:rsidRPr="007973EC">
        <w:rPr>
          <w:rFonts w:ascii="Consolas" w:hAnsi="Consolas" w:cs="Consolas"/>
          <w:color w:val="8ACCCF"/>
          <w:sz w:val="18"/>
          <w:szCs w:val="18"/>
          <w:lang w:val="en-US"/>
        </w:rPr>
        <w:t>eCashSum</w:t>
      </w:r>
      <w:proofErr w:type="gramEnd"/>
      <w:r w:rsidRPr="007973EC">
        <w:rPr>
          <w:rFonts w:ascii="Consolas" w:hAnsi="Consolas" w:cs="Consolas"/>
          <w:color w:val="8ACCCF"/>
          <w:sz w:val="18"/>
          <w:szCs w:val="18"/>
          <w:lang w:val="en-US"/>
        </w:rPr>
        <w:t>"</w:t>
      </w:r>
      <w:r w:rsidRPr="007973EC">
        <w:rPr>
          <w:rFonts w:ascii="Consolas" w:hAnsi="Consolas" w:cs="Consolas"/>
          <w:color w:val="DFDFBF"/>
          <w:sz w:val="18"/>
          <w:szCs w:val="18"/>
          <w:lang w:val="en-US"/>
        </w:rPr>
        <w:t>: </w:t>
      </w:r>
      <w:r w:rsidRPr="007973EC">
        <w:rPr>
          <w:rFonts w:ascii="Consolas" w:hAnsi="Consolas" w:cs="Consolas"/>
          <w:color w:val="6E96BE"/>
          <w:sz w:val="18"/>
          <w:szCs w:val="18"/>
          <w:lang w:val="en-US"/>
        </w:rPr>
        <w:t>2.34</w:t>
      </w:r>
      <w:r w:rsidRPr="007973EC">
        <w:rPr>
          <w:rFonts w:ascii="Consolas" w:hAnsi="Consolas" w:cs="Consolas"/>
          <w:color w:val="DFDFBF"/>
          <w:sz w:val="18"/>
          <w:szCs w:val="18"/>
          <w:lang w:val="en-US"/>
        </w:rPr>
        <w:t>,</w:t>
      </w:r>
    </w:p>
    <w:p w14:paraId="52D9BDF2" w14:textId="77777777" w:rsidR="004E637F" w:rsidRPr="007973EC" w:rsidRDefault="004E637F" w:rsidP="004E637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w:t>
      </w:r>
      <w:proofErr w:type="gramStart"/>
      <w:r w:rsidRPr="007973EC">
        <w:rPr>
          <w:rFonts w:ascii="Consolas" w:hAnsi="Consolas" w:cs="Consolas"/>
          <w:color w:val="8ACCCF"/>
          <w:sz w:val="18"/>
          <w:szCs w:val="18"/>
          <w:lang w:val="en-US"/>
        </w:rPr>
        <w:t>prepaymentSum</w:t>
      </w:r>
      <w:proofErr w:type="gramEnd"/>
      <w:r w:rsidRPr="007973EC">
        <w:rPr>
          <w:rFonts w:ascii="Consolas" w:hAnsi="Consolas" w:cs="Consolas"/>
          <w:color w:val="8ACCCF"/>
          <w:sz w:val="18"/>
          <w:szCs w:val="18"/>
          <w:lang w:val="en-US"/>
        </w:rPr>
        <w:t>"</w:t>
      </w:r>
      <w:r w:rsidRPr="007973EC">
        <w:rPr>
          <w:rFonts w:ascii="Consolas" w:hAnsi="Consolas" w:cs="Consolas"/>
          <w:color w:val="DFDFBF"/>
          <w:sz w:val="18"/>
          <w:szCs w:val="18"/>
          <w:lang w:val="en-US"/>
        </w:rPr>
        <w:t>: </w:t>
      </w:r>
      <w:r w:rsidRPr="007973EC">
        <w:rPr>
          <w:rFonts w:ascii="Consolas" w:hAnsi="Consolas" w:cs="Consolas"/>
          <w:color w:val="6E96BE"/>
          <w:sz w:val="18"/>
          <w:szCs w:val="18"/>
          <w:lang w:val="en-US"/>
        </w:rPr>
        <w:t>5.67</w:t>
      </w:r>
      <w:r w:rsidRPr="007973EC">
        <w:rPr>
          <w:rFonts w:ascii="Consolas" w:hAnsi="Consolas" w:cs="Consolas"/>
          <w:color w:val="DFDFBF"/>
          <w:sz w:val="18"/>
          <w:szCs w:val="18"/>
          <w:lang w:val="en-US"/>
        </w:rPr>
        <w:t>,</w:t>
      </w:r>
    </w:p>
    <w:p w14:paraId="0658D37F" w14:textId="77777777" w:rsidR="004E637F" w:rsidRPr="007973EC" w:rsidRDefault="004E637F" w:rsidP="004E637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w:t>
      </w:r>
      <w:proofErr w:type="gramStart"/>
      <w:r w:rsidRPr="007973EC">
        <w:rPr>
          <w:rFonts w:ascii="Consolas" w:hAnsi="Consolas" w:cs="Consolas"/>
          <w:color w:val="8ACCCF"/>
          <w:sz w:val="18"/>
          <w:szCs w:val="18"/>
          <w:lang w:val="en-US"/>
        </w:rPr>
        <w:t>postpaymentSum</w:t>
      </w:r>
      <w:proofErr w:type="gramEnd"/>
      <w:r w:rsidRPr="007973EC">
        <w:rPr>
          <w:rFonts w:ascii="Consolas" w:hAnsi="Consolas" w:cs="Consolas"/>
          <w:color w:val="8ACCCF"/>
          <w:sz w:val="18"/>
          <w:szCs w:val="18"/>
          <w:lang w:val="en-US"/>
        </w:rPr>
        <w:t>"</w:t>
      </w:r>
      <w:r w:rsidRPr="007973EC">
        <w:rPr>
          <w:rFonts w:ascii="Consolas" w:hAnsi="Consolas" w:cs="Consolas"/>
          <w:color w:val="DFDFBF"/>
          <w:sz w:val="18"/>
          <w:szCs w:val="18"/>
          <w:lang w:val="en-US"/>
        </w:rPr>
        <w:t>: </w:t>
      </w:r>
      <w:r w:rsidRPr="007973EC">
        <w:rPr>
          <w:rFonts w:ascii="Consolas" w:hAnsi="Consolas" w:cs="Consolas"/>
          <w:color w:val="6E96BE"/>
          <w:sz w:val="18"/>
          <w:szCs w:val="18"/>
          <w:lang w:val="en-US"/>
        </w:rPr>
        <w:t>4.56</w:t>
      </w:r>
      <w:r w:rsidRPr="007973EC">
        <w:rPr>
          <w:rFonts w:ascii="Consolas" w:hAnsi="Consolas" w:cs="Consolas"/>
          <w:color w:val="DFDFBF"/>
          <w:sz w:val="18"/>
          <w:szCs w:val="18"/>
          <w:lang w:val="en-US"/>
        </w:rPr>
        <w:t>,</w:t>
      </w:r>
    </w:p>
    <w:p w14:paraId="18B655CD" w14:textId="77777777" w:rsidR="004E637F" w:rsidRPr="007973EC" w:rsidRDefault="004E637F" w:rsidP="004E637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w:t>
      </w:r>
      <w:proofErr w:type="gramStart"/>
      <w:r w:rsidRPr="007973EC">
        <w:rPr>
          <w:rFonts w:ascii="Consolas" w:hAnsi="Consolas" w:cs="Consolas"/>
          <w:color w:val="8ACCCF"/>
          <w:sz w:val="18"/>
          <w:szCs w:val="18"/>
          <w:lang w:val="en-US"/>
        </w:rPr>
        <w:t>otherPaymentTypeSum</w:t>
      </w:r>
      <w:proofErr w:type="gramEnd"/>
      <w:r w:rsidRPr="007973EC">
        <w:rPr>
          <w:rFonts w:ascii="Consolas" w:hAnsi="Consolas" w:cs="Consolas"/>
          <w:color w:val="8ACCCF"/>
          <w:sz w:val="18"/>
          <w:szCs w:val="18"/>
          <w:lang w:val="en-US"/>
        </w:rPr>
        <w:t>"</w:t>
      </w:r>
      <w:r w:rsidRPr="007973EC">
        <w:rPr>
          <w:rFonts w:ascii="Consolas" w:hAnsi="Consolas" w:cs="Consolas"/>
          <w:color w:val="DFDFBF"/>
          <w:sz w:val="18"/>
          <w:szCs w:val="18"/>
          <w:lang w:val="en-US"/>
        </w:rPr>
        <w:t>: </w:t>
      </w:r>
      <w:r w:rsidRPr="007973EC">
        <w:rPr>
          <w:rFonts w:ascii="Consolas" w:hAnsi="Consolas" w:cs="Consolas"/>
          <w:color w:val="6E96BE"/>
          <w:sz w:val="18"/>
          <w:szCs w:val="18"/>
          <w:lang w:val="en-US"/>
        </w:rPr>
        <w:t>3.45</w:t>
      </w:r>
      <w:r w:rsidRPr="007973EC">
        <w:rPr>
          <w:rFonts w:ascii="Consolas" w:hAnsi="Consolas" w:cs="Consolas"/>
          <w:color w:val="DFDFBF"/>
          <w:sz w:val="18"/>
          <w:szCs w:val="18"/>
          <w:lang w:val="en-US"/>
        </w:rPr>
        <w:t>,</w:t>
      </w:r>
    </w:p>
    <w:p w14:paraId="260668D3" w14:textId="77777777" w:rsidR="004E637F" w:rsidRPr="007973EC" w:rsidRDefault="004E637F" w:rsidP="004E637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"tax1Sum"</w:t>
      </w:r>
      <w:r w:rsidRPr="007973EC">
        <w:rPr>
          <w:rFonts w:ascii="Consolas" w:hAnsi="Consolas" w:cs="Consolas"/>
          <w:color w:val="DFDFBF"/>
          <w:sz w:val="18"/>
          <w:szCs w:val="18"/>
          <w:lang w:val="en-US"/>
        </w:rPr>
        <w:t>: </w:t>
      </w:r>
      <w:r w:rsidRPr="007973EC">
        <w:rPr>
          <w:rFonts w:ascii="Consolas" w:hAnsi="Consolas" w:cs="Consolas"/>
          <w:color w:val="6E96BE"/>
          <w:sz w:val="18"/>
          <w:szCs w:val="18"/>
          <w:lang w:val="en-US"/>
        </w:rPr>
        <w:t>1.34</w:t>
      </w:r>
      <w:r w:rsidRPr="007973EC">
        <w:rPr>
          <w:rFonts w:ascii="Consolas" w:hAnsi="Consolas" w:cs="Consolas"/>
          <w:color w:val="DFDFBF"/>
          <w:sz w:val="18"/>
          <w:szCs w:val="18"/>
          <w:lang w:val="en-US"/>
        </w:rPr>
        <w:t>,</w:t>
      </w:r>
    </w:p>
    <w:p w14:paraId="5EF027D7" w14:textId="77777777" w:rsidR="004E637F" w:rsidRPr="007973EC" w:rsidRDefault="004E637F" w:rsidP="004E637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"tax2Sum"</w:t>
      </w:r>
      <w:r w:rsidRPr="007973EC">
        <w:rPr>
          <w:rFonts w:ascii="Consolas" w:hAnsi="Consolas" w:cs="Consolas"/>
          <w:color w:val="DFDFBF"/>
          <w:sz w:val="18"/>
          <w:szCs w:val="18"/>
          <w:lang w:val="en-US"/>
        </w:rPr>
        <w:t>: </w:t>
      </w:r>
      <w:r w:rsidRPr="007973EC">
        <w:rPr>
          <w:rFonts w:ascii="Consolas" w:hAnsi="Consolas" w:cs="Consolas"/>
          <w:color w:val="6E96BE"/>
          <w:sz w:val="18"/>
          <w:szCs w:val="18"/>
          <w:lang w:val="en-US"/>
        </w:rPr>
        <w:t>2.34</w:t>
      </w:r>
      <w:r w:rsidRPr="007973EC">
        <w:rPr>
          <w:rFonts w:ascii="Consolas" w:hAnsi="Consolas" w:cs="Consolas"/>
          <w:color w:val="DFDFBF"/>
          <w:sz w:val="18"/>
          <w:szCs w:val="18"/>
          <w:lang w:val="en-US"/>
        </w:rPr>
        <w:t>,</w:t>
      </w:r>
    </w:p>
    <w:p w14:paraId="3E353DFE" w14:textId="77777777" w:rsidR="004E637F" w:rsidRPr="007973EC" w:rsidRDefault="004E637F" w:rsidP="004E637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"tax3Sum"</w:t>
      </w:r>
      <w:r w:rsidRPr="007973EC">
        <w:rPr>
          <w:rFonts w:ascii="Consolas" w:hAnsi="Consolas" w:cs="Consolas"/>
          <w:color w:val="DFDFBF"/>
          <w:sz w:val="18"/>
          <w:szCs w:val="18"/>
          <w:lang w:val="en-US"/>
        </w:rPr>
        <w:t>: </w:t>
      </w:r>
      <w:r w:rsidRPr="007973EC">
        <w:rPr>
          <w:rFonts w:ascii="Consolas" w:hAnsi="Consolas" w:cs="Consolas"/>
          <w:color w:val="6E96BE"/>
          <w:sz w:val="18"/>
          <w:szCs w:val="18"/>
          <w:lang w:val="en-US"/>
        </w:rPr>
        <w:t>3.34</w:t>
      </w:r>
      <w:r w:rsidRPr="007973EC">
        <w:rPr>
          <w:rFonts w:ascii="Consolas" w:hAnsi="Consolas" w:cs="Consolas"/>
          <w:color w:val="DFDFBF"/>
          <w:sz w:val="18"/>
          <w:szCs w:val="18"/>
          <w:lang w:val="en-US"/>
        </w:rPr>
        <w:t>,</w:t>
      </w:r>
    </w:p>
    <w:p w14:paraId="1B981FC7" w14:textId="77777777" w:rsidR="004E637F" w:rsidRPr="007973EC" w:rsidRDefault="004E637F" w:rsidP="004E637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"tax4Sum"</w:t>
      </w:r>
      <w:r w:rsidRPr="007973EC">
        <w:rPr>
          <w:rFonts w:ascii="Consolas" w:hAnsi="Consolas" w:cs="Consolas"/>
          <w:color w:val="DFDFBF"/>
          <w:sz w:val="18"/>
          <w:szCs w:val="18"/>
          <w:lang w:val="en-US"/>
        </w:rPr>
        <w:t>: </w:t>
      </w:r>
      <w:r w:rsidRPr="007973EC">
        <w:rPr>
          <w:rFonts w:ascii="Consolas" w:hAnsi="Consolas" w:cs="Consolas"/>
          <w:color w:val="6E96BE"/>
          <w:sz w:val="18"/>
          <w:szCs w:val="18"/>
          <w:lang w:val="en-US"/>
        </w:rPr>
        <w:t>4.34</w:t>
      </w:r>
      <w:r w:rsidRPr="007973EC">
        <w:rPr>
          <w:rFonts w:ascii="Consolas" w:hAnsi="Consolas" w:cs="Consolas"/>
          <w:color w:val="DFDFBF"/>
          <w:sz w:val="18"/>
          <w:szCs w:val="18"/>
          <w:lang w:val="en-US"/>
        </w:rPr>
        <w:t>,</w:t>
      </w:r>
    </w:p>
    <w:p w14:paraId="3607DB5A" w14:textId="77777777" w:rsidR="004E637F" w:rsidRPr="007973EC" w:rsidRDefault="004E637F" w:rsidP="004E637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7973EC">
        <w:rPr>
          <w:rFonts w:ascii="Consolas" w:hAnsi="Consolas" w:cs="Consolas"/>
          <w:color w:val="8ACCCF"/>
          <w:sz w:val="18"/>
          <w:szCs w:val="18"/>
          <w:lang w:val="en-US"/>
        </w:rPr>
        <w:t>"tax5Sum"</w:t>
      </w:r>
      <w:r w:rsidRPr="007973EC">
        <w:rPr>
          <w:rFonts w:ascii="Consolas" w:hAnsi="Consolas" w:cs="Consolas"/>
          <w:color w:val="DFDFBF"/>
          <w:sz w:val="18"/>
          <w:szCs w:val="18"/>
          <w:lang w:val="en-US"/>
        </w:rPr>
        <w:t>: </w:t>
      </w:r>
      <w:r w:rsidRPr="007973EC">
        <w:rPr>
          <w:rFonts w:ascii="Consolas" w:hAnsi="Consolas" w:cs="Consolas"/>
          <w:color w:val="6E96BE"/>
          <w:sz w:val="18"/>
          <w:szCs w:val="18"/>
          <w:lang w:val="en-US"/>
        </w:rPr>
        <w:t>5.34</w:t>
      </w:r>
      <w:r w:rsidRPr="007973EC">
        <w:rPr>
          <w:rFonts w:ascii="Consolas" w:hAnsi="Consolas" w:cs="Consolas"/>
          <w:color w:val="DFDFBF"/>
          <w:sz w:val="18"/>
          <w:szCs w:val="18"/>
          <w:lang w:val="en-US"/>
        </w:rPr>
        <w:t>,</w:t>
      </w:r>
    </w:p>
    <w:p w14:paraId="6676DF2A" w14:textId="77777777" w:rsidR="004E637F" w:rsidRPr="00115D23" w:rsidRDefault="004E637F" w:rsidP="004E637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    </w:t>
      </w:r>
      <w:r w:rsidRPr="00115D23">
        <w:rPr>
          <w:rFonts w:ascii="Consolas" w:hAnsi="Consolas" w:cs="Consolas"/>
          <w:color w:val="8ACCCF"/>
          <w:sz w:val="18"/>
          <w:szCs w:val="18"/>
          <w:lang w:val="en-US"/>
        </w:rPr>
        <w:t>"tax6Sum"</w:t>
      </w:r>
      <w:r w:rsidRPr="00115D23">
        <w:rPr>
          <w:rFonts w:ascii="Consolas" w:hAnsi="Consolas" w:cs="Consolas"/>
          <w:color w:val="DFDFBF"/>
          <w:sz w:val="18"/>
          <w:szCs w:val="18"/>
          <w:lang w:val="en-US"/>
        </w:rPr>
        <w:t>: </w:t>
      </w:r>
      <w:r w:rsidRPr="00115D23">
        <w:rPr>
          <w:rFonts w:ascii="Consolas" w:hAnsi="Consolas" w:cs="Consolas"/>
          <w:color w:val="6E96BE"/>
          <w:sz w:val="18"/>
          <w:szCs w:val="18"/>
          <w:lang w:val="en-US"/>
        </w:rPr>
        <w:t>6.34</w:t>
      </w:r>
      <w:r w:rsidRPr="00115D23">
        <w:rPr>
          <w:rFonts w:ascii="Consolas" w:hAnsi="Consolas" w:cs="Consolas"/>
          <w:color w:val="DFDFBF"/>
          <w:sz w:val="18"/>
          <w:szCs w:val="18"/>
          <w:lang w:val="en-US"/>
        </w:rPr>
        <w:t>,</w:t>
      </w:r>
    </w:p>
    <w:p w14:paraId="795C356E" w14:textId="77777777" w:rsidR="004E637F" w:rsidRDefault="004E637F" w:rsidP="004E637F">
      <w:pPr>
        <w:pStyle w:val="HTML"/>
        <w:shd w:val="clear" w:color="auto" w:fill="333333"/>
        <w:rPr>
          <w:rFonts w:ascii="Consolas" w:hAnsi="Consolas" w:cs="Consolas"/>
          <w:color w:val="DFDFBF"/>
          <w:sz w:val="18"/>
          <w:szCs w:val="18"/>
          <w:lang w:val="en-US"/>
        </w:rPr>
      </w:pPr>
      <w:r w:rsidRPr="00115D23">
        <w:rPr>
          <w:rFonts w:ascii="Consolas" w:hAnsi="Consolas" w:cs="Consolas"/>
          <w:color w:val="DFDFBF"/>
          <w:sz w:val="18"/>
          <w:szCs w:val="18"/>
          <w:lang w:val="en-US"/>
        </w:rPr>
        <w:t>    </w:t>
      </w:r>
      <w:r w:rsidRPr="00115D23">
        <w:rPr>
          <w:rFonts w:ascii="Consolas" w:hAnsi="Consolas" w:cs="Consolas"/>
          <w:color w:val="8ACCCF"/>
          <w:sz w:val="18"/>
          <w:szCs w:val="18"/>
          <w:lang w:val="en-US"/>
        </w:rPr>
        <w:t>"</w:t>
      </w:r>
      <w:proofErr w:type="gramStart"/>
      <w:r w:rsidRPr="00115D23">
        <w:rPr>
          <w:rFonts w:ascii="Consolas" w:hAnsi="Consolas" w:cs="Consolas"/>
          <w:color w:val="8ACCCF"/>
          <w:sz w:val="18"/>
          <w:szCs w:val="18"/>
          <w:lang w:val="en-US"/>
        </w:rPr>
        <w:t>taxationSystem</w:t>
      </w:r>
      <w:proofErr w:type="gramEnd"/>
      <w:r w:rsidRPr="00115D23">
        <w:rPr>
          <w:rFonts w:ascii="Consolas" w:hAnsi="Consolas" w:cs="Consolas"/>
          <w:color w:val="8ACCCF"/>
          <w:sz w:val="18"/>
          <w:szCs w:val="18"/>
          <w:lang w:val="en-US"/>
        </w:rPr>
        <w:t>"</w:t>
      </w:r>
      <w:r w:rsidRPr="00115D23">
        <w:rPr>
          <w:rFonts w:ascii="Consolas" w:hAnsi="Consolas" w:cs="Consolas"/>
          <w:color w:val="DFDFBF"/>
          <w:sz w:val="18"/>
          <w:szCs w:val="18"/>
          <w:lang w:val="en-US"/>
        </w:rPr>
        <w:t>: </w:t>
      </w:r>
      <w:r w:rsidRPr="00115D23">
        <w:rPr>
          <w:rFonts w:ascii="Consolas" w:hAnsi="Consolas" w:cs="Consolas"/>
          <w:color w:val="6E96BE"/>
          <w:sz w:val="18"/>
          <w:szCs w:val="18"/>
          <w:lang w:val="en-US"/>
        </w:rPr>
        <w:t>1</w:t>
      </w:r>
      <w:r w:rsidRPr="00115D23">
        <w:rPr>
          <w:rFonts w:ascii="Consolas" w:hAnsi="Consolas" w:cs="Consolas"/>
          <w:color w:val="DFDFBF"/>
          <w:sz w:val="18"/>
          <w:szCs w:val="18"/>
          <w:lang w:val="en-US"/>
        </w:rPr>
        <w:t>,</w:t>
      </w:r>
    </w:p>
    <w:p w14:paraId="617AC1BB" w14:textId="77777777" w:rsidR="004E637F" w:rsidRPr="00966FB4" w:rsidRDefault="004E637F" w:rsidP="004E637F">
      <w:pPr>
        <w:pStyle w:val="HTML"/>
        <w:shd w:val="clear" w:color="auto" w:fill="333333"/>
        <w:rPr>
          <w:rFonts w:ascii="Consolas" w:hAnsi="Consolas" w:cs="Consolas"/>
          <w:color w:val="DFDFBF"/>
          <w:sz w:val="18"/>
          <w:szCs w:val="18"/>
          <w:lang w:val="en-US"/>
        </w:rPr>
      </w:pPr>
      <w:r w:rsidRPr="00966FB4">
        <w:rPr>
          <w:rFonts w:ascii="Consolas" w:hAnsi="Consolas" w:cs="Consolas"/>
          <w:color w:val="DFDFBF"/>
          <w:sz w:val="18"/>
          <w:szCs w:val="18"/>
          <w:lang w:val="en-US"/>
        </w:rPr>
        <w:t>    </w:t>
      </w:r>
      <w:r w:rsidRPr="00966FB4">
        <w:rPr>
          <w:rFonts w:ascii="Consolas" w:hAnsi="Consolas" w:cs="Consolas"/>
          <w:color w:val="8ACCCF"/>
          <w:sz w:val="18"/>
          <w:szCs w:val="18"/>
          <w:lang w:val="en-US"/>
        </w:rPr>
        <w:t>"</w:t>
      </w:r>
      <w:proofErr w:type="gramStart"/>
      <w:r w:rsidRPr="00966FB4">
        <w:rPr>
          <w:rFonts w:ascii="Consolas" w:hAnsi="Consolas" w:cs="Consolas"/>
          <w:color w:val="8ACCCF"/>
          <w:sz w:val="18"/>
          <w:szCs w:val="18"/>
          <w:lang w:val="en-US"/>
        </w:rPr>
        <w:t>automatNumber</w:t>
      </w:r>
      <w:proofErr w:type="gramEnd"/>
      <w:r w:rsidRPr="00966FB4">
        <w:rPr>
          <w:rFonts w:ascii="Consolas" w:hAnsi="Consolas" w:cs="Consolas"/>
          <w:color w:val="8ACCCF"/>
          <w:sz w:val="18"/>
          <w:szCs w:val="18"/>
          <w:lang w:val="en-US"/>
        </w:rPr>
        <w:t>"</w:t>
      </w:r>
      <w:r w:rsidRPr="00966FB4">
        <w:rPr>
          <w:rFonts w:ascii="Consolas" w:hAnsi="Consolas" w:cs="Consolas"/>
          <w:color w:val="DFDFBF"/>
          <w:sz w:val="18"/>
          <w:szCs w:val="18"/>
          <w:lang w:val="en-US"/>
        </w:rPr>
        <w:t>: </w:t>
      </w:r>
      <w:r w:rsidRPr="00966FB4">
        <w:rPr>
          <w:rFonts w:ascii="Consolas" w:hAnsi="Consolas" w:cs="Consolas"/>
          <w:color w:val="DFAF8F"/>
          <w:sz w:val="18"/>
          <w:szCs w:val="18"/>
          <w:lang w:val="en-US"/>
        </w:rPr>
        <w:t>"123456789"</w:t>
      </w:r>
      <w:r w:rsidRPr="00966FB4">
        <w:rPr>
          <w:rFonts w:ascii="Consolas" w:hAnsi="Consolas" w:cs="Consolas"/>
          <w:color w:val="DFDFBF"/>
          <w:sz w:val="18"/>
          <w:szCs w:val="18"/>
          <w:lang w:val="en-US"/>
        </w:rPr>
        <w:t>,</w:t>
      </w:r>
    </w:p>
    <w:p w14:paraId="3D671E0B" w14:textId="77777777" w:rsidR="004E637F" w:rsidRPr="00966FB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lang w:val="en-US"/>
        </w:rPr>
      </w:pP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8ACCCF"/>
          <w:sz w:val="18"/>
          <w:szCs w:val="18"/>
          <w:lang w:val="en-US"/>
        </w:rPr>
        <w:t>"</w:t>
      </w:r>
      <w:proofErr w:type="gramStart"/>
      <w:r w:rsidRPr="00966FB4">
        <w:rPr>
          <w:rFonts w:ascii="Consolas" w:eastAsia="Times New Roman" w:hAnsi="Consolas" w:cs="Consolas"/>
          <w:color w:val="8ACCCF"/>
          <w:sz w:val="18"/>
          <w:szCs w:val="18"/>
          <w:lang w:val="en-US"/>
        </w:rPr>
        <w:t>settlementAddress</w:t>
      </w:r>
      <w:proofErr w:type="gramEnd"/>
      <w:r w:rsidRPr="00966FB4">
        <w:rPr>
          <w:rFonts w:ascii="Consolas" w:eastAsia="Times New Roman" w:hAnsi="Consolas" w:cs="Consolas"/>
          <w:color w:val="8ACCCF"/>
          <w:sz w:val="18"/>
          <w:szCs w:val="18"/>
          <w:lang w:val="en-US"/>
        </w:rPr>
        <w:t>"</w:t>
      </w:r>
      <w:r w:rsidRPr="00966FB4">
        <w:rPr>
          <w:rFonts w:ascii="Consolas" w:eastAsia="Times New Roman" w:hAnsi="Consolas" w:cs="Consolas"/>
          <w:color w:val="DFDFBF"/>
          <w:sz w:val="18"/>
          <w:szCs w:val="18"/>
          <w:lang w:val="en-US"/>
        </w:rPr>
        <w:t>: </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г</w:t>
      </w:r>
      <w:r w:rsidRPr="00966FB4">
        <w:rPr>
          <w:rFonts w:ascii="Consolas" w:eastAsia="Times New Roman" w:hAnsi="Consolas" w:cs="Consolas"/>
          <w:color w:val="DFAF8F"/>
          <w:sz w:val="18"/>
          <w:szCs w:val="18"/>
          <w:lang w:val="en-US"/>
        </w:rPr>
        <w:t>.</w:t>
      </w:r>
      <w:r w:rsidRPr="00966FB4">
        <w:rPr>
          <w:rFonts w:ascii="Consolas" w:eastAsia="Times New Roman" w:hAnsi="Consolas" w:cs="Consolas"/>
          <w:color w:val="DFAF8F"/>
          <w:sz w:val="18"/>
          <w:szCs w:val="18"/>
        </w:rPr>
        <w:t>Москва</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Красная</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площадь</w:t>
      </w:r>
      <w:r w:rsidRPr="00966FB4">
        <w:rPr>
          <w:rFonts w:ascii="Consolas" w:eastAsia="Times New Roman" w:hAnsi="Consolas" w:cs="Consolas"/>
          <w:color w:val="DFAF8F"/>
          <w:sz w:val="18"/>
          <w:szCs w:val="18"/>
          <w:lang w:val="en-US"/>
        </w:rPr>
        <w:t>, </w:t>
      </w:r>
      <w:r w:rsidRPr="00966FB4">
        <w:rPr>
          <w:rFonts w:ascii="Consolas" w:eastAsia="Times New Roman" w:hAnsi="Consolas" w:cs="Consolas"/>
          <w:color w:val="DFAF8F"/>
          <w:sz w:val="18"/>
          <w:szCs w:val="18"/>
        </w:rPr>
        <w:t>д</w:t>
      </w:r>
      <w:r w:rsidRPr="00966FB4">
        <w:rPr>
          <w:rFonts w:ascii="Consolas" w:eastAsia="Times New Roman" w:hAnsi="Consolas" w:cs="Consolas"/>
          <w:color w:val="DFAF8F"/>
          <w:sz w:val="18"/>
          <w:szCs w:val="18"/>
          <w:lang w:val="en-US"/>
        </w:rPr>
        <w:t>.1"</w:t>
      </w:r>
      <w:r w:rsidRPr="00966FB4">
        <w:rPr>
          <w:rFonts w:ascii="Consolas" w:eastAsia="Times New Roman" w:hAnsi="Consolas" w:cs="Consolas"/>
          <w:color w:val="DFDFBF"/>
          <w:sz w:val="18"/>
          <w:szCs w:val="18"/>
          <w:lang w:val="en-US"/>
        </w:rPr>
        <w:t>,</w:t>
      </w:r>
    </w:p>
    <w:p w14:paraId="37F8502F" w14:textId="77777777" w:rsidR="004E637F" w:rsidRPr="009D1FE4" w:rsidRDefault="004E637F" w:rsidP="004E637F">
      <w:pPr>
        <w:shd w:val="clear" w:color="auto" w:fill="3333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DFDFBF"/>
          <w:sz w:val="18"/>
          <w:szCs w:val="18"/>
        </w:rPr>
      </w:pPr>
      <w:r w:rsidRPr="00966FB4">
        <w:rPr>
          <w:rFonts w:ascii="Consolas" w:eastAsia="Times New Roman" w:hAnsi="Consolas" w:cs="Consolas"/>
          <w:color w:val="DFDFBF"/>
          <w:sz w:val="18"/>
          <w:szCs w:val="18"/>
          <w:lang w:val="en-US"/>
        </w:rPr>
        <w:t>    </w:t>
      </w:r>
      <w:r w:rsidRPr="009D1FE4">
        <w:rPr>
          <w:rFonts w:ascii="Consolas" w:eastAsia="Times New Roman" w:hAnsi="Consolas" w:cs="Consolas"/>
          <w:color w:val="8ACCCF"/>
          <w:sz w:val="18"/>
          <w:szCs w:val="18"/>
        </w:rPr>
        <w:t>"</w:t>
      </w:r>
      <w:r w:rsidRPr="00966FB4">
        <w:rPr>
          <w:rFonts w:ascii="Consolas" w:eastAsia="Times New Roman" w:hAnsi="Consolas" w:cs="Consolas"/>
          <w:color w:val="8ACCCF"/>
          <w:sz w:val="18"/>
          <w:szCs w:val="18"/>
          <w:lang w:val="en-US"/>
        </w:rPr>
        <w:t>settlementPlace</w:t>
      </w:r>
      <w:r w:rsidRPr="009D1FE4">
        <w:rPr>
          <w:rFonts w:ascii="Consolas" w:eastAsia="Times New Roman" w:hAnsi="Consolas" w:cs="Consolas"/>
          <w:color w:val="8ACCCF"/>
          <w:sz w:val="18"/>
          <w:szCs w:val="18"/>
        </w:rPr>
        <w:t>"</w:t>
      </w:r>
      <w:r w:rsidRPr="009D1FE4">
        <w:rPr>
          <w:rFonts w:ascii="Consolas" w:eastAsia="Times New Roman" w:hAnsi="Consolas" w:cs="Consolas"/>
          <w:color w:val="DFDFBF"/>
          <w:sz w:val="18"/>
          <w:szCs w:val="18"/>
        </w:rPr>
        <w:t>:</w:t>
      </w:r>
      <w:r w:rsidRPr="00966FB4">
        <w:rPr>
          <w:rFonts w:ascii="Consolas" w:eastAsia="Times New Roman" w:hAnsi="Consolas" w:cs="Consolas"/>
          <w:color w:val="DFDFBF"/>
          <w:sz w:val="18"/>
          <w:szCs w:val="18"/>
          <w:lang w:val="en-US"/>
        </w:rPr>
        <w:t> </w:t>
      </w:r>
      <w:r w:rsidRPr="009D1FE4">
        <w:rPr>
          <w:rFonts w:ascii="Consolas" w:eastAsia="Times New Roman" w:hAnsi="Consolas" w:cs="Consolas"/>
          <w:color w:val="DFAF8F"/>
          <w:sz w:val="18"/>
          <w:szCs w:val="18"/>
        </w:rPr>
        <w:t>"</w:t>
      </w:r>
      <w:r w:rsidRPr="00966FB4">
        <w:rPr>
          <w:rFonts w:ascii="Consolas" w:eastAsia="Times New Roman" w:hAnsi="Consolas" w:cs="Consolas"/>
          <w:color w:val="DFAF8F"/>
          <w:sz w:val="18"/>
          <w:szCs w:val="18"/>
        </w:rPr>
        <w:t>Палата</w:t>
      </w:r>
      <w:r w:rsidRPr="00966FB4">
        <w:rPr>
          <w:rFonts w:ascii="Consolas" w:eastAsia="Times New Roman" w:hAnsi="Consolas" w:cs="Consolas"/>
          <w:color w:val="DFAF8F"/>
          <w:sz w:val="18"/>
          <w:szCs w:val="18"/>
          <w:lang w:val="en-US"/>
        </w:rPr>
        <w:t> </w:t>
      </w:r>
      <w:r w:rsidRPr="009D1FE4">
        <w:rPr>
          <w:rFonts w:ascii="Consolas" w:eastAsia="Times New Roman" w:hAnsi="Consolas" w:cs="Consolas"/>
          <w:color w:val="DFAF8F"/>
          <w:sz w:val="18"/>
          <w:szCs w:val="18"/>
        </w:rPr>
        <w:t>№6"</w:t>
      </w:r>
      <w:r w:rsidRPr="009D1FE4">
        <w:rPr>
          <w:rFonts w:ascii="Consolas" w:eastAsia="Times New Roman" w:hAnsi="Consolas" w:cs="Consolas"/>
          <w:color w:val="DFDFBF"/>
          <w:sz w:val="18"/>
          <w:szCs w:val="18"/>
        </w:rPr>
        <w:t>,</w:t>
      </w:r>
    </w:p>
    <w:p w14:paraId="4C28D9CA" w14:textId="77777777" w:rsidR="004E637F" w:rsidRPr="009D1FE4" w:rsidRDefault="004E637F" w:rsidP="004E637F">
      <w:pPr>
        <w:pStyle w:val="HTML"/>
        <w:shd w:val="clear" w:color="auto" w:fill="333333"/>
        <w:rPr>
          <w:rFonts w:ascii="Consolas" w:hAnsi="Consolas" w:cs="Consolas"/>
          <w:color w:val="DFDFBF"/>
          <w:sz w:val="18"/>
          <w:szCs w:val="18"/>
        </w:rPr>
      </w:pPr>
    </w:p>
    <w:p w14:paraId="5637F57F" w14:textId="77777777" w:rsidR="004E637F" w:rsidRPr="009D1FE4" w:rsidRDefault="004E637F" w:rsidP="004E637F">
      <w:pPr>
        <w:pStyle w:val="HTML"/>
        <w:shd w:val="clear" w:color="auto" w:fill="333333"/>
        <w:rPr>
          <w:rFonts w:ascii="Consolas" w:hAnsi="Consolas" w:cs="Consolas"/>
          <w:color w:val="DFDFBF"/>
          <w:sz w:val="18"/>
          <w:szCs w:val="18"/>
        </w:rPr>
      </w:pPr>
      <w:r w:rsidRPr="00115D23">
        <w:rPr>
          <w:rFonts w:ascii="Consolas" w:hAnsi="Consolas" w:cs="Consolas"/>
          <w:color w:val="DFDFBF"/>
          <w:sz w:val="18"/>
          <w:szCs w:val="18"/>
          <w:lang w:val="en-US"/>
        </w:rPr>
        <w:t>  </w:t>
      </w:r>
      <w:r w:rsidRPr="009D1FE4">
        <w:rPr>
          <w:rFonts w:ascii="Consolas" w:hAnsi="Consolas" w:cs="Consolas"/>
          <w:color w:val="DFDFBF"/>
          <w:sz w:val="18"/>
          <w:szCs w:val="18"/>
        </w:rPr>
        <w:t>}</w:t>
      </w:r>
    </w:p>
    <w:p w14:paraId="3BD1DE2E" w14:textId="77777777" w:rsidR="004E637F" w:rsidRPr="009D1FE4" w:rsidRDefault="004E637F" w:rsidP="004E637F">
      <w:pPr>
        <w:pStyle w:val="HTML"/>
        <w:shd w:val="clear" w:color="auto" w:fill="333333"/>
        <w:rPr>
          <w:rFonts w:ascii="Consolas" w:hAnsi="Consolas" w:cs="Consolas"/>
          <w:color w:val="DFDFBF"/>
          <w:sz w:val="18"/>
          <w:szCs w:val="18"/>
        </w:rPr>
      </w:pPr>
      <w:r w:rsidRPr="009D1FE4">
        <w:rPr>
          <w:rFonts w:ascii="Consolas" w:hAnsi="Consolas" w:cs="Consolas"/>
          <w:color w:val="DFDFBF"/>
          <w:sz w:val="18"/>
          <w:szCs w:val="18"/>
        </w:rPr>
        <w:t>}</w:t>
      </w:r>
    </w:p>
    <w:p w14:paraId="31986421" w14:textId="77777777" w:rsidR="004F178F" w:rsidRPr="00567318" w:rsidRDefault="004F178F" w:rsidP="004F178F">
      <w:pPr>
        <w:rPr>
          <w:sz w:val="22"/>
          <w:lang w:val="en-US"/>
        </w:rPr>
      </w:pPr>
    </w:p>
    <w:p w14:paraId="3E460F7E" w14:textId="77777777" w:rsidR="004F178F" w:rsidRPr="00567318" w:rsidRDefault="00064711" w:rsidP="004F178F">
      <w:pPr>
        <w:rPr>
          <w:sz w:val="22"/>
          <w:lang w:val="en-US"/>
        </w:rPr>
      </w:pPr>
      <w:r w:rsidRPr="00567318">
        <w:rPr>
          <w:sz w:val="22"/>
          <w:lang w:val="en-US"/>
        </w:rPr>
        <w:t>Error example</w:t>
      </w:r>
      <w:r w:rsidR="004F178F" w:rsidRPr="00567318">
        <w:rPr>
          <w:sz w:val="22"/>
          <w:lang w:val="en-US"/>
        </w:rPr>
        <w:t>:</w:t>
      </w:r>
    </w:p>
    <w:p w14:paraId="7BC554BF" w14:textId="77777777" w:rsidR="004E637F" w:rsidRDefault="004E637F" w:rsidP="004E637F">
      <w:pPr>
        <w:pStyle w:val="HTML"/>
        <w:shd w:val="clear" w:color="auto" w:fill="333333"/>
        <w:rPr>
          <w:rFonts w:ascii="Consolas" w:hAnsi="Consolas" w:cs="Consolas"/>
          <w:color w:val="DFDFBF"/>
          <w:sz w:val="18"/>
          <w:szCs w:val="18"/>
        </w:rPr>
      </w:pPr>
      <w:r>
        <w:rPr>
          <w:rFonts w:ascii="Consolas" w:hAnsi="Consolas" w:cs="Consolas"/>
          <w:color w:val="DFDFBF"/>
          <w:sz w:val="18"/>
          <w:szCs w:val="18"/>
        </w:rPr>
        <w:t>{</w:t>
      </w:r>
    </w:p>
    <w:p w14:paraId="5C5120F7" w14:textId="77777777" w:rsidR="004E637F" w:rsidRDefault="004E637F" w:rsidP="004E637F">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r>
        <w:rPr>
          <w:rFonts w:ascii="Consolas" w:hAnsi="Consolas" w:cs="Consolas"/>
          <w:color w:val="8ACCCF"/>
          <w:sz w:val="18"/>
          <w:szCs w:val="18"/>
        </w:rPr>
        <w:t>"errors"</w:t>
      </w:r>
      <w:r>
        <w:rPr>
          <w:rFonts w:ascii="Consolas" w:hAnsi="Consolas" w:cs="Consolas"/>
          <w:color w:val="DFDFBF"/>
          <w:sz w:val="18"/>
          <w:szCs w:val="18"/>
        </w:rPr>
        <w:t>: [</w:t>
      </w:r>
    </w:p>
    <w:p w14:paraId="2F6A8E0E" w14:textId="77777777" w:rsidR="004E637F" w:rsidRDefault="004E637F" w:rsidP="004E637F">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r>
        <w:rPr>
          <w:rFonts w:ascii="Consolas" w:hAnsi="Consolas" w:cs="Consolas"/>
          <w:color w:val="DFAF8F"/>
          <w:sz w:val="18"/>
          <w:szCs w:val="18"/>
        </w:rPr>
        <w:t>"Не указан идентификатор документа 'Id'"</w:t>
      </w:r>
      <w:r>
        <w:rPr>
          <w:rFonts w:ascii="Consolas" w:hAnsi="Consolas" w:cs="Consolas"/>
          <w:color w:val="DFDFBF"/>
          <w:sz w:val="18"/>
          <w:szCs w:val="18"/>
        </w:rPr>
        <w:t>,</w:t>
      </w:r>
    </w:p>
    <w:p w14:paraId="25D87F43" w14:textId="77777777" w:rsidR="004E637F" w:rsidRDefault="004E637F" w:rsidP="004E637F">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r>
        <w:rPr>
          <w:rFonts w:ascii="Consolas" w:hAnsi="Consolas" w:cs="Consolas"/>
          <w:color w:val="DFAF8F"/>
          <w:sz w:val="18"/>
          <w:szCs w:val="18"/>
        </w:rPr>
        <w:t>"Не указан ИНН организации 'INN'"</w:t>
      </w:r>
      <w:r>
        <w:rPr>
          <w:rFonts w:ascii="Consolas" w:hAnsi="Consolas" w:cs="Consolas"/>
          <w:color w:val="DFDFBF"/>
          <w:sz w:val="18"/>
          <w:szCs w:val="18"/>
        </w:rPr>
        <w:t>,</w:t>
      </w:r>
    </w:p>
    <w:p w14:paraId="7D96EE73" w14:textId="77777777" w:rsidR="004E637F" w:rsidRDefault="004E637F" w:rsidP="004E637F">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r>
        <w:rPr>
          <w:rFonts w:ascii="Consolas" w:hAnsi="Consolas" w:cs="Consolas"/>
          <w:color w:val="DFAF8F"/>
          <w:sz w:val="18"/>
          <w:szCs w:val="18"/>
        </w:rPr>
        <w:t>"Отсутствует содержимое документа 'Content'"</w:t>
      </w:r>
    </w:p>
    <w:p w14:paraId="2246AC10" w14:textId="77777777" w:rsidR="004E637F" w:rsidRDefault="004E637F" w:rsidP="004E637F">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p>
    <w:p w14:paraId="12C294F8" w14:textId="0C43A613" w:rsidR="004F178F" w:rsidRPr="00567318" w:rsidRDefault="004E637F" w:rsidP="004E637F">
      <w:pPr>
        <w:pStyle w:val="HTML"/>
        <w:shd w:val="clear" w:color="auto" w:fill="333333"/>
        <w:rPr>
          <w:sz w:val="18"/>
          <w:lang w:val="en-US"/>
        </w:rPr>
      </w:pPr>
      <w:r>
        <w:rPr>
          <w:rFonts w:ascii="Consolas" w:hAnsi="Consolas" w:cs="Consolas"/>
          <w:color w:val="DFDFBF"/>
          <w:sz w:val="18"/>
          <w:szCs w:val="18"/>
        </w:rPr>
        <w:t>}</w:t>
      </w:r>
      <w:r w:rsidR="004F178F" w:rsidRPr="00567318">
        <w:rPr>
          <w:sz w:val="18"/>
          <w:lang w:val="en-US"/>
        </w:rPr>
        <w:br w:type="page"/>
      </w:r>
    </w:p>
    <w:p w14:paraId="4DD9A790" w14:textId="77777777" w:rsidR="004F178F" w:rsidRPr="00567318" w:rsidRDefault="004F178F" w:rsidP="004F178F">
      <w:pPr>
        <w:pStyle w:val="2"/>
        <w:rPr>
          <w:sz w:val="24"/>
          <w:lang w:val="en-US"/>
        </w:rPr>
      </w:pPr>
      <w:bookmarkStart w:id="420" w:name="_Toc507539865"/>
      <w:bookmarkStart w:id="421" w:name="_Toc59045204"/>
      <w:r w:rsidRPr="00567318">
        <w:rPr>
          <w:sz w:val="24"/>
          <w:lang w:val="en-US"/>
        </w:rPr>
        <w:lastRenderedPageBreak/>
        <w:t xml:space="preserve">2.4 </w:t>
      </w:r>
      <w:bookmarkEnd w:id="420"/>
      <w:r w:rsidR="00B8120A" w:rsidRPr="00567318">
        <w:rPr>
          <w:sz w:val="24"/>
          <w:lang w:val="en-US"/>
        </w:rPr>
        <w:t>Correction Receipt Status</w:t>
      </w:r>
      <w:bookmarkEnd w:id="421"/>
    </w:p>
    <w:p w14:paraId="31FE255E" w14:textId="77777777" w:rsidR="004F178F" w:rsidRPr="00567318" w:rsidRDefault="004F178F" w:rsidP="004F178F">
      <w:pPr>
        <w:rPr>
          <w:rFonts w:cs="Arial"/>
          <w:lang w:val="en-US"/>
        </w:rPr>
      </w:pPr>
    </w:p>
    <w:p w14:paraId="7DEC49C2" w14:textId="77777777" w:rsidR="004F178F" w:rsidRPr="00567318" w:rsidRDefault="00B763EF" w:rsidP="004F178F">
      <w:pPr>
        <w:rPr>
          <w:rFonts w:cs="Arial"/>
          <w:sz w:val="22"/>
          <w:lang w:val="en-US"/>
        </w:rPr>
      </w:pPr>
      <w:r w:rsidRPr="00567318">
        <w:rPr>
          <w:rFonts w:cs="Arial"/>
          <w:sz w:val="22"/>
          <w:lang w:val="en-US"/>
        </w:rPr>
        <w:t>Request</w:t>
      </w:r>
      <w:r w:rsidR="004F178F" w:rsidRPr="00567318">
        <w:rPr>
          <w:rFonts w:cs="Arial"/>
          <w:sz w:val="22"/>
          <w:lang w:val="en-US"/>
        </w:rPr>
        <w:t xml:space="preserve">: </w:t>
      </w:r>
      <w:r w:rsidR="004F178F" w:rsidRPr="00567318">
        <w:rPr>
          <w:rFonts w:cs="Arial"/>
          <w:b/>
          <w:sz w:val="22"/>
          <w:lang w:val="en-US"/>
        </w:rPr>
        <w:t>GET</w:t>
      </w:r>
      <w:r w:rsidR="004F178F" w:rsidRPr="00567318">
        <w:rPr>
          <w:rFonts w:cs="Arial"/>
          <w:sz w:val="22"/>
          <w:lang w:val="en-US"/>
        </w:rPr>
        <w:t xml:space="preserve"> </w:t>
      </w:r>
      <w:r w:rsidR="004F178F" w:rsidRPr="00567318">
        <w:rPr>
          <w:rFonts w:cs="Arial"/>
          <w:b/>
          <w:sz w:val="22"/>
          <w:lang w:val="en-US"/>
        </w:rPr>
        <w:t>/api/v2/corrections</w:t>
      </w:r>
      <w:proofErr w:type="gramStart"/>
      <w:r w:rsidR="004F178F" w:rsidRPr="00567318">
        <w:rPr>
          <w:rFonts w:cs="Arial"/>
          <w:b/>
          <w:sz w:val="22"/>
          <w:lang w:val="en-US"/>
        </w:rPr>
        <w:t>/{</w:t>
      </w:r>
      <w:proofErr w:type="gramEnd"/>
      <w:r w:rsidR="004F178F" w:rsidRPr="00567318">
        <w:rPr>
          <w:rFonts w:cs="Arial"/>
          <w:b/>
          <w:sz w:val="22"/>
          <w:lang w:val="en-US"/>
        </w:rPr>
        <w:t>inn}/status/{document_id}</w:t>
      </w:r>
    </w:p>
    <w:p w14:paraId="6CD683AC" w14:textId="77777777" w:rsidR="004F178F" w:rsidRPr="00567318" w:rsidRDefault="004F178F" w:rsidP="004F178F">
      <w:pPr>
        <w:rPr>
          <w:rFonts w:cs="Arial"/>
          <w:sz w:val="22"/>
          <w:lang w:val="en-US"/>
        </w:rPr>
      </w:pPr>
    </w:p>
    <w:p w14:paraId="7C864269" w14:textId="77777777" w:rsidR="00217290" w:rsidRPr="00567318" w:rsidRDefault="004F178F" w:rsidP="00217290">
      <w:pPr>
        <w:spacing w:after="160" w:line="259" w:lineRule="auto"/>
        <w:rPr>
          <w:sz w:val="22"/>
          <w:lang w:val="en-US"/>
        </w:rPr>
      </w:pPr>
      <w:r w:rsidRPr="00567318">
        <w:rPr>
          <w:rFonts w:cs="Arial"/>
          <w:b/>
          <w:sz w:val="22"/>
          <w:lang w:val="en-US"/>
        </w:rPr>
        <w:t>{</w:t>
      </w:r>
      <w:proofErr w:type="gramStart"/>
      <w:r w:rsidRPr="00567318">
        <w:rPr>
          <w:rFonts w:cs="Arial"/>
          <w:b/>
          <w:sz w:val="22"/>
          <w:lang w:val="en-US"/>
        </w:rPr>
        <w:t>inn</w:t>
      </w:r>
      <w:proofErr w:type="gramEnd"/>
      <w:r w:rsidRPr="00567318">
        <w:rPr>
          <w:rFonts w:cs="Arial"/>
          <w:b/>
          <w:sz w:val="22"/>
          <w:lang w:val="en-US"/>
        </w:rPr>
        <w:t>}</w:t>
      </w:r>
      <w:r w:rsidRPr="00567318">
        <w:rPr>
          <w:rFonts w:cs="Arial"/>
          <w:sz w:val="22"/>
          <w:lang w:val="en-US"/>
        </w:rPr>
        <w:t xml:space="preserve"> – </w:t>
      </w:r>
      <w:r w:rsidR="00217290" w:rsidRPr="00567318">
        <w:rPr>
          <w:sz w:val="22"/>
          <w:lang w:val="en-US"/>
        </w:rPr>
        <w:t>Organization INN</w:t>
      </w:r>
    </w:p>
    <w:p w14:paraId="45AEA9C2" w14:textId="77777777" w:rsidR="004F178F" w:rsidRPr="00567318" w:rsidRDefault="004F178F" w:rsidP="004F178F">
      <w:pPr>
        <w:rPr>
          <w:rFonts w:cs="Arial"/>
          <w:sz w:val="22"/>
          <w:lang w:val="en-US"/>
        </w:rPr>
      </w:pPr>
      <w:r w:rsidRPr="00567318">
        <w:rPr>
          <w:rFonts w:cs="Arial"/>
          <w:b/>
          <w:sz w:val="22"/>
          <w:lang w:val="en-US"/>
        </w:rPr>
        <w:t>{document_id}</w:t>
      </w:r>
      <w:r w:rsidRPr="00567318">
        <w:rPr>
          <w:rFonts w:cs="Arial"/>
          <w:sz w:val="22"/>
          <w:lang w:val="en-US"/>
        </w:rPr>
        <w:t xml:space="preserve"> –</w:t>
      </w:r>
      <w:r w:rsidR="00B8120A" w:rsidRPr="00567318">
        <w:rPr>
          <w:sz w:val="22"/>
          <w:lang w:val="en-US"/>
        </w:rPr>
        <w:t xml:space="preserve"> I</w:t>
      </w:r>
      <w:r w:rsidR="00B8120A" w:rsidRPr="00567318">
        <w:rPr>
          <w:rFonts w:cs="Arial"/>
          <w:sz w:val="22"/>
          <w:lang w:val="en-US"/>
        </w:rPr>
        <w:t>D of the document that was specified when it was created</w:t>
      </w:r>
    </w:p>
    <w:p w14:paraId="58B35BCE" w14:textId="77777777" w:rsidR="004F178F" w:rsidRPr="00567318" w:rsidRDefault="004F178F" w:rsidP="004F178F">
      <w:pPr>
        <w:rPr>
          <w:rFonts w:cs="Arial"/>
          <w:sz w:val="22"/>
          <w:lang w:val="en-US"/>
        </w:rPr>
      </w:pPr>
    </w:p>
    <w:p w14:paraId="73D5CFFD" w14:textId="77777777" w:rsidR="00217290" w:rsidRPr="00567318" w:rsidRDefault="00217290" w:rsidP="00217290">
      <w:pPr>
        <w:spacing w:after="160" w:line="259" w:lineRule="auto"/>
        <w:rPr>
          <w:sz w:val="22"/>
          <w:lang w:val="en-US"/>
        </w:rPr>
      </w:pPr>
      <w:r w:rsidRPr="00567318">
        <w:rPr>
          <w:sz w:val="22"/>
          <w:lang w:val="en-US"/>
        </w:rPr>
        <w:t>The SHA256-RSA signature is not used in this request.</w:t>
      </w:r>
    </w:p>
    <w:p w14:paraId="6C991B29" w14:textId="77777777" w:rsidR="004F178F" w:rsidRPr="00567318" w:rsidRDefault="00217290" w:rsidP="004F178F">
      <w:pPr>
        <w:rPr>
          <w:sz w:val="22"/>
          <w:lang w:val="en-US"/>
        </w:rPr>
      </w:pPr>
      <w:r w:rsidRPr="00567318">
        <w:rPr>
          <w:sz w:val="22"/>
          <w:lang w:val="en-US"/>
        </w:rPr>
        <w:t>Response</w:t>
      </w:r>
      <w:r w:rsidR="004F178F" w:rsidRPr="00567318">
        <w:rPr>
          <w:sz w:val="22"/>
          <w:lang w:val="en-US"/>
        </w:rPr>
        <w:t xml:space="preserve">: </w:t>
      </w:r>
      <w:r w:rsidRPr="00567318">
        <w:rPr>
          <w:sz w:val="22"/>
          <w:lang w:val="en-US"/>
        </w:rPr>
        <w:t>API</w:t>
      </w:r>
      <w:r w:rsidR="004F178F" w:rsidRPr="00567318">
        <w:rPr>
          <w:sz w:val="22"/>
          <w:lang w:val="en-US"/>
        </w:rPr>
        <w:t xml:space="preserve"> </w:t>
      </w:r>
      <w:r w:rsidRPr="00567318">
        <w:rPr>
          <w:sz w:val="22"/>
          <w:lang w:val="en-US"/>
        </w:rPr>
        <w:t>can return the following status codes</w:t>
      </w:r>
    </w:p>
    <w:p w14:paraId="48B3F6A5" w14:textId="77777777" w:rsidR="00217290" w:rsidRPr="00567318" w:rsidRDefault="004F178F" w:rsidP="00217290">
      <w:pPr>
        <w:pStyle w:val="a4"/>
        <w:numPr>
          <w:ilvl w:val="0"/>
          <w:numId w:val="12"/>
        </w:numPr>
        <w:rPr>
          <w:sz w:val="22"/>
          <w:lang w:val="en-US"/>
        </w:rPr>
      </w:pPr>
      <w:r w:rsidRPr="00567318">
        <w:rPr>
          <w:sz w:val="22"/>
          <w:lang w:val="en-US"/>
        </w:rPr>
        <w:t xml:space="preserve">202 Accepted – </w:t>
      </w:r>
      <w:bookmarkStart w:id="422" w:name="OLE_LINK111"/>
      <w:bookmarkStart w:id="423" w:name="OLE_LINK112"/>
      <w:bookmarkStart w:id="424" w:name="OLE_LINK113"/>
      <w:bookmarkStart w:id="425" w:name="OLE_LINK106"/>
      <w:bookmarkStart w:id="426" w:name="OLE_LINK107"/>
      <w:r w:rsidR="00217290" w:rsidRPr="00567318">
        <w:rPr>
          <w:sz w:val="22"/>
          <w:lang w:val="en-US"/>
        </w:rPr>
        <w:t>receipt created and added to the processing queue, but not yet processed, empty response body</w:t>
      </w:r>
    </w:p>
    <w:p w14:paraId="3B09F06F" w14:textId="77777777" w:rsidR="004F178F" w:rsidRPr="00567318" w:rsidRDefault="004F178F" w:rsidP="00217290">
      <w:pPr>
        <w:pStyle w:val="a4"/>
        <w:numPr>
          <w:ilvl w:val="0"/>
          <w:numId w:val="12"/>
        </w:numPr>
        <w:rPr>
          <w:sz w:val="22"/>
          <w:lang w:val="en-US"/>
        </w:rPr>
      </w:pPr>
      <w:r w:rsidRPr="00567318">
        <w:rPr>
          <w:sz w:val="22"/>
          <w:lang w:val="en-US"/>
        </w:rPr>
        <w:t>400 Bad Request</w:t>
      </w:r>
      <w:bookmarkEnd w:id="422"/>
      <w:bookmarkEnd w:id="423"/>
      <w:bookmarkEnd w:id="424"/>
      <w:r w:rsidRPr="00567318">
        <w:rPr>
          <w:sz w:val="22"/>
          <w:lang w:val="en-US"/>
        </w:rPr>
        <w:t xml:space="preserve"> </w:t>
      </w:r>
      <w:bookmarkEnd w:id="425"/>
      <w:bookmarkEnd w:id="426"/>
      <w:r w:rsidRPr="00567318">
        <w:rPr>
          <w:sz w:val="22"/>
          <w:lang w:val="en-US"/>
        </w:rPr>
        <w:t xml:space="preserve">– </w:t>
      </w:r>
      <w:r w:rsidR="00217290" w:rsidRPr="00567318">
        <w:rPr>
          <w:sz w:val="22"/>
          <w:lang w:val="en-US"/>
        </w:rPr>
        <w:t>organization not found</w:t>
      </w:r>
      <w:r w:rsidRPr="00567318">
        <w:rPr>
          <w:sz w:val="22"/>
          <w:lang w:val="en-US"/>
        </w:rPr>
        <w:t xml:space="preserve">, </w:t>
      </w:r>
      <w:r w:rsidR="00217290" w:rsidRPr="00567318">
        <w:rPr>
          <w:sz w:val="22"/>
          <w:lang w:val="en-US"/>
        </w:rPr>
        <w:t>the receipt with the specified ID was not found</w:t>
      </w:r>
    </w:p>
    <w:p w14:paraId="075999A9" w14:textId="77777777" w:rsidR="004F178F" w:rsidRPr="00567318" w:rsidRDefault="004F178F" w:rsidP="004F178F">
      <w:pPr>
        <w:pStyle w:val="a4"/>
        <w:numPr>
          <w:ilvl w:val="0"/>
          <w:numId w:val="12"/>
        </w:numPr>
        <w:rPr>
          <w:sz w:val="22"/>
          <w:lang w:val="en-US"/>
        </w:rPr>
      </w:pPr>
      <w:r w:rsidRPr="00567318">
        <w:rPr>
          <w:sz w:val="22"/>
          <w:lang w:val="en-US"/>
        </w:rPr>
        <w:t xml:space="preserve">401 Unauthorized – </w:t>
      </w:r>
      <w:r w:rsidR="00217290" w:rsidRPr="00567318">
        <w:rPr>
          <w:sz w:val="22"/>
          <w:lang w:val="en-US"/>
        </w:rPr>
        <w:t>client certificate failed verification</w:t>
      </w:r>
    </w:p>
    <w:p w14:paraId="136898E0" w14:textId="77777777" w:rsidR="004F178F" w:rsidRPr="00567318" w:rsidRDefault="004F178F" w:rsidP="003A5275">
      <w:pPr>
        <w:pStyle w:val="a4"/>
        <w:numPr>
          <w:ilvl w:val="0"/>
          <w:numId w:val="12"/>
        </w:numPr>
        <w:rPr>
          <w:sz w:val="22"/>
          <w:lang w:val="en-US"/>
        </w:rPr>
      </w:pPr>
      <w:r w:rsidRPr="00567318">
        <w:rPr>
          <w:sz w:val="22"/>
          <w:lang w:val="en-US"/>
        </w:rPr>
        <w:t xml:space="preserve">200 OK – </w:t>
      </w:r>
      <w:r w:rsidR="00217290" w:rsidRPr="00567318">
        <w:rPr>
          <w:sz w:val="22"/>
          <w:lang w:val="en-US"/>
        </w:rPr>
        <w:t>the receipt has been processed</w:t>
      </w:r>
      <w:r w:rsidRPr="00567318">
        <w:rPr>
          <w:sz w:val="22"/>
          <w:lang w:val="en-US"/>
        </w:rPr>
        <w:t xml:space="preserve"> </w:t>
      </w:r>
    </w:p>
    <w:p w14:paraId="2EBD90DC" w14:textId="77777777" w:rsidR="004F178F" w:rsidRPr="00567318" w:rsidRDefault="004F178F" w:rsidP="004F178F">
      <w:pPr>
        <w:rPr>
          <w:rFonts w:cs="Arial"/>
          <w:sz w:val="22"/>
          <w:lang w:val="en-US"/>
        </w:rPr>
      </w:pPr>
    </w:p>
    <w:p w14:paraId="396B0656" w14:textId="77777777" w:rsidR="004F178F" w:rsidRPr="00567318" w:rsidRDefault="004F178F" w:rsidP="004F178F">
      <w:pPr>
        <w:pStyle w:val="3"/>
        <w:rPr>
          <w:lang w:val="en-US"/>
        </w:rPr>
      </w:pPr>
      <w:bookmarkStart w:id="427" w:name="_Toc507539866"/>
      <w:bookmarkStart w:id="428" w:name="_Toc59045205"/>
      <w:r w:rsidRPr="00567318">
        <w:rPr>
          <w:lang w:val="en-US"/>
        </w:rPr>
        <w:t>2.</w:t>
      </w:r>
      <w:r w:rsidRPr="00567318">
        <w:t>4</w:t>
      </w:r>
      <w:r w:rsidRPr="00567318">
        <w:rPr>
          <w:lang w:val="en-US"/>
        </w:rPr>
        <w:t xml:space="preserve">.1 </w:t>
      </w:r>
      <w:bookmarkEnd w:id="427"/>
      <w:r w:rsidR="00445EF0" w:rsidRPr="00567318">
        <w:rPr>
          <w:lang w:val="en-US"/>
        </w:rPr>
        <w:t>Response Body</w:t>
      </w:r>
      <w:bookmarkEnd w:id="428"/>
    </w:p>
    <w:tbl>
      <w:tblPr>
        <w:tblStyle w:val="a5"/>
        <w:tblW w:w="10283" w:type="dxa"/>
        <w:tblLook w:val="04A0" w:firstRow="1" w:lastRow="0" w:firstColumn="1" w:lastColumn="0" w:noHBand="0" w:noVBand="1"/>
      </w:tblPr>
      <w:tblGrid>
        <w:gridCol w:w="2465"/>
        <w:gridCol w:w="4839"/>
        <w:gridCol w:w="2979"/>
      </w:tblGrid>
      <w:tr w:rsidR="004F178F" w:rsidRPr="00567318" w14:paraId="034C6AD9" w14:textId="77777777" w:rsidTr="005F3B03">
        <w:tc>
          <w:tcPr>
            <w:tcW w:w="2465" w:type="dxa"/>
          </w:tcPr>
          <w:p w14:paraId="59DEF6D8" w14:textId="77777777" w:rsidR="004F178F" w:rsidRPr="00567318" w:rsidRDefault="004F178F" w:rsidP="005A1481">
            <w:pPr>
              <w:rPr>
                <w:rFonts w:cs="Arial"/>
                <w:sz w:val="22"/>
                <w:lang w:val="en-US"/>
              </w:rPr>
            </w:pPr>
            <w:r w:rsidRPr="00567318">
              <w:rPr>
                <w:rFonts w:cs="Arial"/>
                <w:sz w:val="22"/>
                <w:lang w:val="en-US"/>
              </w:rPr>
              <w:t>id</w:t>
            </w:r>
          </w:p>
        </w:tc>
        <w:tc>
          <w:tcPr>
            <w:tcW w:w="4839" w:type="dxa"/>
          </w:tcPr>
          <w:p w14:paraId="59B0A1FF" w14:textId="77777777" w:rsidR="004F178F" w:rsidRPr="00567318" w:rsidRDefault="005E317A" w:rsidP="005A1481">
            <w:pPr>
              <w:rPr>
                <w:rFonts w:cs="Arial"/>
                <w:sz w:val="22"/>
              </w:rPr>
            </w:pPr>
            <w:r w:rsidRPr="00567318">
              <w:rPr>
                <w:rFonts w:cs="Arial"/>
                <w:sz w:val="22"/>
              </w:rPr>
              <w:t>Document identifier</w:t>
            </w:r>
          </w:p>
        </w:tc>
        <w:tc>
          <w:tcPr>
            <w:tcW w:w="2979" w:type="dxa"/>
          </w:tcPr>
          <w:p w14:paraId="68439232" w14:textId="77777777" w:rsidR="004F178F" w:rsidRPr="00567318" w:rsidRDefault="00365947" w:rsidP="00445EF0">
            <w:pPr>
              <w:rPr>
                <w:rFonts w:cs="Arial"/>
                <w:sz w:val="22"/>
              </w:rPr>
            </w:pPr>
            <w:r w:rsidRPr="00567318">
              <w:rPr>
                <w:rFonts w:cs="Arial"/>
                <w:sz w:val="22"/>
                <w:lang w:val="en-US"/>
              </w:rPr>
              <w:t xml:space="preserve">String </w:t>
            </w:r>
            <w:r w:rsidR="00445EF0" w:rsidRPr="00567318">
              <w:rPr>
                <w:rFonts w:cs="Arial"/>
                <w:sz w:val="22"/>
                <w:lang w:val="en-US"/>
              </w:rPr>
              <w:t xml:space="preserve">from </w:t>
            </w:r>
            <w:r w:rsidR="004F178F" w:rsidRPr="00567318">
              <w:rPr>
                <w:rFonts w:cs="Arial"/>
                <w:sz w:val="22"/>
              </w:rPr>
              <w:t xml:space="preserve">1 </w:t>
            </w:r>
            <w:r w:rsidR="00445EF0" w:rsidRPr="00567318">
              <w:rPr>
                <w:rFonts w:cs="Arial"/>
                <w:sz w:val="22"/>
                <w:lang w:val="en-US"/>
              </w:rPr>
              <w:t>to</w:t>
            </w:r>
            <w:r w:rsidR="004F178F" w:rsidRPr="00567318">
              <w:rPr>
                <w:rFonts w:cs="Arial"/>
                <w:sz w:val="22"/>
              </w:rPr>
              <w:t xml:space="preserve"> </w:t>
            </w:r>
            <w:r w:rsidR="004F178F" w:rsidRPr="00567318">
              <w:rPr>
                <w:rFonts w:cs="Arial"/>
                <w:sz w:val="22"/>
                <w:lang w:val="en-US"/>
              </w:rPr>
              <w:t>64</w:t>
            </w:r>
            <w:r w:rsidR="004F178F" w:rsidRPr="00567318">
              <w:rPr>
                <w:rFonts w:cs="Arial"/>
                <w:sz w:val="22"/>
              </w:rPr>
              <w:t xml:space="preserve"> </w:t>
            </w:r>
            <w:r w:rsidR="00445EF0" w:rsidRPr="00567318">
              <w:rPr>
                <w:rFonts w:cs="Arial"/>
                <w:sz w:val="22"/>
                <w:lang w:val="en-US"/>
              </w:rPr>
              <w:t>symbols</w:t>
            </w:r>
          </w:p>
        </w:tc>
      </w:tr>
      <w:tr w:rsidR="004F178F" w:rsidRPr="00567318" w14:paraId="7754765A" w14:textId="77777777" w:rsidTr="005F3B03">
        <w:tc>
          <w:tcPr>
            <w:tcW w:w="2465" w:type="dxa"/>
          </w:tcPr>
          <w:p w14:paraId="25ABC2C7" w14:textId="77777777" w:rsidR="004F178F" w:rsidRPr="00567318" w:rsidRDefault="004F178F" w:rsidP="005A1481">
            <w:pPr>
              <w:rPr>
                <w:rFonts w:cs="Arial"/>
                <w:sz w:val="22"/>
                <w:lang w:val="en-US"/>
              </w:rPr>
            </w:pPr>
            <w:r w:rsidRPr="00567318">
              <w:rPr>
                <w:rFonts w:cs="Arial"/>
                <w:sz w:val="22"/>
                <w:lang w:val="en-US"/>
              </w:rPr>
              <w:t>d</w:t>
            </w:r>
            <w:r w:rsidRPr="00567318">
              <w:rPr>
                <w:rFonts w:cs="Arial"/>
                <w:sz w:val="22"/>
              </w:rPr>
              <w:t>eviceSN</w:t>
            </w:r>
          </w:p>
        </w:tc>
        <w:tc>
          <w:tcPr>
            <w:tcW w:w="4839" w:type="dxa"/>
          </w:tcPr>
          <w:p w14:paraId="495C0BC2" w14:textId="77777777" w:rsidR="004F178F" w:rsidRPr="00567318" w:rsidRDefault="005E317A" w:rsidP="005E317A">
            <w:pPr>
              <w:rPr>
                <w:rFonts w:cs="Arial"/>
                <w:sz w:val="22"/>
                <w:lang w:val="en-US"/>
              </w:rPr>
            </w:pPr>
            <w:r w:rsidRPr="00567318">
              <w:rPr>
                <w:rFonts w:cs="Arial"/>
                <w:sz w:val="22"/>
                <w:lang w:val="en-US"/>
              </w:rPr>
              <w:t xml:space="preserve">The serial number of the device that printed the </w:t>
            </w:r>
            <w:r w:rsidR="007B671D" w:rsidRPr="00567318">
              <w:rPr>
                <w:rFonts w:cs="Arial"/>
                <w:sz w:val="22"/>
                <w:lang w:val="en-US"/>
              </w:rPr>
              <w:t>receipt</w:t>
            </w:r>
          </w:p>
        </w:tc>
        <w:tc>
          <w:tcPr>
            <w:tcW w:w="2979" w:type="dxa"/>
          </w:tcPr>
          <w:p w14:paraId="6B3BFC8C" w14:textId="77777777" w:rsidR="004F178F" w:rsidRPr="00567318" w:rsidRDefault="00365947" w:rsidP="005A1481">
            <w:pPr>
              <w:rPr>
                <w:rFonts w:cs="Arial"/>
                <w:sz w:val="22"/>
                <w:lang w:val="en-US"/>
              </w:rPr>
            </w:pPr>
            <w:r w:rsidRPr="00567318">
              <w:rPr>
                <w:rFonts w:cs="Arial"/>
                <w:sz w:val="22"/>
                <w:lang w:val="en-US"/>
              </w:rPr>
              <w:t xml:space="preserve">String </w:t>
            </w:r>
            <w:r w:rsidR="00445EF0" w:rsidRPr="00567318">
              <w:rPr>
                <w:rFonts w:cs="Arial"/>
                <w:sz w:val="22"/>
                <w:lang w:val="en-US"/>
              </w:rPr>
              <w:t>up to 20 symbols</w:t>
            </w:r>
          </w:p>
        </w:tc>
      </w:tr>
      <w:tr w:rsidR="004F178F" w:rsidRPr="00567318" w14:paraId="20DBB150" w14:textId="77777777" w:rsidTr="005F3B03">
        <w:tc>
          <w:tcPr>
            <w:tcW w:w="2465" w:type="dxa"/>
          </w:tcPr>
          <w:p w14:paraId="7E4D3F52" w14:textId="77777777" w:rsidR="004F178F" w:rsidRPr="00567318" w:rsidRDefault="004F178F" w:rsidP="005A1481">
            <w:pPr>
              <w:rPr>
                <w:rFonts w:cs="Arial"/>
                <w:sz w:val="22"/>
              </w:rPr>
            </w:pPr>
            <w:r w:rsidRPr="00567318">
              <w:rPr>
                <w:rFonts w:cs="Arial"/>
                <w:sz w:val="22"/>
                <w:lang w:val="en-US"/>
              </w:rPr>
              <w:t>d</w:t>
            </w:r>
            <w:r w:rsidRPr="00567318">
              <w:rPr>
                <w:rFonts w:cs="Arial"/>
                <w:sz w:val="22"/>
              </w:rPr>
              <w:t>eviceRN</w:t>
            </w:r>
          </w:p>
        </w:tc>
        <w:tc>
          <w:tcPr>
            <w:tcW w:w="4839" w:type="dxa"/>
          </w:tcPr>
          <w:p w14:paraId="74832AE4" w14:textId="77777777" w:rsidR="004F178F" w:rsidRPr="00567318" w:rsidRDefault="005E317A" w:rsidP="007B671D">
            <w:pPr>
              <w:rPr>
                <w:rFonts w:cs="Arial"/>
                <w:sz w:val="22"/>
                <w:lang w:val="en-US"/>
              </w:rPr>
            </w:pPr>
            <w:r w:rsidRPr="00567318">
              <w:rPr>
                <w:rFonts w:cs="Arial"/>
                <w:sz w:val="22"/>
                <w:lang w:val="en-US"/>
              </w:rPr>
              <w:t>Registration number of the device that printe</w:t>
            </w:r>
            <w:r w:rsidR="007B671D" w:rsidRPr="00567318">
              <w:rPr>
                <w:rFonts w:cs="Arial"/>
                <w:sz w:val="22"/>
                <w:lang w:val="en-US"/>
              </w:rPr>
              <w:t>d</w:t>
            </w:r>
            <w:r w:rsidRPr="00567318">
              <w:rPr>
                <w:rFonts w:cs="Arial"/>
                <w:sz w:val="22"/>
                <w:lang w:val="en-US"/>
              </w:rPr>
              <w:t xml:space="preserve"> the </w:t>
            </w:r>
            <w:r w:rsidR="007B671D" w:rsidRPr="00567318">
              <w:rPr>
                <w:rFonts w:cs="Arial"/>
                <w:sz w:val="22"/>
                <w:lang w:val="en-US"/>
              </w:rPr>
              <w:t>receipt</w:t>
            </w:r>
          </w:p>
        </w:tc>
        <w:tc>
          <w:tcPr>
            <w:tcW w:w="2979" w:type="dxa"/>
          </w:tcPr>
          <w:p w14:paraId="671161A4" w14:textId="77777777" w:rsidR="004F178F" w:rsidRPr="00567318" w:rsidRDefault="00365947" w:rsidP="00445EF0">
            <w:pPr>
              <w:rPr>
                <w:rFonts w:cs="Arial"/>
                <w:sz w:val="22"/>
              </w:rPr>
            </w:pPr>
            <w:r w:rsidRPr="00567318">
              <w:rPr>
                <w:rFonts w:cs="Arial"/>
                <w:sz w:val="22"/>
                <w:lang w:val="en-US"/>
              </w:rPr>
              <w:t xml:space="preserve">String </w:t>
            </w:r>
            <w:r w:rsidR="00445EF0" w:rsidRPr="00567318">
              <w:rPr>
                <w:rFonts w:cs="Arial"/>
                <w:sz w:val="22"/>
                <w:lang w:val="en-US"/>
              </w:rPr>
              <w:t>up to 20 symbols</w:t>
            </w:r>
            <w:r w:rsidR="00445EF0" w:rsidRPr="00567318">
              <w:rPr>
                <w:rFonts w:cs="Arial"/>
                <w:sz w:val="22"/>
              </w:rPr>
              <w:t xml:space="preserve"> </w:t>
            </w:r>
          </w:p>
        </w:tc>
      </w:tr>
      <w:tr w:rsidR="004F178F" w:rsidRPr="00567318" w14:paraId="41E8E300" w14:textId="77777777" w:rsidTr="005F3B03">
        <w:tc>
          <w:tcPr>
            <w:tcW w:w="2465" w:type="dxa"/>
          </w:tcPr>
          <w:p w14:paraId="272E10A6" w14:textId="77777777" w:rsidR="004F178F" w:rsidRPr="00567318" w:rsidRDefault="004F178F" w:rsidP="005A1481">
            <w:pPr>
              <w:rPr>
                <w:rFonts w:cs="Arial"/>
                <w:sz w:val="22"/>
              </w:rPr>
            </w:pPr>
            <w:r w:rsidRPr="00567318">
              <w:rPr>
                <w:rFonts w:cs="Arial"/>
                <w:sz w:val="22"/>
                <w:lang w:val="en-US"/>
              </w:rPr>
              <w:t>fs</w:t>
            </w:r>
            <w:r w:rsidRPr="00567318">
              <w:rPr>
                <w:rFonts w:cs="Arial"/>
                <w:sz w:val="22"/>
              </w:rPr>
              <w:t>Number</w:t>
            </w:r>
          </w:p>
        </w:tc>
        <w:tc>
          <w:tcPr>
            <w:tcW w:w="4839" w:type="dxa"/>
          </w:tcPr>
          <w:p w14:paraId="2D4167D4" w14:textId="77777777" w:rsidR="004F178F" w:rsidRPr="00567318" w:rsidRDefault="005E317A" w:rsidP="005E317A">
            <w:pPr>
              <w:rPr>
                <w:rFonts w:cs="Arial"/>
                <w:sz w:val="22"/>
                <w:lang w:val="en-US"/>
              </w:rPr>
            </w:pPr>
            <w:r w:rsidRPr="00567318">
              <w:rPr>
                <w:rFonts w:cs="Arial"/>
                <w:sz w:val="22"/>
                <w:lang w:val="en-US"/>
              </w:rPr>
              <w:t>Fiscal Storage Number</w:t>
            </w:r>
          </w:p>
        </w:tc>
        <w:tc>
          <w:tcPr>
            <w:tcW w:w="2979" w:type="dxa"/>
          </w:tcPr>
          <w:p w14:paraId="4138FA58" w14:textId="77777777" w:rsidR="004F178F" w:rsidRPr="00567318" w:rsidRDefault="00365947" w:rsidP="002A6C9D">
            <w:pPr>
              <w:rPr>
                <w:rFonts w:cs="Arial"/>
                <w:sz w:val="22"/>
              </w:rPr>
            </w:pPr>
            <w:r w:rsidRPr="00567318">
              <w:rPr>
                <w:rFonts w:cs="Arial"/>
                <w:sz w:val="22"/>
                <w:lang w:val="en-US"/>
              </w:rPr>
              <w:t xml:space="preserve">String </w:t>
            </w:r>
            <w:r w:rsidR="002A6C9D" w:rsidRPr="00567318">
              <w:rPr>
                <w:rFonts w:cs="Arial"/>
                <w:sz w:val="22"/>
                <w:lang w:val="en-US"/>
              </w:rPr>
              <w:t>of</w:t>
            </w:r>
            <w:r w:rsidR="00445EF0" w:rsidRPr="00567318">
              <w:rPr>
                <w:rFonts w:cs="Arial"/>
                <w:sz w:val="22"/>
                <w:lang w:val="en-US"/>
              </w:rPr>
              <w:t xml:space="preserve"> 16 symbols</w:t>
            </w:r>
          </w:p>
        </w:tc>
      </w:tr>
      <w:tr w:rsidR="004F178F" w:rsidRPr="00567318" w14:paraId="6590CF1E" w14:textId="77777777" w:rsidTr="005F3B03">
        <w:tc>
          <w:tcPr>
            <w:tcW w:w="2465" w:type="dxa"/>
          </w:tcPr>
          <w:p w14:paraId="1E595975" w14:textId="77777777" w:rsidR="004F178F" w:rsidRPr="00567318" w:rsidRDefault="004F178F" w:rsidP="005A1481">
            <w:pPr>
              <w:rPr>
                <w:rFonts w:cs="Arial"/>
                <w:sz w:val="22"/>
              </w:rPr>
            </w:pPr>
            <w:r w:rsidRPr="00567318">
              <w:rPr>
                <w:rFonts w:cs="Arial"/>
                <w:sz w:val="22"/>
                <w:lang w:val="en-US"/>
              </w:rPr>
              <w:t>ofd</w:t>
            </w:r>
            <w:r w:rsidRPr="00567318">
              <w:rPr>
                <w:rFonts w:cs="Arial"/>
                <w:sz w:val="22"/>
              </w:rPr>
              <w:t>Name</w:t>
            </w:r>
          </w:p>
        </w:tc>
        <w:tc>
          <w:tcPr>
            <w:tcW w:w="4839" w:type="dxa"/>
          </w:tcPr>
          <w:p w14:paraId="64C9AAE7" w14:textId="77777777" w:rsidR="004F178F" w:rsidRPr="00567318" w:rsidRDefault="002A6C9D" w:rsidP="005A1481">
            <w:pPr>
              <w:rPr>
                <w:rFonts w:cs="Arial"/>
                <w:sz w:val="22"/>
              </w:rPr>
            </w:pPr>
            <w:r w:rsidRPr="00567318">
              <w:rPr>
                <w:rFonts w:cs="Arial"/>
                <w:sz w:val="22"/>
                <w:lang w:val="en-US"/>
              </w:rPr>
              <w:t>OFD</w:t>
            </w:r>
            <w:r w:rsidR="005E317A" w:rsidRPr="00567318">
              <w:rPr>
                <w:rFonts w:cs="Arial"/>
                <w:sz w:val="22"/>
                <w:lang w:val="en-US"/>
              </w:rPr>
              <w:t xml:space="preserve"> Name</w:t>
            </w:r>
          </w:p>
        </w:tc>
        <w:tc>
          <w:tcPr>
            <w:tcW w:w="2979" w:type="dxa"/>
          </w:tcPr>
          <w:p w14:paraId="27AE521C" w14:textId="77777777" w:rsidR="004F178F" w:rsidRPr="00567318" w:rsidRDefault="00365947" w:rsidP="005A1481">
            <w:pPr>
              <w:rPr>
                <w:rFonts w:cs="Arial"/>
                <w:sz w:val="22"/>
              </w:rPr>
            </w:pPr>
            <w:r w:rsidRPr="00567318">
              <w:rPr>
                <w:rFonts w:cs="Arial"/>
                <w:sz w:val="22"/>
                <w:lang w:val="en-US"/>
              </w:rPr>
              <w:t xml:space="preserve">String </w:t>
            </w:r>
            <w:r w:rsidR="00445EF0" w:rsidRPr="00567318">
              <w:rPr>
                <w:rFonts w:cs="Arial"/>
                <w:sz w:val="22"/>
                <w:lang w:val="en-US"/>
              </w:rPr>
              <w:t>up to</w:t>
            </w:r>
            <w:r w:rsidR="004F178F" w:rsidRPr="00567318">
              <w:rPr>
                <w:rFonts w:cs="Arial"/>
                <w:sz w:val="22"/>
              </w:rPr>
              <w:t xml:space="preserve"> 256 </w:t>
            </w:r>
            <w:r w:rsidR="00445EF0" w:rsidRPr="00567318">
              <w:rPr>
                <w:rFonts w:cs="Arial"/>
                <w:sz w:val="22"/>
                <w:lang w:val="en-US"/>
              </w:rPr>
              <w:t>symbols</w:t>
            </w:r>
          </w:p>
        </w:tc>
      </w:tr>
      <w:tr w:rsidR="004F178F" w:rsidRPr="00567318" w14:paraId="79C3B611" w14:textId="77777777" w:rsidTr="005F3B03">
        <w:tc>
          <w:tcPr>
            <w:tcW w:w="2465" w:type="dxa"/>
          </w:tcPr>
          <w:p w14:paraId="7F668EA8" w14:textId="63F33F6A" w:rsidR="004F178F" w:rsidRPr="00567318" w:rsidRDefault="00334F6E" w:rsidP="005A1481">
            <w:pPr>
              <w:rPr>
                <w:rFonts w:cs="Arial"/>
                <w:sz w:val="22"/>
              </w:rPr>
            </w:pPr>
            <w:r w:rsidRPr="00567318">
              <w:rPr>
                <w:rFonts w:cs="Arial"/>
                <w:sz w:val="22"/>
                <w:lang w:val="en-US"/>
              </w:rPr>
              <w:t>o</w:t>
            </w:r>
            <w:r w:rsidR="004F178F" w:rsidRPr="00567318">
              <w:rPr>
                <w:rFonts w:cs="Arial"/>
                <w:sz w:val="22"/>
                <w:lang w:val="en-US"/>
              </w:rPr>
              <w:t>f</w:t>
            </w:r>
            <w:r w:rsidRPr="00567318">
              <w:rPr>
                <w:rFonts w:cs="Arial"/>
                <w:sz w:val="22"/>
                <w:lang w:val="en-US"/>
              </w:rPr>
              <w:t>d</w:t>
            </w:r>
            <w:r w:rsidR="004F178F" w:rsidRPr="00567318">
              <w:rPr>
                <w:rFonts w:cs="Arial"/>
                <w:sz w:val="22"/>
              </w:rPr>
              <w:t>Website</w:t>
            </w:r>
          </w:p>
        </w:tc>
        <w:tc>
          <w:tcPr>
            <w:tcW w:w="4839" w:type="dxa"/>
          </w:tcPr>
          <w:p w14:paraId="1C7BBE4A" w14:textId="77777777" w:rsidR="004F178F" w:rsidRPr="00567318" w:rsidRDefault="002A6C9D" w:rsidP="005A1481">
            <w:pPr>
              <w:rPr>
                <w:rFonts w:cs="Arial"/>
                <w:sz w:val="22"/>
              </w:rPr>
            </w:pPr>
            <w:r w:rsidRPr="00567318">
              <w:rPr>
                <w:rFonts w:cs="Arial"/>
                <w:sz w:val="22"/>
                <w:lang w:val="en-US"/>
              </w:rPr>
              <w:t>O</w:t>
            </w:r>
            <w:r w:rsidR="005E317A" w:rsidRPr="00567318">
              <w:rPr>
                <w:rFonts w:cs="Arial"/>
                <w:sz w:val="22"/>
                <w:lang w:val="en-US"/>
              </w:rPr>
              <w:t>F</w:t>
            </w:r>
            <w:r w:rsidRPr="00567318">
              <w:rPr>
                <w:rFonts w:cs="Arial"/>
                <w:sz w:val="22"/>
                <w:lang w:val="en-US"/>
              </w:rPr>
              <w:t>D</w:t>
            </w:r>
            <w:r w:rsidR="005E317A" w:rsidRPr="00567318">
              <w:rPr>
                <w:rFonts w:cs="Arial"/>
                <w:sz w:val="22"/>
                <w:lang w:val="en-US"/>
              </w:rPr>
              <w:t xml:space="preserve"> Website</w:t>
            </w:r>
          </w:p>
        </w:tc>
        <w:tc>
          <w:tcPr>
            <w:tcW w:w="2979" w:type="dxa"/>
          </w:tcPr>
          <w:p w14:paraId="523FEF14" w14:textId="77777777" w:rsidR="004F178F" w:rsidRPr="00567318" w:rsidRDefault="00365947" w:rsidP="005A1481">
            <w:pPr>
              <w:rPr>
                <w:rFonts w:cs="Arial"/>
                <w:sz w:val="22"/>
              </w:rPr>
            </w:pPr>
            <w:r w:rsidRPr="00567318">
              <w:rPr>
                <w:rFonts w:cs="Arial"/>
                <w:sz w:val="22"/>
                <w:lang w:val="en-US"/>
              </w:rPr>
              <w:t xml:space="preserve">String </w:t>
            </w:r>
            <w:r w:rsidR="00445EF0" w:rsidRPr="00567318">
              <w:rPr>
                <w:rFonts w:cs="Arial"/>
                <w:sz w:val="22"/>
                <w:lang w:val="en-US"/>
              </w:rPr>
              <w:t>up to</w:t>
            </w:r>
            <w:r w:rsidR="00445EF0" w:rsidRPr="00567318">
              <w:rPr>
                <w:rFonts w:cs="Arial"/>
                <w:sz w:val="22"/>
              </w:rPr>
              <w:t xml:space="preserve"> </w:t>
            </w:r>
            <w:r w:rsidR="004F178F" w:rsidRPr="00567318">
              <w:rPr>
                <w:rFonts w:cs="Arial"/>
                <w:sz w:val="22"/>
              </w:rPr>
              <w:t xml:space="preserve">58? </w:t>
            </w:r>
            <w:r w:rsidR="00445EF0" w:rsidRPr="00567318">
              <w:rPr>
                <w:rFonts w:cs="Arial"/>
                <w:sz w:val="22"/>
                <w:lang w:val="en-US"/>
              </w:rPr>
              <w:t>symbols</w:t>
            </w:r>
          </w:p>
        </w:tc>
      </w:tr>
      <w:tr w:rsidR="004F178F" w:rsidRPr="00567318" w14:paraId="3C08FBB5" w14:textId="77777777" w:rsidTr="005F3B03">
        <w:tc>
          <w:tcPr>
            <w:tcW w:w="2465" w:type="dxa"/>
          </w:tcPr>
          <w:p w14:paraId="642CA847" w14:textId="378A2DDF" w:rsidR="004F178F" w:rsidRPr="00567318" w:rsidRDefault="00334F6E" w:rsidP="005A1481">
            <w:pPr>
              <w:rPr>
                <w:rFonts w:cs="Arial"/>
                <w:sz w:val="22"/>
                <w:lang w:val="en-US"/>
              </w:rPr>
            </w:pPr>
            <w:r w:rsidRPr="00567318">
              <w:rPr>
                <w:rFonts w:cs="Arial"/>
                <w:sz w:val="22"/>
                <w:lang w:val="en-US"/>
              </w:rPr>
              <w:t>o</w:t>
            </w:r>
            <w:r w:rsidR="004F178F" w:rsidRPr="00567318">
              <w:rPr>
                <w:rFonts w:cs="Arial"/>
                <w:sz w:val="22"/>
                <w:lang w:val="en-US"/>
              </w:rPr>
              <w:t>f</w:t>
            </w:r>
            <w:r w:rsidRPr="00567318">
              <w:rPr>
                <w:rFonts w:cs="Arial"/>
                <w:sz w:val="22"/>
                <w:lang w:val="en-US"/>
              </w:rPr>
              <w:t>d</w:t>
            </w:r>
            <w:r w:rsidR="004F178F" w:rsidRPr="00567318">
              <w:rPr>
                <w:rFonts w:cs="Arial"/>
                <w:sz w:val="22"/>
                <w:lang w:val="en-US"/>
              </w:rPr>
              <w:t>INN</w:t>
            </w:r>
          </w:p>
        </w:tc>
        <w:tc>
          <w:tcPr>
            <w:tcW w:w="4839" w:type="dxa"/>
          </w:tcPr>
          <w:p w14:paraId="2040A09C" w14:textId="77777777" w:rsidR="004F178F" w:rsidRPr="00567318" w:rsidRDefault="005E317A" w:rsidP="002A6C9D">
            <w:pPr>
              <w:rPr>
                <w:rFonts w:cs="Arial"/>
                <w:sz w:val="22"/>
              </w:rPr>
            </w:pPr>
            <w:r w:rsidRPr="00567318">
              <w:rPr>
                <w:rFonts w:cs="Arial"/>
                <w:sz w:val="22"/>
                <w:lang w:val="en-US"/>
              </w:rPr>
              <w:t>OF</w:t>
            </w:r>
            <w:r w:rsidR="002A6C9D" w:rsidRPr="00567318">
              <w:rPr>
                <w:rFonts w:cs="Arial"/>
                <w:sz w:val="22"/>
                <w:lang w:val="en-US"/>
              </w:rPr>
              <w:t>D</w:t>
            </w:r>
            <w:r w:rsidRPr="00567318">
              <w:rPr>
                <w:rFonts w:cs="Arial"/>
                <w:sz w:val="22"/>
                <w:lang w:val="en-US"/>
              </w:rPr>
              <w:t xml:space="preserve"> INN</w:t>
            </w:r>
          </w:p>
        </w:tc>
        <w:tc>
          <w:tcPr>
            <w:tcW w:w="2979" w:type="dxa"/>
          </w:tcPr>
          <w:p w14:paraId="6A5E3AF7" w14:textId="77777777" w:rsidR="004F178F" w:rsidRPr="00567318" w:rsidRDefault="00365947" w:rsidP="002A6C9D">
            <w:pPr>
              <w:rPr>
                <w:rFonts w:cs="Arial"/>
                <w:sz w:val="22"/>
              </w:rPr>
            </w:pPr>
            <w:r w:rsidRPr="00567318">
              <w:rPr>
                <w:rFonts w:cs="Arial"/>
                <w:sz w:val="22"/>
                <w:lang w:val="en-US"/>
              </w:rPr>
              <w:t xml:space="preserve">String </w:t>
            </w:r>
            <w:r w:rsidR="002A6C9D" w:rsidRPr="00567318">
              <w:rPr>
                <w:rFonts w:cs="Arial"/>
                <w:sz w:val="22"/>
                <w:lang w:val="en-US"/>
              </w:rPr>
              <w:t xml:space="preserve">of </w:t>
            </w:r>
            <w:r w:rsidR="004F178F" w:rsidRPr="00567318">
              <w:rPr>
                <w:rFonts w:cs="Arial"/>
                <w:sz w:val="22"/>
              </w:rPr>
              <w:t xml:space="preserve">12 </w:t>
            </w:r>
            <w:r w:rsidR="00445EF0" w:rsidRPr="00567318">
              <w:rPr>
                <w:rFonts w:cs="Arial"/>
                <w:sz w:val="22"/>
                <w:lang w:val="en-US"/>
              </w:rPr>
              <w:t>symbols</w:t>
            </w:r>
          </w:p>
        </w:tc>
      </w:tr>
      <w:tr w:rsidR="005E317A" w:rsidRPr="00567318" w14:paraId="590BECD2" w14:textId="77777777" w:rsidTr="005F3B03">
        <w:tc>
          <w:tcPr>
            <w:tcW w:w="2465" w:type="dxa"/>
          </w:tcPr>
          <w:p w14:paraId="3FAD30C3" w14:textId="77777777" w:rsidR="005E317A" w:rsidRPr="00567318" w:rsidRDefault="005E317A" w:rsidP="005E317A">
            <w:pPr>
              <w:rPr>
                <w:rFonts w:cs="Arial"/>
                <w:sz w:val="22"/>
                <w:lang w:val="en-US"/>
              </w:rPr>
            </w:pPr>
            <w:r w:rsidRPr="00567318">
              <w:rPr>
                <w:rFonts w:cs="Arial"/>
                <w:sz w:val="22"/>
                <w:lang w:val="en-US"/>
              </w:rPr>
              <w:t>fnsWebsite</w:t>
            </w:r>
          </w:p>
        </w:tc>
        <w:tc>
          <w:tcPr>
            <w:tcW w:w="4839" w:type="dxa"/>
          </w:tcPr>
          <w:p w14:paraId="723472CB" w14:textId="77777777" w:rsidR="005E317A" w:rsidRPr="00567318" w:rsidRDefault="005E317A" w:rsidP="005E317A">
            <w:pPr>
              <w:rPr>
                <w:rFonts w:cs="Arial"/>
                <w:sz w:val="22"/>
                <w:lang w:val="en-US"/>
              </w:rPr>
            </w:pPr>
            <w:r w:rsidRPr="00567318">
              <w:rPr>
                <w:rFonts w:cs="Arial"/>
                <w:sz w:val="22"/>
                <w:lang w:val="en-US"/>
              </w:rPr>
              <w:t>FNS Website</w:t>
            </w:r>
          </w:p>
        </w:tc>
        <w:tc>
          <w:tcPr>
            <w:tcW w:w="2979" w:type="dxa"/>
          </w:tcPr>
          <w:p w14:paraId="6124BA4C" w14:textId="77777777" w:rsidR="005E317A" w:rsidRPr="00567318" w:rsidRDefault="007B671D" w:rsidP="005E317A">
            <w:pPr>
              <w:rPr>
                <w:rFonts w:cs="Arial"/>
                <w:sz w:val="22"/>
              </w:rPr>
            </w:pPr>
            <w:r w:rsidRPr="00567318">
              <w:rPr>
                <w:rFonts w:cs="Arial"/>
                <w:sz w:val="22"/>
                <w:lang w:val="en-US"/>
              </w:rPr>
              <w:t xml:space="preserve">String </w:t>
            </w:r>
            <w:r w:rsidR="00445EF0" w:rsidRPr="00567318">
              <w:rPr>
                <w:rFonts w:cs="Arial"/>
                <w:sz w:val="22"/>
                <w:lang w:val="en-US"/>
              </w:rPr>
              <w:t>up to</w:t>
            </w:r>
            <w:r w:rsidR="00445EF0" w:rsidRPr="00567318">
              <w:rPr>
                <w:rFonts w:cs="Arial"/>
                <w:sz w:val="22"/>
              </w:rPr>
              <w:t xml:space="preserve"> </w:t>
            </w:r>
            <w:r w:rsidR="005E317A" w:rsidRPr="00567318">
              <w:rPr>
                <w:rFonts w:cs="Arial"/>
                <w:sz w:val="22"/>
              </w:rPr>
              <w:t xml:space="preserve">256 </w:t>
            </w:r>
            <w:r w:rsidR="00445EF0" w:rsidRPr="00567318">
              <w:rPr>
                <w:rFonts w:cs="Arial"/>
                <w:sz w:val="22"/>
                <w:lang w:val="en-US"/>
              </w:rPr>
              <w:t>symbols</w:t>
            </w:r>
          </w:p>
        </w:tc>
      </w:tr>
      <w:tr w:rsidR="005E317A" w:rsidRPr="00567318" w14:paraId="2999B93C" w14:textId="77777777" w:rsidTr="005F3B03">
        <w:tc>
          <w:tcPr>
            <w:tcW w:w="2465" w:type="dxa"/>
          </w:tcPr>
          <w:p w14:paraId="39890DC1" w14:textId="77777777" w:rsidR="005E317A" w:rsidRPr="00567318" w:rsidRDefault="005E317A" w:rsidP="005E317A">
            <w:pPr>
              <w:rPr>
                <w:rFonts w:cs="Arial"/>
                <w:sz w:val="22"/>
                <w:lang w:val="en-US"/>
              </w:rPr>
            </w:pPr>
            <w:r w:rsidRPr="00567318">
              <w:rPr>
                <w:rFonts w:cs="Arial"/>
                <w:sz w:val="22"/>
                <w:lang w:val="en-US"/>
              </w:rPr>
              <w:t>companyINN</w:t>
            </w:r>
          </w:p>
        </w:tc>
        <w:tc>
          <w:tcPr>
            <w:tcW w:w="4839" w:type="dxa"/>
          </w:tcPr>
          <w:p w14:paraId="59E17A4E" w14:textId="77777777" w:rsidR="005E317A" w:rsidRPr="00567318" w:rsidRDefault="005E317A" w:rsidP="005E317A">
            <w:pPr>
              <w:rPr>
                <w:rFonts w:cs="Arial"/>
                <w:sz w:val="22"/>
              </w:rPr>
            </w:pPr>
            <w:r w:rsidRPr="00567318">
              <w:rPr>
                <w:rFonts w:cs="Arial"/>
                <w:sz w:val="22"/>
                <w:lang w:val="en-US"/>
              </w:rPr>
              <w:t>Company INN</w:t>
            </w:r>
          </w:p>
        </w:tc>
        <w:tc>
          <w:tcPr>
            <w:tcW w:w="2979" w:type="dxa"/>
          </w:tcPr>
          <w:p w14:paraId="3A1DF055" w14:textId="77777777" w:rsidR="005E317A" w:rsidRPr="00567318" w:rsidRDefault="007B671D" w:rsidP="002A6C9D">
            <w:pPr>
              <w:rPr>
                <w:rFonts w:cs="Arial"/>
                <w:sz w:val="22"/>
              </w:rPr>
            </w:pPr>
            <w:r w:rsidRPr="00567318">
              <w:rPr>
                <w:rFonts w:cs="Arial"/>
                <w:sz w:val="22"/>
                <w:lang w:val="en-US"/>
              </w:rPr>
              <w:t xml:space="preserve">String </w:t>
            </w:r>
            <w:r w:rsidR="002A6C9D" w:rsidRPr="00567318">
              <w:rPr>
                <w:rFonts w:cs="Arial"/>
                <w:sz w:val="22"/>
                <w:lang w:val="en-US"/>
              </w:rPr>
              <w:t>of</w:t>
            </w:r>
            <w:r w:rsidR="00445EF0" w:rsidRPr="00567318">
              <w:rPr>
                <w:rFonts w:cs="Arial"/>
                <w:sz w:val="22"/>
                <w:lang w:val="en-US"/>
              </w:rPr>
              <w:t xml:space="preserve"> </w:t>
            </w:r>
            <w:r w:rsidR="005E317A" w:rsidRPr="00567318">
              <w:rPr>
                <w:rFonts w:cs="Arial"/>
                <w:sz w:val="22"/>
              </w:rPr>
              <w:t xml:space="preserve">12 </w:t>
            </w:r>
            <w:r w:rsidR="00445EF0" w:rsidRPr="00567318">
              <w:rPr>
                <w:rFonts w:cs="Arial"/>
                <w:sz w:val="22"/>
                <w:lang w:val="en-US"/>
              </w:rPr>
              <w:t>symbols</w:t>
            </w:r>
          </w:p>
        </w:tc>
      </w:tr>
      <w:tr w:rsidR="005E317A" w:rsidRPr="00567318" w14:paraId="3FBC247F" w14:textId="77777777" w:rsidTr="005F3B03">
        <w:tc>
          <w:tcPr>
            <w:tcW w:w="2465" w:type="dxa"/>
          </w:tcPr>
          <w:p w14:paraId="0963E9CC" w14:textId="77777777" w:rsidR="005E317A" w:rsidRPr="00567318" w:rsidRDefault="005E317A" w:rsidP="005E317A">
            <w:pPr>
              <w:rPr>
                <w:rFonts w:cs="Arial"/>
                <w:sz w:val="22"/>
              </w:rPr>
            </w:pPr>
            <w:r w:rsidRPr="00567318">
              <w:rPr>
                <w:rFonts w:cs="Arial"/>
                <w:sz w:val="22"/>
                <w:lang w:val="en-US"/>
              </w:rPr>
              <w:t>c</w:t>
            </w:r>
            <w:r w:rsidRPr="00567318">
              <w:rPr>
                <w:rFonts w:cs="Arial"/>
                <w:sz w:val="22"/>
              </w:rPr>
              <w:t>ompanyName</w:t>
            </w:r>
          </w:p>
        </w:tc>
        <w:tc>
          <w:tcPr>
            <w:tcW w:w="4839" w:type="dxa"/>
          </w:tcPr>
          <w:p w14:paraId="590CF706" w14:textId="77777777" w:rsidR="005E317A" w:rsidRPr="00567318" w:rsidRDefault="005E317A" w:rsidP="005E317A">
            <w:pPr>
              <w:rPr>
                <w:rFonts w:cs="Arial"/>
                <w:sz w:val="22"/>
              </w:rPr>
            </w:pPr>
            <w:r w:rsidRPr="00567318">
              <w:rPr>
                <w:rFonts w:cs="Arial"/>
                <w:sz w:val="22"/>
                <w:lang w:val="en-US"/>
              </w:rPr>
              <w:t>C</w:t>
            </w:r>
            <w:r w:rsidRPr="00567318">
              <w:rPr>
                <w:rFonts w:cs="Arial"/>
                <w:sz w:val="22"/>
              </w:rPr>
              <w:t>ompany</w:t>
            </w:r>
            <w:r w:rsidRPr="00567318">
              <w:rPr>
                <w:rFonts w:cs="Arial"/>
                <w:sz w:val="22"/>
                <w:lang w:val="en-US"/>
              </w:rPr>
              <w:t xml:space="preserve"> </w:t>
            </w:r>
            <w:r w:rsidRPr="00567318">
              <w:rPr>
                <w:rFonts w:cs="Arial"/>
                <w:sz w:val="22"/>
              </w:rPr>
              <w:t>Name</w:t>
            </w:r>
          </w:p>
        </w:tc>
        <w:tc>
          <w:tcPr>
            <w:tcW w:w="2979" w:type="dxa"/>
          </w:tcPr>
          <w:p w14:paraId="616D78B2" w14:textId="77777777" w:rsidR="005E317A" w:rsidRPr="00567318" w:rsidRDefault="007B671D" w:rsidP="005E317A">
            <w:pPr>
              <w:rPr>
                <w:rFonts w:cs="Arial"/>
                <w:sz w:val="22"/>
              </w:rPr>
            </w:pPr>
            <w:r w:rsidRPr="00567318">
              <w:rPr>
                <w:rFonts w:cs="Arial"/>
                <w:sz w:val="22"/>
                <w:lang w:val="en-US"/>
              </w:rPr>
              <w:t xml:space="preserve">String </w:t>
            </w:r>
            <w:r w:rsidR="00445EF0" w:rsidRPr="00567318">
              <w:rPr>
                <w:rFonts w:cs="Arial"/>
                <w:sz w:val="22"/>
                <w:lang w:val="en-US"/>
              </w:rPr>
              <w:t>up to</w:t>
            </w:r>
            <w:r w:rsidR="00445EF0" w:rsidRPr="00567318">
              <w:rPr>
                <w:rFonts w:cs="Arial"/>
                <w:sz w:val="22"/>
              </w:rPr>
              <w:t xml:space="preserve"> </w:t>
            </w:r>
            <w:r w:rsidR="005E317A" w:rsidRPr="00567318">
              <w:rPr>
                <w:rFonts w:cs="Arial"/>
                <w:sz w:val="22"/>
              </w:rPr>
              <w:t xml:space="preserve">256 </w:t>
            </w:r>
            <w:r w:rsidR="00445EF0" w:rsidRPr="00567318">
              <w:rPr>
                <w:rFonts w:cs="Arial"/>
                <w:sz w:val="22"/>
                <w:lang w:val="en-US"/>
              </w:rPr>
              <w:t>symbols</w:t>
            </w:r>
          </w:p>
        </w:tc>
      </w:tr>
      <w:tr w:rsidR="005E317A" w:rsidRPr="00567318" w14:paraId="14126A8A" w14:textId="77777777" w:rsidTr="005F3B03">
        <w:tc>
          <w:tcPr>
            <w:tcW w:w="2465" w:type="dxa"/>
          </w:tcPr>
          <w:p w14:paraId="2FD10231" w14:textId="77777777" w:rsidR="005E317A" w:rsidRPr="00567318" w:rsidRDefault="005E317A" w:rsidP="005E317A">
            <w:pPr>
              <w:rPr>
                <w:rFonts w:cs="Arial"/>
                <w:sz w:val="22"/>
              </w:rPr>
            </w:pPr>
            <w:r w:rsidRPr="00567318">
              <w:rPr>
                <w:rFonts w:cs="Arial"/>
                <w:sz w:val="22"/>
                <w:lang w:val="en-US"/>
              </w:rPr>
              <w:t>d</w:t>
            </w:r>
            <w:r w:rsidRPr="00567318">
              <w:rPr>
                <w:rFonts w:cs="Arial"/>
                <w:sz w:val="22"/>
              </w:rPr>
              <w:t>ocumentNumber</w:t>
            </w:r>
          </w:p>
        </w:tc>
        <w:tc>
          <w:tcPr>
            <w:tcW w:w="4839" w:type="dxa"/>
          </w:tcPr>
          <w:p w14:paraId="004DD46B" w14:textId="77777777" w:rsidR="005E317A" w:rsidRPr="00567318" w:rsidRDefault="005E317A" w:rsidP="005E317A">
            <w:pPr>
              <w:rPr>
                <w:rFonts w:cs="Arial"/>
                <w:sz w:val="22"/>
              </w:rPr>
            </w:pPr>
            <w:r w:rsidRPr="00567318">
              <w:rPr>
                <w:rFonts w:cs="Arial"/>
                <w:sz w:val="22"/>
                <w:lang w:val="en-US"/>
              </w:rPr>
              <w:t>D</w:t>
            </w:r>
            <w:r w:rsidRPr="00567318">
              <w:rPr>
                <w:rFonts w:cs="Arial"/>
                <w:sz w:val="22"/>
              </w:rPr>
              <w:t>ocument</w:t>
            </w:r>
            <w:r w:rsidRPr="00567318">
              <w:rPr>
                <w:rFonts w:cs="Arial"/>
                <w:sz w:val="22"/>
                <w:lang w:val="en-US"/>
              </w:rPr>
              <w:t xml:space="preserve"> </w:t>
            </w:r>
            <w:r w:rsidRPr="00567318">
              <w:rPr>
                <w:rFonts w:cs="Arial"/>
                <w:sz w:val="22"/>
              </w:rPr>
              <w:t>Number</w:t>
            </w:r>
          </w:p>
        </w:tc>
        <w:tc>
          <w:tcPr>
            <w:tcW w:w="2979" w:type="dxa"/>
          </w:tcPr>
          <w:p w14:paraId="44DAAC57" w14:textId="77777777" w:rsidR="005E317A" w:rsidRPr="00567318" w:rsidRDefault="002A6C9D" w:rsidP="005E317A">
            <w:pPr>
              <w:rPr>
                <w:rFonts w:cs="Arial"/>
                <w:sz w:val="22"/>
                <w:lang w:val="en-US"/>
              </w:rPr>
            </w:pPr>
            <w:r w:rsidRPr="00567318">
              <w:rPr>
                <w:rFonts w:cs="Arial"/>
                <w:sz w:val="22"/>
                <w:lang w:val="en-US"/>
              </w:rPr>
              <w:t>Number</w:t>
            </w:r>
          </w:p>
        </w:tc>
      </w:tr>
      <w:tr w:rsidR="005E317A" w:rsidRPr="00567318" w14:paraId="0D33C250" w14:textId="77777777" w:rsidTr="005F3B03">
        <w:tc>
          <w:tcPr>
            <w:tcW w:w="2465" w:type="dxa"/>
          </w:tcPr>
          <w:p w14:paraId="218DE556" w14:textId="77777777" w:rsidR="005E317A" w:rsidRPr="00567318" w:rsidRDefault="005E317A" w:rsidP="005E317A">
            <w:pPr>
              <w:rPr>
                <w:rFonts w:cs="Arial"/>
                <w:sz w:val="22"/>
              </w:rPr>
            </w:pPr>
            <w:r w:rsidRPr="00567318">
              <w:rPr>
                <w:rFonts w:cs="Arial"/>
                <w:sz w:val="22"/>
                <w:lang w:val="en-US"/>
              </w:rPr>
              <w:t>s</w:t>
            </w:r>
            <w:r w:rsidRPr="00567318">
              <w:rPr>
                <w:rFonts w:cs="Arial"/>
                <w:sz w:val="22"/>
              </w:rPr>
              <w:t>hiftNumber</w:t>
            </w:r>
          </w:p>
        </w:tc>
        <w:tc>
          <w:tcPr>
            <w:tcW w:w="4839" w:type="dxa"/>
          </w:tcPr>
          <w:p w14:paraId="5BA3C65E" w14:textId="77777777" w:rsidR="005E317A" w:rsidRPr="00567318" w:rsidRDefault="005E317A" w:rsidP="005E317A">
            <w:pPr>
              <w:rPr>
                <w:rFonts w:cs="Arial"/>
                <w:sz w:val="22"/>
              </w:rPr>
            </w:pPr>
            <w:r w:rsidRPr="00567318">
              <w:rPr>
                <w:rFonts w:cs="Arial"/>
                <w:sz w:val="22"/>
                <w:lang w:val="en-US"/>
              </w:rPr>
              <w:t>S</w:t>
            </w:r>
            <w:r w:rsidRPr="00567318">
              <w:rPr>
                <w:rFonts w:cs="Arial"/>
                <w:sz w:val="22"/>
              </w:rPr>
              <w:t>hift</w:t>
            </w:r>
            <w:r w:rsidRPr="00567318">
              <w:rPr>
                <w:rFonts w:cs="Arial"/>
                <w:sz w:val="22"/>
                <w:lang w:val="en-US"/>
              </w:rPr>
              <w:t xml:space="preserve"> </w:t>
            </w:r>
            <w:r w:rsidRPr="00567318">
              <w:rPr>
                <w:rFonts w:cs="Arial"/>
                <w:sz w:val="22"/>
              </w:rPr>
              <w:t>Number</w:t>
            </w:r>
          </w:p>
        </w:tc>
        <w:tc>
          <w:tcPr>
            <w:tcW w:w="2979" w:type="dxa"/>
          </w:tcPr>
          <w:p w14:paraId="34FDF1D8" w14:textId="77777777" w:rsidR="005E317A" w:rsidRPr="00567318" w:rsidRDefault="002A6C9D" w:rsidP="005E317A">
            <w:pPr>
              <w:rPr>
                <w:rFonts w:cs="Arial"/>
                <w:sz w:val="22"/>
              </w:rPr>
            </w:pPr>
            <w:r w:rsidRPr="00567318">
              <w:rPr>
                <w:rFonts w:cs="Arial"/>
                <w:sz w:val="22"/>
                <w:lang w:val="en-US"/>
              </w:rPr>
              <w:t>Number</w:t>
            </w:r>
          </w:p>
        </w:tc>
      </w:tr>
      <w:tr w:rsidR="005E317A" w:rsidRPr="00567318" w14:paraId="6C39866F" w14:textId="77777777" w:rsidTr="005F3B03">
        <w:tc>
          <w:tcPr>
            <w:tcW w:w="2465" w:type="dxa"/>
          </w:tcPr>
          <w:p w14:paraId="15B23E8C" w14:textId="77777777" w:rsidR="005E317A" w:rsidRPr="00567318" w:rsidRDefault="005E317A" w:rsidP="005E317A">
            <w:pPr>
              <w:rPr>
                <w:rFonts w:cs="Arial"/>
                <w:sz w:val="22"/>
                <w:lang w:val="en-US"/>
              </w:rPr>
            </w:pPr>
            <w:r w:rsidRPr="00567318">
              <w:rPr>
                <w:rFonts w:cs="Arial"/>
                <w:sz w:val="22"/>
                <w:lang w:val="en-US"/>
              </w:rPr>
              <w:t>d</w:t>
            </w:r>
            <w:r w:rsidRPr="00567318">
              <w:rPr>
                <w:rFonts w:cs="Arial"/>
                <w:sz w:val="22"/>
              </w:rPr>
              <w:t>ocumentIn</w:t>
            </w:r>
            <w:r w:rsidRPr="00567318">
              <w:rPr>
                <w:rFonts w:cs="Arial"/>
                <w:sz w:val="22"/>
                <w:lang w:val="en-US"/>
              </w:rPr>
              <w:t>dex</w:t>
            </w:r>
          </w:p>
        </w:tc>
        <w:tc>
          <w:tcPr>
            <w:tcW w:w="4839" w:type="dxa"/>
          </w:tcPr>
          <w:p w14:paraId="72163F46" w14:textId="77777777" w:rsidR="005E317A" w:rsidRPr="00567318" w:rsidRDefault="002A6C9D" w:rsidP="002A6C9D">
            <w:pPr>
              <w:rPr>
                <w:rFonts w:cs="Arial"/>
                <w:sz w:val="22"/>
              </w:rPr>
            </w:pPr>
            <w:r w:rsidRPr="00567318">
              <w:rPr>
                <w:rFonts w:cs="Arial"/>
                <w:sz w:val="22"/>
              </w:rPr>
              <w:t xml:space="preserve">Shift </w:t>
            </w:r>
            <w:r w:rsidRPr="00567318">
              <w:rPr>
                <w:rFonts w:cs="Arial"/>
                <w:sz w:val="22"/>
                <w:lang w:val="en-US"/>
              </w:rPr>
              <w:t>Receipt</w:t>
            </w:r>
            <w:r w:rsidRPr="00567318">
              <w:rPr>
                <w:rFonts w:cs="Arial"/>
                <w:sz w:val="22"/>
              </w:rPr>
              <w:t xml:space="preserve"> </w:t>
            </w:r>
            <w:r w:rsidRPr="00567318">
              <w:rPr>
                <w:rFonts w:cs="Arial"/>
                <w:sz w:val="22"/>
                <w:lang w:val="en-US"/>
              </w:rPr>
              <w:t>N</w:t>
            </w:r>
            <w:r w:rsidRPr="00567318">
              <w:rPr>
                <w:rFonts w:cs="Arial"/>
                <w:sz w:val="22"/>
              </w:rPr>
              <w:t>umber</w:t>
            </w:r>
          </w:p>
        </w:tc>
        <w:tc>
          <w:tcPr>
            <w:tcW w:w="2979" w:type="dxa"/>
          </w:tcPr>
          <w:p w14:paraId="5A864608" w14:textId="77777777" w:rsidR="005E317A" w:rsidRPr="00567318" w:rsidRDefault="002A6C9D" w:rsidP="005E317A">
            <w:pPr>
              <w:rPr>
                <w:rFonts w:cs="Arial"/>
                <w:sz w:val="22"/>
              </w:rPr>
            </w:pPr>
            <w:r w:rsidRPr="00567318">
              <w:rPr>
                <w:rFonts w:cs="Arial"/>
                <w:sz w:val="22"/>
                <w:lang w:val="en-US"/>
              </w:rPr>
              <w:t>Number</w:t>
            </w:r>
          </w:p>
        </w:tc>
      </w:tr>
      <w:tr w:rsidR="005E317A" w:rsidRPr="00567318" w14:paraId="21974ED9" w14:textId="77777777" w:rsidTr="005F3B03">
        <w:tc>
          <w:tcPr>
            <w:tcW w:w="2465" w:type="dxa"/>
          </w:tcPr>
          <w:p w14:paraId="75E72EE1" w14:textId="77777777" w:rsidR="005E317A" w:rsidRPr="00567318" w:rsidRDefault="005E317A" w:rsidP="005E317A">
            <w:pPr>
              <w:rPr>
                <w:rFonts w:cs="Arial"/>
                <w:sz w:val="22"/>
                <w:lang w:val="en-US"/>
              </w:rPr>
            </w:pPr>
            <w:r w:rsidRPr="00567318">
              <w:rPr>
                <w:rFonts w:cs="Arial"/>
                <w:sz w:val="22"/>
                <w:lang w:val="en-US"/>
              </w:rPr>
              <w:t>processedAt</w:t>
            </w:r>
          </w:p>
        </w:tc>
        <w:tc>
          <w:tcPr>
            <w:tcW w:w="4839" w:type="dxa"/>
          </w:tcPr>
          <w:p w14:paraId="40FE76EF" w14:textId="77777777" w:rsidR="005E317A" w:rsidRPr="00567318" w:rsidRDefault="002A6C9D" w:rsidP="005E317A">
            <w:pPr>
              <w:rPr>
                <w:rFonts w:cs="Arial"/>
                <w:sz w:val="22"/>
              </w:rPr>
            </w:pPr>
            <w:r w:rsidRPr="00567318">
              <w:rPr>
                <w:rFonts w:cs="Arial"/>
                <w:sz w:val="22"/>
              </w:rPr>
              <w:t>Fiscal document registration time</w:t>
            </w:r>
          </w:p>
        </w:tc>
        <w:tc>
          <w:tcPr>
            <w:tcW w:w="2979" w:type="dxa"/>
          </w:tcPr>
          <w:p w14:paraId="7D2578C6" w14:textId="77777777" w:rsidR="005E317A" w:rsidRPr="00567318" w:rsidRDefault="002A6C9D" w:rsidP="007B671D">
            <w:pPr>
              <w:rPr>
                <w:rFonts w:cs="Arial"/>
                <w:sz w:val="22"/>
                <w:lang w:val="en-US"/>
              </w:rPr>
            </w:pPr>
            <w:bookmarkStart w:id="429" w:name="OLE_LINK116"/>
            <w:bookmarkStart w:id="430" w:name="OLE_LINK117"/>
            <w:bookmarkStart w:id="431" w:name="OLE_LINK118"/>
            <w:r w:rsidRPr="00567318">
              <w:rPr>
                <w:rFonts w:cs="Arial"/>
                <w:sz w:val="22"/>
                <w:lang w:val="en-US"/>
              </w:rPr>
              <w:t xml:space="preserve">Time in the </w:t>
            </w:r>
            <w:r w:rsidR="007B671D" w:rsidRPr="00567318">
              <w:rPr>
                <w:rFonts w:cs="Arial"/>
                <w:sz w:val="22"/>
                <w:lang w:val="en-US"/>
              </w:rPr>
              <w:t xml:space="preserve">string </w:t>
            </w:r>
            <w:r w:rsidRPr="00567318">
              <w:rPr>
                <w:rFonts w:cs="Arial"/>
                <w:sz w:val="22"/>
                <w:lang w:val="en-US"/>
              </w:rPr>
              <w:t xml:space="preserve">format </w:t>
            </w:r>
            <w:r w:rsidR="005E317A" w:rsidRPr="00567318">
              <w:rPr>
                <w:rFonts w:cs="Arial"/>
                <w:sz w:val="22"/>
                <w:lang w:val="en-US"/>
              </w:rPr>
              <w:t xml:space="preserve"> ISO8601</w:t>
            </w:r>
            <w:bookmarkEnd w:id="429"/>
            <w:bookmarkEnd w:id="430"/>
            <w:bookmarkEnd w:id="431"/>
          </w:p>
        </w:tc>
      </w:tr>
      <w:tr w:rsidR="005E317A" w:rsidRPr="00567318" w14:paraId="68ED8AB3" w14:textId="77777777" w:rsidTr="005F3B03">
        <w:tc>
          <w:tcPr>
            <w:tcW w:w="2465" w:type="dxa"/>
          </w:tcPr>
          <w:p w14:paraId="44B8ABAE" w14:textId="77777777" w:rsidR="005E317A" w:rsidRPr="00567318" w:rsidRDefault="005E317A" w:rsidP="005E317A">
            <w:pPr>
              <w:rPr>
                <w:rFonts w:cs="Arial"/>
                <w:sz w:val="22"/>
                <w:lang w:val="en-US"/>
              </w:rPr>
            </w:pPr>
            <w:r w:rsidRPr="00567318">
              <w:rPr>
                <w:rFonts w:cs="Arial"/>
                <w:sz w:val="22"/>
                <w:lang w:val="en-US"/>
              </w:rPr>
              <w:t>content</w:t>
            </w:r>
          </w:p>
        </w:tc>
        <w:tc>
          <w:tcPr>
            <w:tcW w:w="4839" w:type="dxa"/>
          </w:tcPr>
          <w:p w14:paraId="7B9F0BAC" w14:textId="77777777" w:rsidR="005E317A" w:rsidRPr="00567318" w:rsidRDefault="005E317A" w:rsidP="005E317A">
            <w:pPr>
              <w:rPr>
                <w:rFonts w:cs="Arial"/>
                <w:sz w:val="22"/>
              </w:rPr>
            </w:pPr>
            <w:r w:rsidRPr="00567318">
              <w:rPr>
                <w:rFonts w:cs="Arial"/>
                <w:sz w:val="22"/>
                <w:lang w:val="en-US"/>
              </w:rPr>
              <w:t xml:space="preserve">Content </w:t>
            </w:r>
          </w:p>
        </w:tc>
        <w:tc>
          <w:tcPr>
            <w:tcW w:w="2979" w:type="dxa"/>
          </w:tcPr>
          <w:p w14:paraId="1F8FC10B" w14:textId="15FBBE7E" w:rsidR="005E317A" w:rsidRPr="00567318" w:rsidRDefault="002A6C9D" w:rsidP="002A6C9D">
            <w:pPr>
              <w:rPr>
                <w:rFonts w:cs="Arial"/>
                <w:sz w:val="22"/>
              </w:rPr>
            </w:pPr>
            <w:r w:rsidRPr="00567318">
              <w:rPr>
                <w:rFonts w:cs="Arial"/>
                <w:sz w:val="22"/>
                <w:lang w:val="en-US"/>
              </w:rPr>
              <w:t xml:space="preserve">Structure Section </w:t>
            </w:r>
            <w:r w:rsidR="00DC1FDE">
              <w:rPr>
                <w:rFonts w:cs="Arial"/>
                <w:sz w:val="22"/>
              </w:rPr>
              <w:t>2.3</w:t>
            </w:r>
            <w:r w:rsidR="005E317A" w:rsidRPr="00567318">
              <w:rPr>
                <w:rFonts w:cs="Arial"/>
                <w:sz w:val="22"/>
              </w:rPr>
              <w:t>.1.1</w:t>
            </w:r>
          </w:p>
        </w:tc>
      </w:tr>
      <w:tr w:rsidR="005E317A" w:rsidRPr="00567318" w14:paraId="3622BBFC" w14:textId="77777777" w:rsidTr="005F3B03">
        <w:tc>
          <w:tcPr>
            <w:tcW w:w="2465" w:type="dxa"/>
          </w:tcPr>
          <w:p w14:paraId="7BEEEEB5" w14:textId="77777777" w:rsidR="005E317A" w:rsidRPr="00567318" w:rsidRDefault="005E317A" w:rsidP="005E317A">
            <w:pPr>
              <w:rPr>
                <w:rFonts w:cs="Arial"/>
                <w:sz w:val="22"/>
                <w:lang w:val="en-US"/>
              </w:rPr>
            </w:pPr>
            <w:r w:rsidRPr="00567318">
              <w:rPr>
                <w:rFonts w:cs="Arial"/>
                <w:sz w:val="22"/>
                <w:lang w:val="en-US"/>
              </w:rPr>
              <w:t>fp</w:t>
            </w:r>
          </w:p>
        </w:tc>
        <w:tc>
          <w:tcPr>
            <w:tcW w:w="4839" w:type="dxa"/>
          </w:tcPr>
          <w:p w14:paraId="1848955C" w14:textId="77777777" w:rsidR="005E317A" w:rsidRPr="00567318" w:rsidRDefault="002A6C9D" w:rsidP="005E317A">
            <w:pPr>
              <w:rPr>
                <w:rFonts w:cs="Arial"/>
                <w:sz w:val="22"/>
                <w:lang w:val="en-US"/>
              </w:rPr>
            </w:pPr>
            <w:r w:rsidRPr="00567318">
              <w:rPr>
                <w:rFonts w:cs="Arial"/>
                <w:sz w:val="22"/>
                <w:lang w:val="en-US"/>
              </w:rPr>
              <w:t>Fiscal indication</w:t>
            </w:r>
          </w:p>
        </w:tc>
        <w:tc>
          <w:tcPr>
            <w:tcW w:w="2979" w:type="dxa"/>
          </w:tcPr>
          <w:p w14:paraId="3396AAC9" w14:textId="77777777" w:rsidR="005E317A" w:rsidRPr="00567318" w:rsidRDefault="007B671D" w:rsidP="005E317A">
            <w:pPr>
              <w:rPr>
                <w:rFonts w:cs="Arial"/>
                <w:sz w:val="22"/>
              </w:rPr>
            </w:pPr>
            <w:r w:rsidRPr="00567318">
              <w:rPr>
                <w:rFonts w:cs="Arial"/>
                <w:sz w:val="22"/>
                <w:lang w:val="en-US"/>
              </w:rPr>
              <w:t xml:space="preserve">String </w:t>
            </w:r>
            <w:r w:rsidR="002A6C9D" w:rsidRPr="00567318">
              <w:rPr>
                <w:rFonts w:cs="Arial"/>
                <w:sz w:val="22"/>
                <w:lang w:val="en-US"/>
              </w:rPr>
              <w:t>of</w:t>
            </w:r>
            <w:r w:rsidR="005E317A" w:rsidRPr="00567318">
              <w:rPr>
                <w:rFonts w:cs="Arial"/>
                <w:sz w:val="22"/>
                <w:lang w:val="en-US"/>
              </w:rPr>
              <w:t xml:space="preserve"> 10 </w:t>
            </w:r>
            <w:r w:rsidR="00445EF0" w:rsidRPr="00567318">
              <w:rPr>
                <w:rFonts w:cs="Arial"/>
                <w:sz w:val="22"/>
                <w:lang w:val="en-US"/>
              </w:rPr>
              <w:t>symbols</w:t>
            </w:r>
          </w:p>
        </w:tc>
      </w:tr>
      <w:tr w:rsidR="005E317A" w:rsidRPr="00567318" w14:paraId="18C9FED8" w14:textId="77777777" w:rsidTr="005F3B03">
        <w:tc>
          <w:tcPr>
            <w:tcW w:w="2465" w:type="dxa"/>
          </w:tcPr>
          <w:p w14:paraId="6D9279A7" w14:textId="77777777" w:rsidR="005E317A" w:rsidRPr="00567318" w:rsidRDefault="005E317A" w:rsidP="005E317A">
            <w:pPr>
              <w:rPr>
                <w:rFonts w:cs="Arial"/>
                <w:sz w:val="22"/>
                <w:lang w:val="en-US"/>
              </w:rPr>
            </w:pPr>
            <w:r w:rsidRPr="00567318">
              <w:rPr>
                <w:rFonts w:cs="Arial"/>
                <w:sz w:val="22"/>
                <w:lang w:val="en-US"/>
              </w:rPr>
              <w:t>callbackUrl</w:t>
            </w:r>
          </w:p>
        </w:tc>
        <w:tc>
          <w:tcPr>
            <w:tcW w:w="4839" w:type="dxa"/>
          </w:tcPr>
          <w:p w14:paraId="2751E3F8" w14:textId="77777777" w:rsidR="005E317A" w:rsidRPr="00567318" w:rsidRDefault="002A6C9D" w:rsidP="002A6C9D">
            <w:pPr>
              <w:rPr>
                <w:rFonts w:cs="Arial"/>
                <w:sz w:val="22"/>
                <w:lang w:val="en-US"/>
              </w:rPr>
            </w:pPr>
            <w:r w:rsidRPr="00567318">
              <w:rPr>
                <w:rFonts w:cs="Arial"/>
                <w:sz w:val="22"/>
                <w:lang w:val="en-US"/>
              </w:rPr>
              <w:t>URL for sending the results of processing a POST receipt request</w:t>
            </w:r>
          </w:p>
        </w:tc>
        <w:tc>
          <w:tcPr>
            <w:tcW w:w="2979" w:type="dxa"/>
          </w:tcPr>
          <w:p w14:paraId="0BA374F1" w14:textId="77777777" w:rsidR="005E317A" w:rsidRPr="00567318" w:rsidRDefault="007B671D" w:rsidP="00445EF0">
            <w:pPr>
              <w:rPr>
                <w:rFonts w:cs="Arial"/>
                <w:sz w:val="22"/>
                <w:lang w:val="en-US"/>
              </w:rPr>
            </w:pPr>
            <w:r w:rsidRPr="00567318">
              <w:rPr>
                <w:rFonts w:cs="Arial"/>
                <w:sz w:val="22"/>
                <w:lang w:val="en-US"/>
              </w:rPr>
              <w:t xml:space="preserve">String </w:t>
            </w:r>
            <w:r w:rsidR="00445EF0" w:rsidRPr="00567318">
              <w:rPr>
                <w:rFonts w:cs="Arial"/>
                <w:sz w:val="22"/>
                <w:lang w:val="en-US"/>
              </w:rPr>
              <w:t>from</w:t>
            </w:r>
            <w:r w:rsidR="005E317A" w:rsidRPr="00567318">
              <w:rPr>
                <w:rFonts w:cs="Arial"/>
                <w:sz w:val="22"/>
                <w:lang w:val="en-US"/>
              </w:rPr>
              <w:t xml:space="preserve"> 1 </w:t>
            </w:r>
            <w:r w:rsidR="00445EF0" w:rsidRPr="00567318">
              <w:rPr>
                <w:rFonts w:cs="Arial"/>
                <w:sz w:val="22"/>
                <w:lang w:val="en-US"/>
              </w:rPr>
              <w:t>to</w:t>
            </w:r>
            <w:r w:rsidR="005E317A" w:rsidRPr="00567318">
              <w:rPr>
                <w:rFonts w:cs="Arial"/>
                <w:sz w:val="22"/>
                <w:lang w:val="en-US"/>
              </w:rPr>
              <w:t xml:space="preserve"> 1024 </w:t>
            </w:r>
            <w:r w:rsidR="00445EF0" w:rsidRPr="00567318">
              <w:rPr>
                <w:rFonts w:cs="Arial"/>
                <w:sz w:val="22"/>
                <w:lang w:val="en-US"/>
              </w:rPr>
              <w:t>symbols or</w:t>
            </w:r>
            <w:r w:rsidR="005E317A" w:rsidRPr="00567318">
              <w:rPr>
                <w:rFonts w:cs="Arial"/>
                <w:sz w:val="22"/>
                <w:lang w:val="en-US"/>
              </w:rPr>
              <w:t xml:space="preserve"> null</w:t>
            </w:r>
          </w:p>
        </w:tc>
      </w:tr>
      <w:tr w:rsidR="005F3B03" w:rsidRPr="00567318" w14:paraId="4F9494E4" w14:textId="77777777" w:rsidTr="005F3B03">
        <w:tc>
          <w:tcPr>
            <w:tcW w:w="2465" w:type="dxa"/>
          </w:tcPr>
          <w:p w14:paraId="14B76F68" w14:textId="55BAA4A5" w:rsidR="005F3B03" w:rsidRPr="00567318" w:rsidRDefault="005F3B03" w:rsidP="005F3B03">
            <w:pPr>
              <w:rPr>
                <w:sz w:val="22"/>
              </w:rPr>
            </w:pPr>
            <w:ins w:id="432" w:author="notfound.inc@outlook.com" w:date="2021-07-26T14:50:00Z">
              <w:r w:rsidRPr="00567318">
                <w:rPr>
                  <w:rFonts w:cs="Arial"/>
                  <w:sz w:val="22"/>
                  <w:lang w:val="en-US"/>
                </w:rPr>
                <w:t>meta</w:t>
              </w:r>
            </w:ins>
          </w:p>
        </w:tc>
        <w:tc>
          <w:tcPr>
            <w:tcW w:w="4839" w:type="dxa"/>
          </w:tcPr>
          <w:p w14:paraId="5C39ADF0" w14:textId="744B42FA" w:rsidR="005F3B03" w:rsidRPr="00567318" w:rsidRDefault="005F3B03" w:rsidP="005F3B03">
            <w:pPr>
              <w:rPr>
                <w:sz w:val="22"/>
              </w:rPr>
            </w:pPr>
            <w:r w:rsidRPr="00567318">
              <w:rPr>
                <w:rFonts w:cs="Arial"/>
                <w:sz w:val="22"/>
                <w:lang w:val="en-US"/>
              </w:rPr>
              <w:t>Query metadata</w:t>
            </w:r>
          </w:p>
        </w:tc>
        <w:tc>
          <w:tcPr>
            <w:tcW w:w="2979" w:type="dxa"/>
          </w:tcPr>
          <w:p w14:paraId="2BD2C321" w14:textId="06556663" w:rsidR="005F3B03" w:rsidRPr="00567318" w:rsidRDefault="005F3B03" w:rsidP="005F3B03">
            <w:pPr>
              <w:rPr>
                <w:sz w:val="22"/>
                <w:lang w:val="en-US"/>
              </w:rPr>
            </w:pPr>
            <w:r w:rsidRPr="00567318">
              <w:rPr>
                <w:sz w:val="22"/>
                <w:lang w:val="en-US"/>
              </w:rPr>
              <w:t>String 1 to 128 characters or null</w:t>
            </w:r>
          </w:p>
        </w:tc>
      </w:tr>
    </w:tbl>
    <w:p w14:paraId="18426E47" w14:textId="77777777" w:rsidR="004F178F" w:rsidRPr="00567318" w:rsidRDefault="004F178F" w:rsidP="004F178F">
      <w:pPr>
        <w:rPr>
          <w:rFonts w:cs="Arial"/>
          <w:sz w:val="22"/>
          <w:lang w:val="en-US"/>
        </w:rPr>
      </w:pPr>
    </w:p>
    <w:p w14:paraId="478D4A0C" w14:textId="77777777" w:rsidR="004F178F" w:rsidRPr="00567318" w:rsidRDefault="005E4C06" w:rsidP="004F178F">
      <w:pPr>
        <w:rPr>
          <w:sz w:val="22"/>
          <w:lang w:val="en-US"/>
        </w:rPr>
      </w:pPr>
      <w:r w:rsidRPr="00567318">
        <w:rPr>
          <w:sz w:val="22"/>
          <w:lang w:val="en-US"/>
        </w:rPr>
        <w:t xml:space="preserve">Response </w:t>
      </w:r>
      <w:r w:rsidR="00BC3535" w:rsidRPr="00567318">
        <w:rPr>
          <w:sz w:val="22"/>
          <w:lang w:val="en-US"/>
        </w:rPr>
        <w:t>Ex</w:t>
      </w:r>
      <w:r w:rsidRPr="00567318">
        <w:rPr>
          <w:sz w:val="22"/>
          <w:lang w:val="en-US"/>
        </w:rPr>
        <w:t>ample</w:t>
      </w:r>
      <w:r w:rsidR="004F178F" w:rsidRPr="00567318">
        <w:rPr>
          <w:sz w:val="22"/>
          <w:lang w:val="en-US"/>
        </w:rPr>
        <w:t>:</w:t>
      </w:r>
    </w:p>
    <w:p w14:paraId="125E874D" w14:textId="77777777" w:rsidR="004F178F" w:rsidRPr="00567318" w:rsidRDefault="004F178F" w:rsidP="004F178F">
      <w:pPr>
        <w:rPr>
          <w:rFonts w:cs="Arial"/>
          <w:sz w:val="22"/>
          <w:lang w:val="en-US"/>
        </w:rPr>
      </w:pPr>
    </w:p>
    <w:p w14:paraId="5376380F" w14:textId="77777777" w:rsidR="004E637F" w:rsidRPr="004757E9" w:rsidRDefault="004E637F" w:rsidP="004E637F">
      <w:pPr>
        <w:pStyle w:val="HTML"/>
        <w:shd w:val="clear" w:color="auto" w:fill="333333"/>
        <w:rPr>
          <w:rFonts w:ascii="Consolas" w:hAnsi="Consolas" w:cs="Consolas"/>
          <w:color w:val="DFDFBF"/>
          <w:sz w:val="18"/>
          <w:szCs w:val="18"/>
          <w:lang w:val="en-US"/>
        </w:rPr>
      </w:pPr>
      <w:r w:rsidRPr="004757E9">
        <w:rPr>
          <w:rFonts w:ascii="Consolas" w:hAnsi="Consolas" w:cs="Consolas"/>
          <w:color w:val="DFDFBF"/>
          <w:sz w:val="18"/>
          <w:szCs w:val="18"/>
          <w:lang w:val="en-US"/>
        </w:rPr>
        <w:t>{</w:t>
      </w:r>
    </w:p>
    <w:p w14:paraId="795184C4" w14:textId="77777777" w:rsidR="004E637F" w:rsidRPr="004757E9" w:rsidRDefault="004E637F" w:rsidP="004E637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4757E9">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id</w:t>
      </w:r>
      <w:proofErr w:type="gramEnd"/>
      <w:r w:rsidRPr="004757E9">
        <w:rPr>
          <w:rFonts w:ascii="Consolas" w:hAnsi="Consolas" w:cs="Consolas"/>
          <w:color w:val="8ACCCF"/>
          <w:sz w:val="18"/>
          <w:szCs w:val="18"/>
          <w:lang w:val="en-US"/>
        </w:rPr>
        <w:t>"</w:t>
      </w:r>
      <w:r w:rsidRPr="004757E9">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4757E9">
        <w:rPr>
          <w:rFonts w:ascii="Consolas" w:hAnsi="Consolas" w:cs="Consolas"/>
          <w:color w:val="DFAF8F"/>
          <w:sz w:val="18"/>
          <w:szCs w:val="18"/>
          <w:lang w:val="en-US"/>
        </w:rPr>
        <w:t>"12345678990"</w:t>
      </w:r>
      <w:r w:rsidRPr="004757E9">
        <w:rPr>
          <w:rFonts w:ascii="Consolas" w:hAnsi="Consolas" w:cs="Consolas"/>
          <w:color w:val="DFDFBF"/>
          <w:sz w:val="18"/>
          <w:szCs w:val="18"/>
          <w:lang w:val="en-US"/>
        </w:rPr>
        <w:t>,</w:t>
      </w:r>
    </w:p>
    <w:p w14:paraId="475F53EE" w14:textId="77777777" w:rsidR="004E637F" w:rsidRPr="004757E9" w:rsidRDefault="004E637F" w:rsidP="004E637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4757E9">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deviceSN</w:t>
      </w:r>
      <w:proofErr w:type="gramEnd"/>
      <w:r w:rsidRPr="004757E9">
        <w:rPr>
          <w:rFonts w:ascii="Consolas" w:hAnsi="Consolas" w:cs="Consolas"/>
          <w:color w:val="8ACCCF"/>
          <w:sz w:val="18"/>
          <w:szCs w:val="18"/>
          <w:lang w:val="en-US"/>
        </w:rPr>
        <w:t>"</w:t>
      </w:r>
      <w:r w:rsidRPr="004757E9">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4757E9">
        <w:rPr>
          <w:rFonts w:ascii="Consolas" w:hAnsi="Consolas" w:cs="Consolas"/>
          <w:color w:val="DFAF8F"/>
          <w:sz w:val="18"/>
          <w:szCs w:val="18"/>
          <w:lang w:val="en-US"/>
        </w:rPr>
        <w:t>"0000000000001358"</w:t>
      </w:r>
      <w:r w:rsidRPr="004757E9">
        <w:rPr>
          <w:rFonts w:ascii="Consolas" w:hAnsi="Consolas" w:cs="Consolas"/>
          <w:color w:val="DFDFBF"/>
          <w:sz w:val="18"/>
          <w:szCs w:val="18"/>
          <w:lang w:val="en-US"/>
        </w:rPr>
        <w:t>,</w:t>
      </w:r>
    </w:p>
    <w:p w14:paraId="2F23ADB3" w14:textId="77777777" w:rsidR="004E637F" w:rsidRPr="004757E9" w:rsidRDefault="004E637F" w:rsidP="004E637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4757E9">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deviceRN</w:t>
      </w:r>
      <w:proofErr w:type="gramEnd"/>
      <w:r w:rsidRPr="004757E9">
        <w:rPr>
          <w:rFonts w:ascii="Consolas" w:hAnsi="Consolas" w:cs="Consolas"/>
          <w:color w:val="8ACCCF"/>
          <w:sz w:val="18"/>
          <w:szCs w:val="18"/>
          <w:lang w:val="en-US"/>
        </w:rPr>
        <w:t>"</w:t>
      </w:r>
      <w:r w:rsidRPr="004757E9">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4757E9">
        <w:rPr>
          <w:rFonts w:ascii="Consolas" w:hAnsi="Consolas" w:cs="Consolas"/>
          <w:color w:val="DFAF8F"/>
          <w:sz w:val="18"/>
          <w:szCs w:val="18"/>
          <w:lang w:val="en-US"/>
        </w:rPr>
        <w:t>"0000000400054952"</w:t>
      </w:r>
      <w:r w:rsidRPr="004757E9">
        <w:rPr>
          <w:rFonts w:ascii="Consolas" w:hAnsi="Consolas" w:cs="Consolas"/>
          <w:color w:val="DFDFBF"/>
          <w:sz w:val="18"/>
          <w:szCs w:val="18"/>
          <w:lang w:val="en-US"/>
        </w:rPr>
        <w:t>,</w:t>
      </w:r>
    </w:p>
    <w:p w14:paraId="06CB7683" w14:textId="77777777" w:rsidR="004E637F" w:rsidRPr="004757E9" w:rsidRDefault="004E637F" w:rsidP="004E637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4757E9">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fsNumber</w:t>
      </w:r>
      <w:proofErr w:type="gramEnd"/>
      <w:r w:rsidRPr="004757E9">
        <w:rPr>
          <w:rFonts w:ascii="Consolas" w:hAnsi="Consolas" w:cs="Consolas"/>
          <w:color w:val="8ACCCF"/>
          <w:sz w:val="18"/>
          <w:szCs w:val="18"/>
          <w:lang w:val="en-US"/>
        </w:rPr>
        <w:t>"</w:t>
      </w:r>
      <w:r w:rsidRPr="004757E9">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4757E9">
        <w:rPr>
          <w:rFonts w:ascii="Consolas" w:hAnsi="Consolas" w:cs="Consolas"/>
          <w:color w:val="DFAF8F"/>
          <w:sz w:val="18"/>
          <w:szCs w:val="18"/>
          <w:lang w:val="en-US"/>
        </w:rPr>
        <w:t>"9999078900001341"</w:t>
      </w:r>
      <w:r w:rsidRPr="004757E9">
        <w:rPr>
          <w:rFonts w:ascii="Consolas" w:hAnsi="Consolas" w:cs="Consolas"/>
          <w:color w:val="DFDFBF"/>
          <w:sz w:val="18"/>
          <w:szCs w:val="18"/>
          <w:lang w:val="en-US"/>
        </w:rPr>
        <w:t>,</w:t>
      </w:r>
    </w:p>
    <w:p w14:paraId="468E21D5" w14:textId="77777777" w:rsidR="004E637F" w:rsidRPr="004757E9" w:rsidRDefault="004E637F" w:rsidP="004E637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4757E9">
        <w:rPr>
          <w:rFonts w:ascii="Consolas" w:hAnsi="Consolas" w:cs="Consolas"/>
          <w:color w:val="8ACCCF"/>
          <w:sz w:val="18"/>
          <w:szCs w:val="18"/>
          <w:lang w:val="en-US"/>
        </w:rPr>
        <w:t>"</w:t>
      </w:r>
      <w:r w:rsidRPr="00D460A0">
        <w:rPr>
          <w:rFonts w:ascii="Consolas" w:hAnsi="Consolas" w:cs="Consolas"/>
          <w:color w:val="8ACCCF"/>
          <w:sz w:val="18"/>
          <w:szCs w:val="18"/>
          <w:lang w:val="en-US"/>
        </w:rPr>
        <w:t>ofdName</w:t>
      </w:r>
      <w:r w:rsidRPr="004757E9">
        <w:rPr>
          <w:rFonts w:ascii="Consolas" w:hAnsi="Consolas" w:cs="Consolas"/>
          <w:color w:val="8ACCCF"/>
          <w:sz w:val="18"/>
          <w:szCs w:val="18"/>
          <w:lang w:val="en-US"/>
        </w:rPr>
        <w:t>"</w:t>
      </w:r>
      <w:r w:rsidRPr="004757E9">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4757E9">
        <w:rPr>
          <w:rFonts w:ascii="Consolas" w:hAnsi="Consolas" w:cs="Consolas"/>
          <w:color w:val="DFAF8F"/>
          <w:sz w:val="18"/>
          <w:szCs w:val="18"/>
          <w:lang w:val="en-US"/>
        </w:rPr>
        <w:t>"</w:t>
      </w:r>
      <w:r w:rsidRPr="008F5442">
        <w:rPr>
          <w:rFonts w:ascii="Consolas" w:hAnsi="Consolas" w:cs="Consolas"/>
          <w:color w:val="DFAF8F"/>
          <w:sz w:val="18"/>
          <w:szCs w:val="18"/>
        </w:rPr>
        <w:t>ООО</w:t>
      </w:r>
      <w:r w:rsidRPr="00D460A0">
        <w:rPr>
          <w:rFonts w:ascii="Consolas" w:hAnsi="Consolas" w:cs="Consolas"/>
          <w:color w:val="DFAF8F"/>
          <w:sz w:val="18"/>
          <w:szCs w:val="18"/>
          <w:lang w:val="en-US"/>
        </w:rPr>
        <w:t> </w:t>
      </w:r>
      <w:r w:rsidRPr="004757E9">
        <w:rPr>
          <w:rFonts w:ascii="Consolas" w:hAnsi="Consolas" w:cs="Consolas"/>
          <w:color w:val="FF007F"/>
          <w:sz w:val="18"/>
          <w:szCs w:val="18"/>
          <w:lang w:val="en-US"/>
        </w:rPr>
        <w:t>\"</w:t>
      </w:r>
      <w:r w:rsidRPr="008F5442">
        <w:rPr>
          <w:rFonts w:ascii="Consolas" w:hAnsi="Consolas" w:cs="Consolas"/>
          <w:color w:val="DFAF8F"/>
          <w:sz w:val="18"/>
          <w:szCs w:val="18"/>
        </w:rPr>
        <w:t>Ярус</w:t>
      </w:r>
      <w:r w:rsidRPr="004757E9">
        <w:rPr>
          <w:rFonts w:ascii="Consolas" w:hAnsi="Consolas" w:cs="Consolas"/>
          <w:color w:val="FF007F"/>
          <w:sz w:val="18"/>
          <w:szCs w:val="18"/>
          <w:lang w:val="en-US"/>
        </w:rPr>
        <w:t>\"</w:t>
      </w:r>
      <w:r w:rsidRPr="004757E9">
        <w:rPr>
          <w:rFonts w:ascii="Consolas" w:hAnsi="Consolas" w:cs="Consolas"/>
          <w:color w:val="DFAF8F"/>
          <w:sz w:val="18"/>
          <w:szCs w:val="18"/>
          <w:lang w:val="en-US"/>
        </w:rPr>
        <w:t>(</w:t>
      </w:r>
      <w:r w:rsidRPr="004757E9">
        <w:rPr>
          <w:rFonts w:ascii="Consolas" w:hAnsi="Consolas" w:cs="Consolas"/>
          <w:color w:val="FF007F"/>
          <w:sz w:val="18"/>
          <w:szCs w:val="18"/>
          <w:lang w:val="en-US"/>
        </w:rPr>
        <w:t>\"</w:t>
      </w:r>
      <w:r w:rsidRPr="008F5442">
        <w:rPr>
          <w:rFonts w:ascii="Consolas" w:hAnsi="Consolas" w:cs="Consolas"/>
          <w:color w:val="DFAF8F"/>
          <w:sz w:val="18"/>
          <w:szCs w:val="18"/>
        </w:rPr>
        <w:t>ОФД</w:t>
      </w:r>
      <w:r w:rsidRPr="004757E9">
        <w:rPr>
          <w:rFonts w:ascii="Consolas" w:hAnsi="Consolas" w:cs="Consolas"/>
          <w:color w:val="DFAF8F"/>
          <w:sz w:val="18"/>
          <w:szCs w:val="18"/>
          <w:lang w:val="en-US"/>
        </w:rPr>
        <w:t>-</w:t>
      </w:r>
      <w:r w:rsidRPr="008F5442">
        <w:rPr>
          <w:rFonts w:ascii="Consolas" w:hAnsi="Consolas" w:cs="Consolas"/>
          <w:color w:val="DFAF8F"/>
          <w:sz w:val="18"/>
          <w:szCs w:val="18"/>
        </w:rPr>
        <w:t>Я</w:t>
      </w:r>
      <w:r w:rsidRPr="004757E9">
        <w:rPr>
          <w:rFonts w:ascii="Consolas" w:hAnsi="Consolas" w:cs="Consolas"/>
          <w:color w:val="FF007F"/>
          <w:sz w:val="18"/>
          <w:szCs w:val="18"/>
          <w:lang w:val="en-US"/>
        </w:rPr>
        <w:t>\"</w:t>
      </w:r>
      <w:r w:rsidRPr="004757E9">
        <w:rPr>
          <w:rFonts w:ascii="Consolas" w:hAnsi="Consolas" w:cs="Consolas"/>
          <w:color w:val="DFAF8F"/>
          <w:sz w:val="18"/>
          <w:szCs w:val="18"/>
          <w:lang w:val="en-US"/>
        </w:rPr>
        <w:t>)"</w:t>
      </w:r>
      <w:r w:rsidRPr="004757E9">
        <w:rPr>
          <w:rFonts w:ascii="Consolas" w:hAnsi="Consolas" w:cs="Consolas"/>
          <w:color w:val="DFDFBF"/>
          <w:sz w:val="18"/>
          <w:szCs w:val="18"/>
          <w:lang w:val="en-US"/>
        </w:rPr>
        <w:t>,</w:t>
      </w:r>
    </w:p>
    <w:p w14:paraId="55B4C297" w14:textId="77777777" w:rsidR="004E637F" w:rsidRPr="00D460A0" w:rsidRDefault="004E637F" w:rsidP="004E637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460A0">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ofdWebsite</w:t>
      </w:r>
      <w:proofErr w:type="gramEnd"/>
      <w:r w:rsidRPr="00D460A0">
        <w:rPr>
          <w:rFonts w:ascii="Consolas" w:hAnsi="Consolas" w:cs="Consolas"/>
          <w:color w:val="8ACCCF"/>
          <w:sz w:val="18"/>
          <w:szCs w:val="18"/>
          <w:lang w:val="en-US"/>
        </w:rPr>
        <w:t>"</w:t>
      </w:r>
      <w:r w:rsidRPr="00D460A0">
        <w:rPr>
          <w:rFonts w:ascii="Consolas" w:hAnsi="Consolas" w:cs="Consolas"/>
          <w:color w:val="DFDFBF"/>
          <w:sz w:val="18"/>
          <w:szCs w:val="18"/>
          <w:lang w:val="en-US"/>
        </w:rPr>
        <w:t>: </w:t>
      </w:r>
      <w:r w:rsidRPr="00D460A0">
        <w:rPr>
          <w:rFonts w:ascii="Consolas" w:hAnsi="Consolas" w:cs="Consolas"/>
          <w:color w:val="DFAF8F"/>
          <w:sz w:val="18"/>
          <w:szCs w:val="18"/>
          <w:lang w:val="en-US"/>
        </w:rPr>
        <w:t>"www.ofd-ya.ru"</w:t>
      </w:r>
      <w:r w:rsidRPr="00D460A0">
        <w:rPr>
          <w:rFonts w:ascii="Consolas" w:hAnsi="Consolas" w:cs="Consolas"/>
          <w:color w:val="DFDFBF"/>
          <w:sz w:val="18"/>
          <w:szCs w:val="18"/>
          <w:lang w:val="en-US"/>
        </w:rPr>
        <w:t>,</w:t>
      </w:r>
    </w:p>
    <w:p w14:paraId="129A0F5F" w14:textId="77777777" w:rsidR="004E637F" w:rsidRPr="00D460A0" w:rsidRDefault="004E637F" w:rsidP="004E637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460A0">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ofdinn</w:t>
      </w:r>
      <w:proofErr w:type="gramEnd"/>
      <w:r w:rsidRPr="00D460A0">
        <w:rPr>
          <w:rFonts w:ascii="Consolas" w:hAnsi="Consolas" w:cs="Consolas"/>
          <w:color w:val="8ACCCF"/>
          <w:sz w:val="18"/>
          <w:szCs w:val="18"/>
          <w:lang w:val="en-US"/>
        </w:rPr>
        <w:t>"</w:t>
      </w:r>
      <w:r w:rsidRPr="00D460A0">
        <w:rPr>
          <w:rFonts w:ascii="Consolas" w:hAnsi="Consolas" w:cs="Consolas"/>
          <w:color w:val="DFDFBF"/>
          <w:sz w:val="18"/>
          <w:szCs w:val="18"/>
          <w:lang w:val="en-US"/>
        </w:rPr>
        <w:t>: </w:t>
      </w:r>
      <w:r w:rsidRPr="00D460A0">
        <w:rPr>
          <w:rFonts w:ascii="Consolas" w:hAnsi="Consolas" w:cs="Consolas"/>
          <w:color w:val="DFAF8F"/>
          <w:sz w:val="18"/>
          <w:szCs w:val="18"/>
          <w:lang w:val="en-US"/>
        </w:rPr>
        <w:t>"7728699517"</w:t>
      </w:r>
      <w:r w:rsidRPr="00D460A0">
        <w:rPr>
          <w:rFonts w:ascii="Consolas" w:hAnsi="Consolas" w:cs="Consolas"/>
          <w:color w:val="DFDFBF"/>
          <w:sz w:val="18"/>
          <w:szCs w:val="18"/>
          <w:lang w:val="en-US"/>
        </w:rPr>
        <w:t>,</w:t>
      </w:r>
    </w:p>
    <w:p w14:paraId="3B4C744C" w14:textId="77777777" w:rsidR="004E637F" w:rsidRPr="00D460A0" w:rsidRDefault="004E637F" w:rsidP="004E637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460A0">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fnsWebsite</w:t>
      </w:r>
      <w:proofErr w:type="gramEnd"/>
      <w:r w:rsidRPr="00D460A0">
        <w:rPr>
          <w:rFonts w:ascii="Consolas" w:hAnsi="Consolas" w:cs="Consolas"/>
          <w:color w:val="8ACCCF"/>
          <w:sz w:val="18"/>
          <w:szCs w:val="18"/>
          <w:lang w:val="en-US"/>
        </w:rPr>
        <w:t>"</w:t>
      </w:r>
      <w:r w:rsidRPr="00D460A0">
        <w:rPr>
          <w:rFonts w:ascii="Consolas" w:hAnsi="Consolas" w:cs="Consolas"/>
          <w:color w:val="DFDFBF"/>
          <w:sz w:val="18"/>
          <w:szCs w:val="18"/>
          <w:lang w:val="en-US"/>
        </w:rPr>
        <w:t>: </w:t>
      </w:r>
      <w:r w:rsidRPr="00D460A0">
        <w:rPr>
          <w:rFonts w:ascii="Consolas" w:hAnsi="Consolas" w:cs="Consolas"/>
          <w:color w:val="DFAF8F"/>
          <w:sz w:val="18"/>
          <w:szCs w:val="18"/>
          <w:lang w:val="en-US"/>
        </w:rPr>
        <w:t>"www.nalog.ru"</w:t>
      </w:r>
      <w:r w:rsidRPr="00D460A0">
        <w:rPr>
          <w:rFonts w:ascii="Consolas" w:hAnsi="Consolas" w:cs="Consolas"/>
          <w:color w:val="DFDFBF"/>
          <w:sz w:val="18"/>
          <w:szCs w:val="18"/>
          <w:lang w:val="en-US"/>
        </w:rPr>
        <w:t>,</w:t>
      </w:r>
    </w:p>
    <w:p w14:paraId="7F1657B4" w14:textId="77777777" w:rsidR="004E637F" w:rsidRPr="008F5442" w:rsidRDefault="004E637F" w:rsidP="004E637F">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gramStart"/>
      <w:r w:rsidRPr="008F5442">
        <w:rPr>
          <w:rFonts w:ascii="Consolas" w:hAnsi="Consolas" w:cs="Consolas"/>
          <w:color w:val="8ACCCF"/>
          <w:sz w:val="18"/>
          <w:szCs w:val="18"/>
          <w:lang w:val="en-US"/>
        </w:rPr>
        <w:t>companyINN</w:t>
      </w:r>
      <w:proofErr w:type="gram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DFAF8F"/>
          <w:sz w:val="18"/>
          <w:szCs w:val="18"/>
          <w:lang w:val="en-US"/>
        </w:rPr>
        <w:t>"123456789012"</w:t>
      </w:r>
      <w:r w:rsidRPr="008F5442">
        <w:rPr>
          <w:rFonts w:ascii="Consolas" w:hAnsi="Consolas" w:cs="Consolas"/>
          <w:color w:val="DFDFBF"/>
          <w:sz w:val="18"/>
          <w:szCs w:val="18"/>
          <w:lang w:val="en-US"/>
        </w:rPr>
        <w:t>,</w:t>
      </w:r>
    </w:p>
    <w:p w14:paraId="172F9B44" w14:textId="77777777" w:rsidR="004E637F" w:rsidRPr="008F5442" w:rsidRDefault="004E637F" w:rsidP="004E637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gramStart"/>
      <w:r w:rsidRPr="008F5442">
        <w:rPr>
          <w:rFonts w:ascii="Consolas" w:hAnsi="Consolas" w:cs="Consolas"/>
          <w:color w:val="8ACCCF"/>
          <w:sz w:val="18"/>
          <w:szCs w:val="18"/>
          <w:lang w:val="en-US"/>
        </w:rPr>
        <w:t>companyName</w:t>
      </w:r>
      <w:proofErr w:type="gram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DFAF8F"/>
          <w:sz w:val="18"/>
          <w:szCs w:val="18"/>
          <w:lang w:val="en-US"/>
        </w:rPr>
        <w:t>"</w:t>
      </w:r>
      <w:r w:rsidRPr="008F5442">
        <w:rPr>
          <w:rFonts w:ascii="Consolas" w:hAnsi="Consolas" w:cs="Consolas"/>
          <w:color w:val="DFAF8F"/>
          <w:sz w:val="18"/>
          <w:szCs w:val="18"/>
        </w:rPr>
        <w:t>ЗАО</w:t>
      </w:r>
      <w:r w:rsidRPr="008F5442">
        <w:rPr>
          <w:rFonts w:ascii="Consolas" w:hAnsi="Consolas" w:cs="Consolas"/>
          <w:color w:val="DFAF8F"/>
          <w:sz w:val="18"/>
          <w:szCs w:val="18"/>
          <w:lang w:val="en-US"/>
        </w:rPr>
        <w:t> </w:t>
      </w:r>
      <w:r w:rsidRPr="008F5442">
        <w:rPr>
          <w:rFonts w:ascii="Consolas" w:hAnsi="Consolas" w:cs="Consolas"/>
          <w:color w:val="DFAF8F"/>
          <w:sz w:val="18"/>
          <w:szCs w:val="18"/>
        </w:rPr>
        <w:t>ТОРГОВЫЙ</w:t>
      </w:r>
      <w:r w:rsidRPr="008F5442">
        <w:rPr>
          <w:rFonts w:ascii="Consolas" w:hAnsi="Consolas" w:cs="Consolas"/>
          <w:color w:val="DFAF8F"/>
          <w:sz w:val="18"/>
          <w:szCs w:val="18"/>
          <w:lang w:val="en-US"/>
        </w:rPr>
        <w:t> </w:t>
      </w:r>
      <w:r w:rsidRPr="008F5442">
        <w:rPr>
          <w:rFonts w:ascii="Consolas" w:hAnsi="Consolas" w:cs="Consolas"/>
          <w:color w:val="DFAF8F"/>
          <w:sz w:val="18"/>
          <w:szCs w:val="18"/>
        </w:rPr>
        <w:t>ОБЪЕКТ</w:t>
      </w:r>
      <w:r w:rsidRPr="008F5442">
        <w:rPr>
          <w:rFonts w:ascii="Consolas" w:hAnsi="Consolas" w:cs="Consolas"/>
          <w:color w:val="DFAF8F"/>
          <w:sz w:val="18"/>
          <w:szCs w:val="18"/>
          <w:lang w:val="en-US"/>
        </w:rPr>
        <w:t> №1"</w:t>
      </w:r>
      <w:r w:rsidRPr="008F5442">
        <w:rPr>
          <w:rFonts w:ascii="Consolas" w:hAnsi="Consolas" w:cs="Consolas"/>
          <w:color w:val="DFDFBF"/>
          <w:sz w:val="18"/>
          <w:szCs w:val="18"/>
          <w:lang w:val="en-US"/>
        </w:rPr>
        <w:t>,</w:t>
      </w:r>
    </w:p>
    <w:p w14:paraId="18643162" w14:textId="77777777" w:rsidR="004E637F" w:rsidRPr="008F5442" w:rsidRDefault="004E637F" w:rsidP="004E637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gramStart"/>
      <w:r w:rsidRPr="008F5442">
        <w:rPr>
          <w:rFonts w:ascii="Consolas" w:hAnsi="Consolas" w:cs="Consolas"/>
          <w:color w:val="8ACCCF"/>
          <w:sz w:val="18"/>
          <w:szCs w:val="18"/>
          <w:lang w:val="en-US"/>
        </w:rPr>
        <w:t>documentNumber</w:t>
      </w:r>
      <w:proofErr w:type="gram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117</w:t>
      </w:r>
      <w:r w:rsidRPr="008F5442">
        <w:rPr>
          <w:rFonts w:ascii="Consolas" w:hAnsi="Consolas" w:cs="Consolas"/>
          <w:color w:val="DFDFBF"/>
          <w:sz w:val="18"/>
          <w:szCs w:val="18"/>
          <w:lang w:val="en-US"/>
        </w:rPr>
        <w:t>,</w:t>
      </w:r>
    </w:p>
    <w:p w14:paraId="56C7407C" w14:textId="77777777" w:rsidR="004E637F" w:rsidRPr="008F5442" w:rsidRDefault="004E637F" w:rsidP="004E637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gramStart"/>
      <w:r w:rsidRPr="008F5442">
        <w:rPr>
          <w:rFonts w:ascii="Consolas" w:hAnsi="Consolas" w:cs="Consolas"/>
          <w:color w:val="8ACCCF"/>
          <w:sz w:val="18"/>
          <w:szCs w:val="18"/>
          <w:lang w:val="en-US"/>
        </w:rPr>
        <w:t>shiftNumber</w:t>
      </w:r>
      <w:proofErr w:type="gram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20</w:t>
      </w:r>
      <w:r w:rsidRPr="008F5442">
        <w:rPr>
          <w:rFonts w:ascii="Consolas" w:hAnsi="Consolas" w:cs="Consolas"/>
          <w:color w:val="DFDFBF"/>
          <w:sz w:val="18"/>
          <w:szCs w:val="18"/>
          <w:lang w:val="en-US"/>
        </w:rPr>
        <w:t>,</w:t>
      </w:r>
    </w:p>
    <w:p w14:paraId="3501C49E" w14:textId="77777777" w:rsidR="004E637F" w:rsidRPr="008F5442" w:rsidRDefault="004E637F" w:rsidP="004E637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gramStart"/>
      <w:r w:rsidRPr="008F5442">
        <w:rPr>
          <w:rFonts w:ascii="Consolas" w:hAnsi="Consolas" w:cs="Consolas"/>
          <w:color w:val="8ACCCF"/>
          <w:sz w:val="18"/>
          <w:szCs w:val="18"/>
          <w:lang w:val="en-US"/>
        </w:rPr>
        <w:t>documentIndex</w:t>
      </w:r>
      <w:proofErr w:type="gram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5</w:t>
      </w:r>
      <w:r w:rsidRPr="008F5442">
        <w:rPr>
          <w:rFonts w:ascii="Consolas" w:hAnsi="Consolas" w:cs="Consolas"/>
          <w:color w:val="DFDFBF"/>
          <w:sz w:val="18"/>
          <w:szCs w:val="18"/>
          <w:lang w:val="en-US"/>
        </w:rPr>
        <w:t>,</w:t>
      </w:r>
    </w:p>
    <w:p w14:paraId="1FE0A6A2" w14:textId="77777777" w:rsidR="004E637F" w:rsidRPr="008F5442" w:rsidRDefault="004E637F" w:rsidP="004E637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lastRenderedPageBreak/>
        <w:t>  </w:t>
      </w:r>
      <w:r w:rsidRPr="008F5442">
        <w:rPr>
          <w:rFonts w:ascii="Consolas" w:hAnsi="Consolas" w:cs="Consolas"/>
          <w:color w:val="8ACCCF"/>
          <w:sz w:val="18"/>
          <w:szCs w:val="18"/>
          <w:lang w:val="en-US"/>
        </w:rPr>
        <w:t>"</w:t>
      </w:r>
      <w:proofErr w:type="gramStart"/>
      <w:r w:rsidRPr="008F5442">
        <w:rPr>
          <w:rFonts w:ascii="Consolas" w:hAnsi="Consolas" w:cs="Consolas"/>
          <w:color w:val="8ACCCF"/>
          <w:sz w:val="18"/>
          <w:szCs w:val="18"/>
          <w:lang w:val="en-US"/>
        </w:rPr>
        <w:t>processedAt</w:t>
      </w:r>
      <w:proofErr w:type="gram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DFAF8F"/>
          <w:sz w:val="18"/>
          <w:szCs w:val="18"/>
          <w:lang w:val="en-US"/>
        </w:rPr>
        <w:t>"2017-02-14T14:16:00"</w:t>
      </w:r>
      <w:r w:rsidRPr="008F5442">
        <w:rPr>
          <w:rFonts w:ascii="Consolas" w:hAnsi="Consolas" w:cs="Consolas"/>
          <w:color w:val="DFDFBF"/>
          <w:sz w:val="18"/>
          <w:szCs w:val="18"/>
          <w:lang w:val="en-US"/>
        </w:rPr>
        <w:t>,</w:t>
      </w:r>
    </w:p>
    <w:p w14:paraId="08656866" w14:textId="77777777" w:rsidR="004E637F" w:rsidRPr="008F5442" w:rsidRDefault="004E637F" w:rsidP="004E637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gramStart"/>
      <w:r w:rsidRPr="008F5442">
        <w:rPr>
          <w:rFonts w:ascii="Consolas" w:hAnsi="Consolas" w:cs="Consolas"/>
          <w:color w:val="8ACCCF"/>
          <w:sz w:val="18"/>
          <w:szCs w:val="18"/>
          <w:lang w:val="en-US"/>
        </w:rPr>
        <w:t>content</w:t>
      </w:r>
      <w:proofErr w:type="gram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p>
    <w:p w14:paraId="3562D8D6" w14:textId="77777777" w:rsidR="004E637F" w:rsidRPr="008F5442" w:rsidRDefault="004E637F" w:rsidP="004E637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gramStart"/>
      <w:r w:rsidRPr="008F5442">
        <w:rPr>
          <w:rFonts w:ascii="Consolas" w:hAnsi="Consolas" w:cs="Consolas"/>
          <w:color w:val="8ACCCF"/>
          <w:sz w:val="18"/>
          <w:szCs w:val="18"/>
          <w:lang w:val="en-US"/>
        </w:rPr>
        <w:t>correctionType</w:t>
      </w:r>
      <w:proofErr w:type="gram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1</w:t>
      </w:r>
      <w:r w:rsidRPr="008F5442">
        <w:rPr>
          <w:rFonts w:ascii="Consolas" w:hAnsi="Consolas" w:cs="Consolas"/>
          <w:color w:val="DFDFBF"/>
          <w:sz w:val="18"/>
          <w:szCs w:val="18"/>
          <w:lang w:val="en-US"/>
        </w:rPr>
        <w:t>,</w:t>
      </w:r>
    </w:p>
    <w:p w14:paraId="2C256408" w14:textId="77777777" w:rsidR="004E637F" w:rsidRPr="004E637F" w:rsidRDefault="004E637F" w:rsidP="004E637F">
      <w:pPr>
        <w:pStyle w:val="HTML"/>
        <w:shd w:val="clear" w:color="auto" w:fill="333333"/>
        <w:rPr>
          <w:rFonts w:ascii="Consolas" w:hAnsi="Consolas" w:cs="Consolas"/>
          <w:color w:val="DFDFBF"/>
          <w:sz w:val="18"/>
          <w:szCs w:val="18"/>
        </w:rPr>
      </w:pPr>
      <w:r w:rsidRPr="008F5442">
        <w:rPr>
          <w:rFonts w:ascii="Consolas" w:hAnsi="Consolas" w:cs="Consolas"/>
          <w:color w:val="DFDFBF"/>
          <w:sz w:val="18"/>
          <w:szCs w:val="18"/>
          <w:lang w:val="en-US"/>
        </w:rPr>
        <w:t>    </w:t>
      </w:r>
      <w:r w:rsidRPr="004E637F">
        <w:rPr>
          <w:rFonts w:ascii="Consolas" w:hAnsi="Consolas" w:cs="Consolas"/>
          <w:color w:val="8ACCCF"/>
          <w:sz w:val="18"/>
          <w:szCs w:val="18"/>
        </w:rPr>
        <w:t>"</w:t>
      </w:r>
      <w:r w:rsidRPr="008F5442">
        <w:rPr>
          <w:rFonts w:ascii="Consolas" w:hAnsi="Consolas" w:cs="Consolas"/>
          <w:color w:val="8ACCCF"/>
          <w:sz w:val="18"/>
          <w:szCs w:val="18"/>
          <w:lang w:val="en-US"/>
        </w:rPr>
        <w:t>type</w:t>
      </w:r>
      <w:r w:rsidRPr="004E637F">
        <w:rPr>
          <w:rFonts w:ascii="Consolas" w:hAnsi="Consolas" w:cs="Consolas"/>
          <w:color w:val="8ACCCF"/>
          <w:sz w:val="18"/>
          <w:szCs w:val="18"/>
        </w:rPr>
        <w:t>"</w:t>
      </w:r>
      <w:r w:rsidRPr="004E637F">
        <w:rPr>
          <w:rFonts w:ascii="Consolas" w:hAnsi="Consolas" w:cs="Consolas"/>
          <w:color w:val="DFDFBF"/>
          <w:sz w:val="18"/>
          <w:szCs w:val="18"/>
        </w:rPr>
        <w:t>:</w:t>
      </w:r>
      <w:r w:rsidRPr="008F5442">
        <w:rPr>
          <w:rFonts w:ascii="Consolas" w:hAnsi="Consolas" w:cs="Consolas"/>
          <w:color w:val="DFDFBF"/>
          <w:sz w:val="18"/>
          <w:szCs w:val="18"/>
          <w:lang w:val="en-US"/>
        </w:rPr>
        <w:t> </w:t>
      </w:r>
      <w:r w:rsidRPr="004E637F">
        <w:rPr>
          <w:rFonts w:ascii="Consolas" w:hAnsi="Consolas" w:cs="Consolas"/>
          <w:color w:val="6E96BE"/>
          <w:sz w:val="18"/>
          <w:szCs w:val="18"/>
        </w:rPr>
        <w:t>1</w:t>
      </w:r>
      <w:r w:rsidRPr="004E637F">
        <w:rPr>
          <w:rFonts w:ascii="Consolas" w:hAnsi="Consolas" w:cs="Consolas"/>
          <w:color w:val="DFDFBF"/>
          <w:sz w:val="18"/>
          <w:szCs w:val="18"/>
        </w:rPr>
        <w:t>,</w:t>
      </w:r>
    </w:p>
    <w:p w14:paraId="317B5C07" w14:textId="77777777" w:rsidR="004E637F" w:rsidRPr="004E637F" w:rsidRDefault="004E637F" w:rsidP="004E637F">
      <w:pPr>
        <w:pStyle w:val="HTML"/>
        <w:shd w:val="clear" w:color="auto" w:fill="333333"/>
        <w:rPr>
          <w:rFonts w:ascii="Consolas" w:hAnsi="Consolas" w:cs="Consolas"/>
          <w:color w:val="DFDFBF"/>
          <w:sz w:val="18"/>
          <w:szCs w:val="18"/>
        </w:rPr>
      </w:pPr>
      <w:r w:rsidRPr="008F5442">
        <w:rPr>
          <w:rFonts w:ascii="Consolas" w:hAnsi="Consolas" w:cs="Consolas"/>
          <w:color w:val="DFDFBF"/>
          <w:sz w:val="18"/>
          <w:szCs w:val="18"/>
          <w:lang w:val="en-US"/>
        </w:rPr>
        <w:t>    </w:t>
      </w:r>
      <w:r w:rsidRPr="004E637F">
        <w:rPr>
          <w:rFonts w:ascii="Consolas" w:hAnsi="Consolas" w:cs="Consolas"/>
          <w:color w:val="8ACCCF"/>
          <w:sz w:val="18"/>
          <w:szCs w:val="18"/>
        </w:rPr>
        <w:t>"</w:t>
      </w:r>
      <w:r w:rsidRPr="008F5442">
        <w:rPr>
          <w:rFonts w:ascii="Consolas" w:hAnsi="Consolas" w:cs="Consolas"/>
          <w:color w:val="8ACCCF"/>
          <w:sz w:val="18"/>
          <w:szCs w:val="18"/>
          <w:lang w:val="en-US"/>
        </w:rPr>
        <w:t>description</w:t>
      </w:r>
      <w:r w:rsidRPr="004E637F">
        <w:rPr>
          <w:rFonts w:ascii="Consolas" w:hAnsi="Consolas" w:cs="Consolas"/>
          <w:color w:val="8ACCCF"/>
          <w:sz w:val="18"/>
          <w:szCs w:val="18"/>
        </w:rPr>
        <w:t>"</w:t>
      </w:r>
      <w:r w:rsidRPr="004E637F">
        <w:rPr>
          <w:rFonts w:ascii="Consolas" w:hAnsi="Consolas" w:cs="Consolas"/>
          <w:color w:val="DFDFBF"/>
          <w:sz w:val="18"/>
          <w:szCs w:val="18"/>
        </w:rPr>
        <w:t>:</w:t>
      </w:r>
      <w:r w:rsidRPr="008F5442">
        <w:rPr>
          <w:rFonts w:ascii="Consolas" w:hAnsi="Consolas" w:cs="Consolas"/>
          <w:color w:val="DFDFBF"/>
          <w:sz w:val="18"/>
          <w:szCs w:val="18"/>
          <w:lang w:val="en-US"/>
        </w:rPr>
        <w:t> </w:t>
      </w:r>
      <w:r w:rsidRPr="004E637F">
        <w:rPr>
          <w:rFonts w:ascii="Consolas" w:hAnsi="Consolas" w:cs="Consolas"/>
          <w:color w:val="DFAF8F"/>
          <w:sz w:val="18"/>
          <w:szCs w:val="18"/>
        </w:rPr>
        <w:t>"</w:t>
      </w:r>
      <w:r w:rsidRPr="008F5442">
        <w:rPr>
          <w:rFonts w:ascii="Consolas" w:hAnsi="Consolas" w:cs="Consolas"/>
          <w:color w:val="DFAF8F"/>
          <w:sz w:val="18"/>
          <w:szCs w:val="18"/>
        </w:rPr>
        <w:t>НЕ</w:t>
      </w:r>
      <w:r w:rsidRPr="008F5442">
        <w:rPr>
          <w:rFonts w:ascii="Consolas" w:hAnsi="Consolas" w:cs="Consolas"/>
          <w:color w:val="DFAF8F"/>
          <w:sz w:val="18"/>
          <w:szCs w:val="18"/>
          <w:lang w:val="en-US"/>
        </w:rPr>
        <w:t> </w:t>
      </w:r>
      <w:proofErr w:type="gramStart"/>
      <w:r w:rsidRPr="008F5442">
        <w:rPr>
          <w:rFonts w:ascii="Consolas" w:hAnsi="Consolas" w:cs="Consolas"/>
          <w:color w:val="DFAF8F"/>
          <w:sz w:val="18"/>
          <w:szCs w:val="18"/>
        </w:rPr>
        <w:t>ХОЧЕТСЯ</w:t>
      </w:r>
      <w:proofErr w:type="gramEnd"/>
      <w:r w:rsidRPr="008F5442">
        <w:rPr>
          <w:rFonts w:ascii="Consolas" w:hAnsi="Consolas" w:cs="Consolas"/>
          <w:color w:val="DFAF8F"/>
          <w:sz w:val="18"/>
          <w:szCs w:val="18"/>
          <w:lang w:val="en-US"/>
        </w:rPr>
        <w:t> </w:t>
      </w:r>
      <w:r w:rsidRPr="008F5442">
        <w:rPr>
          <w:rFonts w:ascii="Consolas" w:hAnsi="Consolas" w:cs="Consolas"/>
          <w:color w:val="DFAF8F"/>
          <w:sz w:val="18"/>
          <w:szCs w:val="18"/>
        </w:rPr>
        <w:t>НО</w:t>
      </w:r>
      <w:r w:rsidRPr="008F5442">
        <w:rPr>
          <w:rFonts w:ascii="Consolas" w:hAnsi="Consolas" w:cs="Consolas"/>
          <w:color w:val="DFAF8F"/>
          <w:sz w:val="18"/>
          <w:szCs w:val="18"/>
          <w:lang w:val="en-US"/>
        </w:rPr>
        <w:t> </w:t>
      </w:r>
      <w:r w:rsidRPr="008F5442">
        <w:rPr>
          <w:rFonts w:ascii="Consolas" w:hAnsi="Consolas" w:cs="Consolas"/>
          <w:color w:val="DFAF8F"/>
          <w:sz w:val="18"/>
          <w:szCs w:val="18"/>
        </w:rPr>
        <w:t>НАДО</w:t>
      </w:r>
      <w:r w:rsidRPr="004E637F">
        <w:rPr>
          <w:rFonts w:ascii="Consolas" w:hAnsi="Consolas" w:cs="Consolas"/>
          <w:color w:val="DFAF8F"/>
          <w:sz w:val="18"/>
          <w:szCs w:val="18"/>
        </w:rPr>
        <w:t>"</w:t>
      </w:r>
      <w:r w:rsidRPr="004E637F">
        <w:rPr>
          <w:rFonts w:ascii="Consolas" w:hAnsi="Consolas" w:cs="Consolas"/>
          <w:color w:val="DFDFBF"/>
          <w:sz w:val="18"/>
          <w:szCs w:val="18"/>
        </w:rPr>
        <w:t>,</w:t>
      </w:r>
    </w:p>
    <w:p w14:paraId="64863934" w14:textId="77777777" w:rsidR="004E637F" w:rsidRPr="008F5442" w:rsidRDefault="004E637F" w:rsidP="004E637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gramStart"/>
      <w:r w:rsidRPr="008F5442">
        <w:rPr>
          <w:rFonts w:ascii="Consolas" w:hAnsi="Consolas" w:cs="Consolas"/>
          <w:color w:val="8ACCCF"/>
          <w:sz w:val="18"/>
          <w:szCs w:val="18"/>
          <w:lang w:val="en-US"/>
        </w:rPr>
        <w:t>causeDocumentDate</w:t>
      </w:r>
      <w:proofErr w:type="gram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DFAF8F"/>
          <w:sz w:val="18"/>
          <w:szCs w:val="18"/>
          <w:lang w:val="en-US"/>
        </w:rPr>
        <w:t>"2017-08-10T00:00:00"</w:t>
      </w:r>
      <w:r w:rsidRPr="008F5442">
        <w:rPr>
          <w:rFonts w:ascii="Consolas" w:hAnsi="Consolas" w:cs="Consolas"/>
          <w:color w:val="DFDFBF"/>
          <w:sz w:val="18"/>
          <w:szCs w:val="18"/>
          <w:lang w:val="en-US"/>
        </w:rPr>
        <w:t>,</w:t>
      </w:r>
    </w:p>
    <w:p w14:paraId="0C4D76BB" w14:textId="77777777" w:rsidR="004E637F" w:rsidRPr="008F5442" w:rsidRDefault="004E637F" w:rsidP="004E637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gramStart"/>
      <w:r w:rsidRPr="008F5442">
        <w:rPr>
          <w:rFonts w:ascii="Consolas" w:hAnsi="Consolas" w:cs="Consolas"/>
          <w:color w:val="8ACCCF"/>
          <w:sz w:val="18"/>
          <w:szCs w:val="18"/>
          <w:lang w:val="en-US"/>
        </w:rPr>
        <w:t>causeDocumentNumber</w:t>
      </w:r>
      <w:proofErr w:type="gram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DFAF8F"/>
          <w:sz w:val="18"/>
          <w:szCs w:val="18"/>
          <w:lang w:val="en-US"/>
        </w:rPr>
        <w:t>"</w:t>
      </w:r>
      <w:r w:rsidRPr="008F5442">
        <w:rPr>
          <w:rFonts w:ascii="Consolas" w:hAnsi="Consolas" w:cs="Consolas"/>
          <w:color w:val="DFAF8F"/>
          <w:sz w:val="18"/>
          <w:szCs w:val="18"/>
        </w:rPr>
        <w:t>ФЗ</w:t>
      </w:r>
      <w:r w:rsidRPr="008F5442">
        <w:rPr>
          <w:rFonts w:ascii="Consolas" w:hAnsi="Consolas" w:cs="Consolas"/>
          <w:color w:val="DFAF8F"/>
          <w:sz w:val="18"/>
          <w:szCs w:val="18"/>
          <w:lang w:val="en-US"/>
        </w:rPr>
        <w:t>-54"</w:t>
      </w:r>
      <w:r w:rsidRPr="008F5442">
        <w:rPr>
          <w:rFonts w:ascii="Consolas" w:hAnsi="Consolas" w:cs="Consolas"/>
          <w:color w:val="DFDFBF"/>
          <w:sz w:val="18"/>
          <w:szCs w:val="18"/>
          <w:lang w:val="en-US"/>
        </w:rPr>
        <w:t>,</w:t>
      </w:r>
    </w:p>
    <w:p w14:paraId="12D09A8F" w14:textId="77777777" w:rsidR="004E637F" w:rsidRPr="008F5442" w:rsidRDefault="004E637F" w:rsidP="004E637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gramStart"/>
      <w:r w:rsidRPr="008F5442">
        <w:rPr>
          <w:rFonts w:ascii="Consolas" w:hAnsi="Consolas" w:cs="Consolas"/>
          <w:color w:val="8ACCCF"/>
          <w:sz w:val="18"/>
          <w:szCs w:val="18"/>
          <w:lang w:val="en-US"/>
        </w:rPr>
        <w:t>totalSum</w:t>
      </w:r>
      <w:proofErr w:type="gram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17.25</w:t>
      </w:r>
      <w:r w:rsidRPr="008F5442">
        <w:rPr>
          <w:rFonts w:ascii="Consolas" w:hAnsi="Consolas" w:cs="Consolas"/>
          <w:color w:val="DFDFBF"/>
          <w:sz w:val="18"/>
          <w:szCs w:val="18"/>
          <w:lang w:val="en-US"/>
        </w:rPr>
        <w:t>,</w:t>
      </w:r>
    </w:p>
    <w:p w14:paraId="67C62362" w14:textId="77777777" w:rsidR="004E637F" w:rsidRPr="008F5442" w:rsidRDefault="004E637F" w:rsidP="004E637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gramStart"/>
      <w:r w:rsidRPr="008F5442">
        <w:rPr>
          <w:rFonts w:ascii="Consolas" w:hAnsi="Consolas" w:cs="Consolas"/>
          <w:color w:val="8ACCCF"/>
          <w:sz w:val="18"/>
          <w:szCs w:val="18"/>
          <w:lang w:val="en-US"/>
        </w:rPr>
        <w:t>cashSum</w:t>
      </w:r>
      <w:proofErr w:type="gram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1.23</w:t>
      </w:r>
      <w:r w:rsidRPr="008F5442">
        <w:rPr>
          <w:rFonts w:ascii="Consolas" w:hAnsi="Consolas" w:cs="Consolas"/>
          <w:color w:val="DFDFBF"/>
          <w:sz w:val="18"/>
          <w:szCs w:val="18"/>
          <w:lang w:val="en-US"/>
        </w:rPr>
        <w:t>,</w:t>
      </w:r>
    </w:p>
    <w:p w14:paraId="374852B9" w14:textId="77777777" w:rsidR="004E637F" w:rsidRPr="008F5442" w:rsidRDefault="004E637F" w:rsidP="004E637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gramStart"/>
      <w:r w:rsidRPr="008F5442">
        <w:rPr>
          <w:rFonts w:ascii="Consolas" w:hAnsi="Consolas" w:cs="Consolas"/>
          <w:color w:val="8ACCCF"/>
          <w:sz w:val="18"/>
          <w:szCs w:val="18"/>
          <w:lang w:val="en-US"/>
        </w:rPr>
        <w:t>eCashSum</w:t>
      </w:r>
      <w:proofErr w:type="gram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2.34</w:t>
      </w:r>
      <w:r w:rsidRPr="008F5442">
        <w:rPr>
          <w:rFonts w:ascii="Consolas" w:hAnsi="Consolas" w:cs="Consolas"/>
          <w:color w:val="DFDFBF"/>
          <w:sz w:val="18"/>
          <w:szCs w:val="18"/>
          <w:lang w:val="en-US"/>
        </w:rPr>
        <w:t>,</w:t>
      </w:r>
    </w:p>
    <w:p w14:paraId="6C9A612A" w14:textId="77777777" w:rsidR="004E637F" w:rsidRPr="008F5442" w:rsidRDefault="004E637F" w:rsidP="004E637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gramStart"/>
      <w:r w:rsidRPr="008F5442">
        <w:rPr>
          <w:rFonts w:ascii="Consolas" w:hAnsi="Consolas" w:cs="Consolas"/>
          <w:color w:val="8ACCCF"/>
          <w:sz w:val="18"/>
          <w:szCs w:val="18"/>
          <w:lang w:val="en-US"/>
        </w:rPr>
        <w:t>prepaymentSum</w:t>
      </w:r>
      <w:proofErr w:type="gram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5.67</w:t>
      </w:r>
      <w:r w:rsidRPr="008F5442">
        <w:rPr>
          <w:rFonts w:ascii="Consolas" w:hAnsi="Consolas" w:cs="Consolas"/>
          <w:color w:val="DFDFBF"/>
          <w:sz w:val="18"/>
          <w:szCs w:val="18"/>
          <w:lang w:val="en-US"/>
        </w:rPr>
        <w:t>,</w:t>
      </w:r>
    </w:p>
    <w:p w14:paraId="798E7FEA" w14:textId="77777777" w:rsidR="004E637F" w:rsidRPr="008F5442" w:rsidRDefault="004E637F" w:rsidP="004E637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gramStart"/>
      <w:r w:rsidRPr="008F5442">
        <w:rPr>
          <w:rFonts w:ascii="Consolas" w:hAnsi="Consolas" w:cs="Consolas"/>
          <w:color w:val="8ACCCF"/>
          <w:sz w:val="18"/>
          <w:szCs w:val="18"/>
          <w:lang w:val="en-US"/>
        </w:rPr>
        <w:t>postpaymentSum</w:t>
      </w:r>
      <w:proofErr w:type="gram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4.56</w:t>
      </w:r>
      <w:r w:rsidRPr="008F5442">
        <w:rPr>
          <w:rFonts w:ascii="Consolas" w:hAnsi="Consolas" w:cs="Consolas"/>
          <w:color w:val="DFDFBF"/>
          <w:sz w:val="18"/>
          <w:szCs w:val="18"/>
          <w:lang w:val="en-US"/>
        </w:rPr>
        <w:t>,</w:t>
      </w:r>
    </w:p>
    <w:p w14:paraId="6ACE375B" w14:textId="77777777" w:rsidR="004E637F" w:rsidRPr="008F5442" w:rsidRDefault="004E637F" w:rsidP="004E637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gramStart"/>
      <w:r w:rsidRPr="008F5442">
        <w:rPr>
          <w:rFonts w:ascii="Consolas" w:hAnsi="Consolas" w:cs="Consolas"/>
          <w:color w:val="8ACCCF"/>
          <w:sz w:val="18"/>
          <w:szCs w:val="18"/>
          <w:lang w:val="en-US"/>
        </w:rPr>
        <w:t>otherPaymentTypeSum</w:t>
      </w:r>
      <w:proofErr w:type="gram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3.45</w:t>
      </w:r>
      <w:r w:rsidRPr="008F5442">
        <w:rPr>
          <w:rFonts w:ascii="Consolas" w:hAnsi="Consolas" w:cs="Consolas"/>
          <w:color w:val="DFDFBF"/>
          <w:sz w:val="18"/>
          <w:szCs w:val="18"/>
          <w:lang w:val="en-US"/>
        </w:rPr>
        <w:t>,</w:t>
      </w:r>
    </w:p>
    <w:p w14:paraId="042E87F0" w14:textId="77777777" w:rsidR="004E637F" w:rsidRPr="008F5442" w:rsidRDefault="004E637F" w:rsidP="004E637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"tax1Sum"</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1.34</w:t>
      </w:r>
      <w:r w:rsidRPr="008F5442">
        <w:rPr>
          <w:rFonts w:ascii="Consolas" w:hAnsi="Consolas" w:cs="Consolas"/>
          <w:color w:val="DFDFBF"/>
          <w:sz w:val="18"/>
          <w:szCs w:val="18"/>
          <w:lang w:val="en-US"/>
        </w:rPr>
        <w:t>,</w:t>
      </w:r>
    </w:p>
    <w:p w14:paraId="0821A8A1" w14:textId="77777777" w:rsidR="004E637F" w:rsidRPr="008F5442" w:rsidRDefault="004E637F" w:rsidP="004E637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"tax2Sum"</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2.34</w:t>
      </w:r>
      <w:r w:rsidRPr="008F5442">
        <w:rPr>
          <w:rFonts w:ascii="Consolas" w:hAnsi="Consolas" w:cs="Consolas"/>
          <w:color w:val="DFDFBF"/>
          <w:sz w:val="18"/>
          <w:szCs w:val="18"/>
          <w:lang w:val="en-US"/>
        </w:rPr>
        <w:t>,</w:t>
      </w:r>
    </w:p>
    <w:p w14:paraId="0E4EE2F0" w14:textId="77777777" w:rsidR="004E637F" w:rsidRPr="008F5442" w:rsidRDefault="004E637F" w:rsidP="004E637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"tax3Sum"</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3.34</w:t>
      </w:r>
      <w:r w:rsidRPr="008F5442">
        <w:rPr>
          <w:rFonts w:ascii="Consolas" w:hAnsi="Consolas" w:cs="Consolas"/>
          <w:color w:val="DFDFBF"/>
          <w:sz w:val="18"/>
          <w:szCs w:val="18"/>
          <w:lang w:val="en-US"/>
        </w:rPr>
        <w:t>,</w:t>
      </w:r>
    </w:p>
    <w:p w14:paraId="0364B861" w14:textId="77777777" w:rsidR="004E637F" w:rsidRPr="008F5442" w:rsidRDefault="004E637F" w:rsidP="004E637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"tax4Sum"</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4.34</w:t>
      </w:r>
      <w:r w:rsidRPr="008F5442">
        <w:rPr>
          <w:rFonts w:ascii="Consolas" w:hAnsi="Consolas" w:cs="Consolas"/>
          <w:color w:val="DFDFBF"/>
          <w:sz w:val="18"/>
          <w:szCs w:val="18"/>
          <w:lang w:val="en-US"/>
        </w:rPr>
        <w:t>,</w:t>
      </w:r>
    </w:p>
    <w:p w14:paraId="4A0214A4" w14:textId="77777777" w:rsidR="004E637F" w:rsidRPr="008F5442" w:rsidRDefault="004E637F" w:rsidP="004E637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"tax5Sum"</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5.34</w:t>
      </w:r>
      <w:r w:rsidRPr="008F5442">
        <w:rPr>
          <w:rFonts w:ascii="Consolas" w:hAnsi="Consolas" w:cs="Consolas"/>
          <w:color w:val="DFDFBF"/>
          <w:sz w:val="18"/>
          <w:szCs w:val="18"/>
          <w:lang w:val="en-US"/>
        </w:rPr>
        <w:t>,</w:t>
      </w:r>
    </w:p>
    <w:p w14:paraId="4CDEA248" w14:textId="77777777" w:rsidR="004E637F" w:rsidRPr="00115D23" w:rsidRDefault="004E637F" w:rsidP="004E637F">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115D23">
        <w:rPr>
          <w:rFonts w:ascii="Consolas" w:hAnsi="Consolas" w:cs="Consolas"/>
          <w:color w:val="8ACCCF"/>
          <w:sz w:val="18"/>
          <w:szCs w:val="18"/>
          <w:lang w:val="en-US"/>
        </w:rPr>
        <w:t>"tax6Sum"</w:t>
      </w:r>
      <w:r w:rsidRPr="00115D23">
        <w:rPr>
          <w:rFonts w:ascii="Consolas" w:hAnsi="Consolas" w:cs="Consolas"/>
          <w:color w:val="DFDFBF"/>
          <w:sz w:val="18"/>
          <w:szCs w:val="18"/>
          <w:lang w:val="en-US"/>
        </w:rPr>
        <w:t>: </w:t>
      </w:r>
      <w:r w:rsidRPr="00115D23">
        <w:rPr>
          <w:rFonts w:ascii="Consolas" w:hAnsi="Consolas" w:cs="Consolas"/>
          <w:color w:val="6E96BE"/>
          <w:sz w:val="18"/>
          <w:szCs w:val="18"/>
          <w:lang w:val="en-US"/>
        </w:rPr>
        <w:t>6.34</w:t>
      </w:r>
      <w:r w:rsidRPr="00115D23">
        <w:rPr>
          <w:rFonts w:ascii="Consolas" w:hAnsi="Consolas" w:cs="Consolas"/>
          <w:color w:val="DFDFBF"/>
          <w:sz w:val="18"/>
          <w:szCs w:val="18"/>
          <w:lang w:val="en-US"/>
        </w:rPr>
        <w:t>,</w:t>
      </w:r>
    </w:p>
    <w:p w14:paraId="140481AB" w14:textId="77777777" w:rsidR="004E637F" w:rsidRPr="00115D23" w:rsidRDefault="004E637F" w:rsidP="004E637F">
      <w:pPr>
        <w:pStyle w:val="HTML"/>
        <w:shd w:val="clear" w:color="auto" w:fill="333333"/>
        <w:rPr>
          <w:rFonts w:ascii="Consolas" w:hAnsi="Consolas" w:cs="Consolas"/>
          <w:color w:val="DFDFBF"/>
          <w:sz w:val="18"/>
          <w:szCs w:val="18"/>
          <w:lang w:val="en-US"/>
        </w:rPr>
      </w:pPr>
      <w:r w:rsidRPr="00115D23">
        <w:rPr>
          <w:rFonts w:ascii="Consolas" w:hAnsi="Consolas" w:cs="Consolas"/>
          <w:color w:val="DFDFBF"/>
          <w:sz w:val="18"/>
          <w:szCs w:val="18"/>
          <w:lang w:val="en-US"/>
        </w:rPr>
        <w:t>    </w:t>
      </w:r>
      <w:r w:rsidRPr="00115D23">
        <w:rPr>
          <w:rFonts w:ascii="Consolas" w:hAnsi="Consolas" w:cs="Consolas"/>
          <w:color w:val="8ACCCF"/>
          <w:sz w:val="18"/>
          <w:szCs w:val="18"/>
          <w:lang w:val="en-US"/>
        </w:rPr>
        <w:t>"</w:t>
      </w:r>
      <w:proofErr w:type="gramStart"/>
      <w:r w:rsidRPr="00115D23">
        <w:rPr>
          <w:rFonts w:ascii="Consolas" w:hAnsi="Consolas" w:cs="Consolas"/>
          <w:color w:val="8ACCCF"/>
          <w:sz w:val="18"/>
          <w:szCs w:val="18"/>
          <w:lang w:val="en-US"/>
        </w:rPr>
        <w:t>taxationSystem</w:t>
      </w:r>
      <w:proofErr w:type="gramEnd"/>
      <w:r w:rsidRPr="00115D23">
        <w:rPr>
          <w:rFonts w:ascii="Consolas" w:hAnsi="Consolas" w:cs="Consolas"/>
          <w:color w:val="8ACCCF"/>
          <w:sz w:val="18"/>
          <w:szCs w:val="18"/>
          <w:lang w:val="en-US"/>
        </w:rPr>
        <w:t>"</w:t>
      </w:r>
      <w:r w:rsidRPr="00115D23">
        <w:rPr>
          <w:rFonts w:ascii="Consolas" w:hAnsi="Consolas" w:cs="Consolas"/>
          <w:color w:val="DFDFBF"/>
          <w:sz w:val="18"/>
          <w:szCs w:val="18"/>
          <w:lang w:val="en-US"/>
        </w:rPr>
        <w:t>: </w:t>
      </w:r>
      <w:r w:rsidRPr="00115D23">
        <w:rPr>
          <w:rFonts w:ascii="Consolas" w:hAnsi="Consolas" w:cs="Consolas"/>
          <w:color w:val="6E96BE"/>
          <w:sz w:val="18"/>
          <w:szCs w:val="18"/>
          <w:lang w:val="en-US"/>
        </w:rPr>
        <w:t>1</w:t>
      </w:r>
    </w:p>
    <w:p w14:paraId="0BEF4AFA" w14:textId="77777777" w:rsidR="004E637F" w:rsidRPr="00115D23" w:rsidRDefault="004E637F" w:rsidP="004E637F">
      <w:pPr>
        <w:pStyle w:val="HTML"/>
        <w:shd w:val="clear" w:color="auto" w:fill="333333"/>
        <w:rPr>
          <w:rFonts w:ascii="Consolas" w:hAnsi="Consolas" w:cs="Consolas"/>
          <w:color w:val="DFDFBF"/>
          <w:sz w:val="18"/>
          <w:szCs w:val="18"/>
          <w:lang w:val="en-US"/>
        </w:rPr>
      </w:pPr>
      <w:r w:rsidRPr="00115D23">
        <w:rPr>
          <w:rFonts w:ascii="Consolas" w:hAnsi="Consolas" w:cs="Consolas"/>
          <w:color w:val="DFDFBF"/>
          <w:sz w:val="18"/>
          <w:szCs w:val="18"/>
          <w:lang w:val="en-US"/>
        </w:rPr>
        <w:t>  },</w:t>
      </w:r>
    </w:p>
    <w:p w14:paraId="761C01BA" w14:textId="77777777" w:rsidR="004E637F" w:rsidRPr="00115D23" w:rsidRDefault="004E637F" w:rsidP="004E637F">
      <w:pPr>
        <w:pStyle w:val="HTML"/>
        <w:shd w:val="clear" w:color="auto" w:fill="333333"/>
        <w:rPr>
          <w:rFonts w:ascii="Consolas" w:hAnsi="Consolas" w:cs="Consolas"/>
          <w:color w:val="DFDFBF"/>
          <w:sz w:val="18"/>
          <w:szCs w:val="18"/>
          <w:lang w:val="en-US"/>
        </w:rPr>
      </w:pPr>
      <w:r w:rsidRPr="00115D23">
        <w:rPr>
          <w:rFonts w:ascii="Consolas" w:hAnsi="Consolas" w:cs="Consolas"/>
          <w:color w:val="DFDFBF"/>
          <w:sz w:val="18"/>
          <w:szCs w:val="18"/>
          <w:lang w:val="en-US"/>
        </w:rPr>
        <w:t>  </w:t>
      </w:r>
      <w:r w:rsidRPr="00115D23">
        <w:rPr>
          <w:rFonts w:ascii="Consolas" w:hAnsi="Consolas" w:cs="Consolas"/>
          <w:color w:val="8ACCCF"/>
          <w:sz w:val="18"/>
          <w:szCs w:val="18"/>
          <w:lang w:val="en-US"/>
        </w:rPr>
        <w:t>"</w:t>
      </w:r>
      <w:proofErr w:type="gramStart"/>
      <w:r w:rsidRPr="00115D23">
        <w:rPr>
          <w:rFonts w:ascii="Consolas" w:hAnsi="Consolas" w:cs="Consolas"/>
          <w:color w:val="8ACCCF"/>
          <w:sz w:val="18"/>
          <w:szCs w:val="18"/>
          <w:lang w:val="en-US"/>
        </w:rPr>
        <w:t>change</w:t>
      </w:r>
      <w:proofErr w:type="gramEnd"/>
      <w:r w:rsidRPr="00115D23">
        <w:rPr>
          <w:rFonts w:ascii="Consolas" w:hAnsi="Consolas" w:cs="Consolas"/>
          <w:color w:val="8ACCCF"/>
          <w:sz w:val="18"/>
          <w:szCs w:val="18"/>
          <w:lang w:val="en-US"/>
        </w:rPr>
        <w:t>"</w:t>
      </w:r>
      <w:r w:rsidRPr="00115D23">
        <w:rPr>
          <w:rFonts w:ascii="Consolas" w:hAnsi="Consolas" w:cs="Consolas"/>
          <w:color w:val="DFDFBF"/>
          <w:sz w:val="18"/>
          <w:szCs w:val="18"/>
          <w:lang w:val="en-US"/>
        </w:rPr>
        <w:t>: </w:t>
      </w:r>
      <w:r w:rsidRPr="00115D23">
        <w:rPr>
          <w:rFonts w:ascii="Consolas" w:hAnsi="Consolas" w:cs="Consolas"/>
          <w:color w:val="6E96BE"/>
          <w:sz w:val="18"/>
          <w:szCs w:val="18"/>
          <w:lang w:val="en-US"/>
        </w:rPr>
        <w:t>974.01</w:t>
      </w:r>
      <w:r w:rsidRPr="00115D23">
        <w:rPr>
          <w:rFonts w:ascii="Consolas" w:hAnsi="Consolas" w:cs="Consolas"/>
          <w:color w:val="DFDFBF"/>
          <w:sz w:val="18"/>
          <w:szCs w:val="18"/>
          <w:lang w:val="en-US"/>
        </w:rPr>
        <w:t>,</w:t>
      </w:r>
    </w:p>
    <w:p w14:paraId="2B7B4385" w14:textId="77777777" w:rsidR="004E637F" w:rsidRPr="00115D23" w:rsidRDefault="004E637F" w:rsidP="004E637F">
      <w:pPr>
        <w:pStyle w:val="HTML"/>
        <w:shd w:val="clear" w:color="auto" w:fill="333333"/>
        <w:rPr>
          <w:rFonts w:ascii="Consolas" w:hAnsi="Consolas" w:cs="Consolas"/>
          <w:color w:val="DFDFBF"/>
          <w:sz w:val="18"/>
          <w:szCs w:val="18"/>
          <w:lang w:val="en-US"/>
        </w:rPr>
      </w:pPr>
      <w:r w:rsidRPr="00115D23">
        <w:rPr>
          <w:rFonts w:ascii="Consolas" w:hAnsi="Consolas" w:cs="Consolas"/>
          <w:color w:val="DFDFBF"/>
          <w:sz w:val="18"/>
          <w:szCs w:val="18"/>
          <w:lang w:val="en-US"/>
        </w:rPr>
        <w:t>  </w:t>
      </w:r>
      <w:r w:rsidRPr="00115D23">
        <w:rPr>
          <w:rFonts w:ascii="Consolas" w:hAnsi="Consolas" w:cs="Consolas"/>
          <w:color w:val="8ACCCF"/>
          <w:sz w:val="18"/>
          <w:szCs w:val="18"/>
          <w:lang w:val="en-US"/>
        </w:rPr>
        <w:t>"</w:t>
      </w:r>
      <w:proofErr w:type="gramStart"/>
      <w:r w:rsidRPr="00115D23">
        <w:rPr>
          <w:rFonts w:ascii="Consolas" w:hAnsi="Consolas" w:cs="Consolas"/>
          <w:color w:val="8ACCCF"/>
          <w:sz w:val="18"/>
          <w:szCs w:val="18"/>
          <w:lang w:val="en-US"/>
        </w:rPr>
        <w:t>fp</w:t>
      </w:r>
      <w:proofErr w:type="gramEnd"/>
      <w:r w:rsidRPr="00115D23">
        <w:rPr>
          <w:rFonts w:ascii="Consolas" w:hAnsi="Consolas" w:cs="Consolas"/>
          <w:color w:val="8ACCCF"/>
          <w:sz w:val="18"/>
          <w:szCs w:val="18"/>
          <w:lang w:val="en-US"/>
        </w:rPr>
        <w:t>"</w:t>
      </w:r>
      <w:r w:rsidRPr="00115D23">
        <w:rPr>
          <w:rFonts w:ascii="Consolas" w:hAnsi="Consolas" w:cs="Consolas"/>
          <w:color w:val="DFDFBF"/>
          <w:sz w:val="18"/>
          <w:szCs w:val="18"/>
          <w:lang w:val="en-US"/>
        </w:rPr>
        <w:t>: </w:t>
      </w:r>
      <w:r w:rsidRPr="00115D23">
        <w:rPr>
          <w:rFonts w:ascii="Consolas" w:hAnsi="Consolas" w:cs="Consolas"/>
          <w:color w:val="DFAF8F"/>
          <w:sz w:val="18"/>
          <w:szCs w:val="18"/>
          <w:lang w:val="en-US"/>
        </w:rPr>
        <w:t>"2364009522"</w:t>
      </w:r>
    </w:p>
    <w:p w14:paraId="32D9FE0A" w14:textId="77777777" w:rsidR="004E637F" w:rsidRPr="00115D23" w:rsidRDefault="004E637F" w:rsidP="004E637F">
      <w:pPr>
        <w:pStyle w:val="HTML"/>
        <w:shd w:val="clear" w:color="auto" w:fill="333333"/>
        <w:rPr>
          <w:rFonts w:ascii="Consolas" w:hAnsi="Consolas" w:cs="Consolas"/>
          <w:color w:val="DFDFBF"/>
          <w:sz w:val="18"/>
          <w:szCs w:val="18"/>
          <w:lang w:val="en-US"/>
        </w:rPr>
      </w:pPr>
      <w:r w:rsidRPr="00115D23">
        <w:rPr>
          <w:rFonts w:ascii="Consolas" w:hAnsi="Consolas" w:cs="Consolas"/>
          <w:color w:val="DFDFBF"/>
          <w:sz w:val="18"/>
          <w:szCs w:val="18"/>
          <w:lang w:val="en-US"/>
        </w:rPr>
        <w:t>}</w:t>
      </w:r>
    </w:p>
    <w:p w14:paraId="42585B7E" w14:textId="77777777" w:rsidR="004F178F" w:rsidRPr="00567318" w:rsidRDefault="004F178F" w:rsidP="004F178F">
      <w:pPr>
        <w:spacing w:after="160" w:line="259" w:lineRule="auto"/>
        <w:rPr>
          <w:rFonts w:ascii="Consolas" w:eastAsiaTheme="minorHAnsi" w:hAnsi="Consolas" w:cs="Consolas"/>
          <w:color w:val="000000"/>
          <w:sz w:val="18"/>
          <w:szCs w:val="19"/>
          <w:lang w:val="en-US" w:eastAsia="en-US"/>
        </w:rPr>
      </w:pPr>
      <w:r w:rsidRPr="00567318">
        <w:rPr>
          <w:rFonts w:ascii="Consolas" w:eastAsiaTheme="minorHAnsi" w:hAnsi="Consolas" w:cs="Consolas"/>
          <w:color w:val="000000"/>
          <w:sz w:val="18"/>
          <w:szCs w:val="19"/>
          <w:lang w:val="en-US" w:eastAsia="en-US"/>
        </w:rPr>
        <w:t xml:space="preserve"> </w:t>
      </w:r>
      <w:r w:rsidRPr="00567318">
        <w:rPr>
          <w:rFonts w:ascii="Consolas" w:eastAsiaTheme="minorHAnsi" w:hAnsi="Consolas" w:cs="Consolas"/>
          <w:color w:val="000000"/>
          <w:sz w:val="18"/>
          <w:szCs w:val="19"/>
          <w:lang w:val="en-US" w:eastAsia="en-US"/>
        </w:rPr>
        <w:br w:type="page"/>
      </w:r>
      <w:bookmarkEnd w:id="31"/>
      <w:bookmarkEnd w:id="32"/>
      <w:bookmarkEnd w:id="33"/>
    </w:p>
    <w:p w14:paraId="52BAC238" w14:textId="77777777" w:rsidR="006F0FD4" w:rsidRPr="00567318" w:rsidRDefault="006F0FD4" w:rsidP="006F0FD4">
      <w:pPr>
        <w:pStyle w:val="2"/>
        <w:rPr>
          <w:sz w:val="24"/>
          <w:lang w:val="en-US"/>
        </w:rPr>
      </w:pPr>
      <w:bookmarkStart w:id="433" w:name="_Toc59045206"/>
      <w:r w:rsidRPr="00567318">
        <w:rPr>
          <w:sz w:val="24"/>
          <w:lang w:val="en-US"/>
        </w:rPr>
        <w:lastRenderedPageBreak/>
        <w:t>2.</w:t>
      </w:r>
      <w:r w:rsidR="00233398" w:rsidRPr="00567318">
        <w:rPr>
          <w:sz w:val="24"/>
          <w:lang w:val="en-US"/>
        </w:rPr>
        <w:t>5</w:t>
      </w:r>
      <w:r w:rsidRPr="00567318">
        <w:rPr>
          <w:sz w:val="24"/>
          <w:lang w:val="en-US"/>
        </w:rPr>
        <w:t xml:space="preserve"> </w:t>
      </w:r>
      <w:r w:rsidR="00D52CE8" w:rsidRPr="00567318">
        <w:rPr>
          <w:sz w:val="24"/>
          <w:lang w:val="en-US"/>
        </w:rPr>
        <w:t xml:space="preserve">Cashing machine </w:t>
      </w:r>
      <w:r w:rsidR="00611272" w:rsidRPr="00567318">
        <w:rPr>
          <w:sz w:val="24"/>
          <w:lang w:val="en-US"/>
        </w:rPr>
        <w:t>status in the group</w:t>
      </w:r>
      <w:bookmarkEnd w:id="433"/>
    </w:p>
    <w:p w14:paraId="61B9C931" w14:textId="77777777" w:rsidR="006F0FD4" w:rsidRPr="00567318" w:rsidRDefault="006F0FD4" w:rsidP="006F0FD4">
      <w:pPr>
        <w:rPr>
          <w:rFonts w:cs="Arial"/>
          <w:sz w:val="22"/>
          <w:lang w:val="en-US"/>
        </w:rPr>
      </w:pPr>
    </w:p>
    <w:p w14:paraId="2F683764" w14:textId="77777777" w:rsidR="006F0FD4" w:rsidRPr="00567318" w:rsidRDefault="00611272" w:rsidP="006F0FD4">
      <w:pPr>
        <w:rPr>
          <w:rFonts w:cs="Arial"/>
          <w:sz w:val="22"/>
          <w:lang w:val="en-US"/>
        </w:rPr>
      </w:pPr>
      <w:r w:rsidRPr="00567318">
        <w:rPr>
          <w:rFonts w:cs="Arial"/>
          <w:sz w:val="22"/>
          <w:lang w:val="en-US"/>
        </w:rPr>
        <w:t>Request</w:t>
      </w:r>
      <w:r w:rsidR="006F0FD4" w:rsidRPr="00567318">
        <w:rPr>
          <w:rFonts w:cs="Arial"/>
          <w:sz w:val="22"/>
          <w:lang w:val="en-US"/>
        </w:rPr>
        <w:t xml:space="preserve">: </w:t>
      </w:r>
      <w:r w:rsidR="006F0FD4" w:rsidRPr="00567318">
        <w:rPr>
          <w:rFonts w:cs="Arial"/>
          <w:b/>
          <w:sz w:val="22"/>
          <w:lang w:val="en-US"/>
        </w:rPr>
        <w:t>GET</w:t>
      </w:r>
      <w:r w:rsidR="006F0FD4" w:rsidRPr="00567318">
        <w:rPr>
          <w:rFonts w:cs="Arial"/>
          <w:sz w:val="22"/>
          <w:lang w:val="en-US"/>
        </w:rPr>
        <w:t xml:space="preserve"> </w:t>
      </w:r>
      <w:r w:rsidR="006F0FD4" w:rsidRPr="00567318">
        <w:rPr>
          <w:rFonts w:cs="Arial"/>
          <w:b/>
          <w:sz w:val="22"/>
          <w:lang w:val="en-US"/>
        </w:rPr>
        <w:t>/api/v2/</w:t>
      </w:r>
      <w:bookmarkStart w:id="434" w:name="OLE_LINK468"/>
      <w:r w:rsidR="00EF225E" w:rsidRPr="00567318">
        <w:rPr>
          <w:rFonts w:cs="Arial"/>
          <w:b/>
          <w:sz w:val="22"/>
          <w:lang w:val="en-US"/>
        </w:rPr>
        <w:t>devices/</w:t>
      </w:r>
      <w:r w:rsidR="00233398" w:rsidRPr="00567318">
        <w:rPr>
          <w:rFonts w:cs="Arial"/>
          <w:b/>
          <w:sz w:val="22"/>
          <w:lang w:val="en-US"/>
        </w:rPr>
        <w:t>status</w:t>
      </w:r>
      <w:proofErr w:type="gramStart"/>
      <w:r w:rsidR="006F0FD4" w:rsidRPr="00567318">
        <w:rPr>
          <w:rFonts w:cs="Arial"/>
          <w:b/>
          <w:sz w:val="22"/>
          <w:lang w:val="en-US"/>
        </w:rPr>
        <w:t>/{</w:t>
      </w:r>
      <w:proofErr w:type="gramEnd"/>
      <w:r w:rsidR="006F0FD4" w:rsidRPr="00567318">
        <w:rPr>
          <w:rFonts w:cs="Arial"/>
          <w:b/>
          <w:sz w:val="22"/>
          <w:lang w:val="en-US"/>
        </w:rPr>
        <w:t>inn}/{</w:t>
      </w:r>
      <w:r w:rsidR="00233398" w:rsidRPr="00567318">
        <w:rPr>
          <w:rFonts w:cs="Arial"/>
          <w:b/>
          <w:sz w:val="22"/>
          <w:lang w:val="en-US"/>
        </w:rPr>
        <w:t>group</w:t>
      </w:r>
      <w:r w:rsidR="006F0FD4" w:rsidRPr="00567318">
        <w:rPr>
          <w:rFonts w:cs="Arial"/>
          <w:b/>
          <w:sz w:val="22"/>
          <w:lang w:val="en-US"/>
        </w:rPr>
        <w:t>_</w:t>
      </w:r>
      <w:r w:rsidR="00233398" w:rsidRPr="00567318">
        <w:rPr>
          <w:rFonts w:cs="Arial"/>
          <w:b/>
          <w:sz w:val="22"/>
          <w:lang w:val="en-US"/>
        </w:rPr>
        <w:t>name</w:t>
      </w:r>
      <w:r w:rsidR="006F0FD4" w:rsidRPr="00567318">
        <w:rPr>
          <w:rFonts w:cs="Arial"/>
          <w:b/>
          <w:sz w:val="22"/>
          <w:lang w:val="en-US"/>
        </w:rPr>
        <w:t>}</w:t>
      </w:r>
      <w:bookmarkEnd w:id="434"/>
    </w:p>
    <w:p w14:paraId="4C21C1F5" w14:textId="77777777" w:rsidR="006F0FD4" w:rsidRPr="00567318" w:rsidRDefault="006F0FD4" w:rsidP="006F0FD4">
      <w:pPr>
        <w:rPr>
          <w:rFonts w:cs="Arial"/>
          <w:sz w:val="22"/>
          <w:lang w:val="en-US"/>
        </w:rPr>
      </w:pPr>
    </w:p>
    <w:p w14:paraId="461AAA8C" w14:textId="77777777" w:rsidR="006F0FD4" w:rsidRPr="00567318" w:rsidRDefault="006F0FD4" w:rsidP="006F0FD4">
      <w:pPr>
        <w:rPr>
          <w:rFonts w:cs="Arial"/>
          <w:sz w:val="22"/>
          <w:lang w:val="en-US"/>
        </w:rPr>
      </w:pPr>
      <w:r w:rsidRPr="00567318">
        <w:rPr>
          <w:rFonts w:cs="Arial"/>
          <w:b/>
          <w:sz w:val="22"/>
          <w:lang w:val="en-US"/>
        </w:rPr>
        <w:t>{</w:t>
      </w:r>
      <w:proofErr w:type="gramStart"/>
      <w:r w:rsidRPr="00567318">
        <w:rPr>
          <w:rFonts w:cs="Arial"/>
          <w:b/>
          <w:sz w:val="22"/>
          <w:lang w:val="en-US"/>
        </w:rPr>
        <w:t>inn</w:t>
      </w:r>
      <w:proofErr w:type="gramEnd"/>
      <w:r w:rsidRPr="00567318">
        <w:rPr>
          <w:rFonts w:cs="Arial"/>
          <w:b/>
          <w:sz w:val="22"/>
          <w:lang w:val="en-US"/>
        </w:rPr>
        <w:t>}</w:t>
      </w:r>
      <w:r w:rsidRPr="00567318">
        <w:rPr>
          <w:rFonts w:cs="Arial"/>
          <w:sz w:val="22"/>
          <w:lang w:val="en-US"/>
        </w:rPr>
        <w:t xml:space="preserve"> – </w:t>
      </w:r>
      <w:r w:rsidR="00611272" w:rsidRPr="00567318">
        <w:rPr>
          <w:rFonts w:cs="Arial"/>
          <w:sz w:val="22"/>
          <w:lang w:val="en-US"/>
        </w:rPr>
        <w:t>Organization INN</w:t>
      </w:r>
    </w:p>
    <w:p w14:paraId="080D8ED6" w14:textId="77777777" w:rsidR="006F0FD4" w:rsidRPr="00567318" w:rsidRDefault="006F0FD4" w:rsidP="006F0FD4">
      <w:pPr>
        <w:rPr>
          <w:rFonts w:cs="Arial"/>
          <w:sz w:val="22"/>
          <w:lang w:val="en-US"/>
        </w:rPr>
      </w:pPr>
      <w:proofErr w:type="gramStart"/>
      <w:r w:rsidRPr="00567318">
        <w:rPr>
          <w:rFonts w:cs="Arial"/>
          <w:b/>
          <w:sz w:val="22"/>
          <w:lang w:val="en-US"/>
        </w:rPr>
        <w:t>{</w:t>
      </w:r>
      <w:r w:rsidR="00233398" w:rsidRPr="00567318">
        <w:rPr>
          <w:rFonts w:cs="Arial"/>
          <w:b/>
          <w:sz w:val="22"/>
          <w:lang w:val="en-US"/>
        </w:rPr>
        <w:t xml:space="preserve"> group</w:t>
      </w:r>
      <w:proofErr w:type="gramEnd"/>
      <w:r w:rsidR="00233398" w:rsidRPr="00567318">
        <w:rPr>
          <w:rFonts w:cs="Arial"/>
          <w:b/>
          <w:sz w:val="22"/>
          <w:lang w:val="en-US"/>
        </w:rPr>
        <w:t xml:space="preserve">_name </w:t>
      </w:r>
      <w:r w:rsidRPr="00567318">
        <w:rPr>
          <w:rFonts w:cs="Arial"/>
          <w:b/>
          <w:sz w:val="22"/>
          <w:lang w:val="en-US"/>
        </w:rPr>
        <w:t>}</w:t>
      </w:r>
      <w:r w:rsidRPr="00567318">
        <w:rPr>
          <w:rFonts w:cs="Arial"/>
          <w:sz w:val="22"/>
          <w:lang w:val="en-US"/>
        </w:rPr>
        <w:t xml:space="preserve"> –</w:t>
      </w:r>
      <w:r w:rsidR="00233398" w:rsidRPr="00567318">
        <w:rPr>
          <w:rFonts w:cs="Arial"/>
          <w:sz w:val="22"/>
          <w:lang w:val="en-US"/>
        </w:rPr>
        <w:t xml:space="preserve"> </w:t>
      </w:r>
      <w:proofErr w:type="gramStart"/>
      <w:r w:rsidR="00611272" w:rsidRPr="00567318">
        <w:rPr>
          <w:rFonts w:cs="Arial"/>
          <w:sz w:val="22"/>
          <w:lang w:val="en-US"/>
        </w:rPr>
        <w:t>device</w:t>
      </w:r>
      <w:proofErr w:type="gramEnd"/>
      <w:r w:rsidR="00611272" w:rsidRPr="00567318">
        <w:rPr>
          <w:rFonts w:cs="Arial"/>
          <w:sz w:val="22"/>
          <w:lang w:val="en-US"/>
        </w:rPr>
        <w:t xml:space="preserve"> group name</w:t>
      </w:r>
    </w:p>
    <w:p w14:paraId="0B2D5048" w14:textId="77777777" w:rsidR="006F0FD4" w:rsidRPr="00567318" w:rsidRDefault="006F0FD4" w:rsidP="006F0FD4">
      <w:pPr>
        <w:rPr>
          <w:rFonts w:cs="Arial"/>
          <w:sz w:val="22"/>
          <w:lang w:val="en-US"/>
        </w:rPr>
      </w:pPr>
    </w:p>
    <w:p w14:paraId="646D97E5" w14:textId="77777777" w:rsidR="006F0FD4" w:rsidRPr="00567318" w:rsidRDefault="00611272" w:rsidP="006F0FD4">
      <w:pPr>
        <w:rPr>
          <w:rFonts w:cs="Arial"/>
          <w:sz w:val="22"/>
          <w:lang w:val="en-US"/>
        </w:rPr>
      </w:pPr>
      <w:r w:rsidRPr="00567318">
        <w:rPr>
          <w:rFonts w:cs="Arial"/>
          <w:sz w:val="22"/>
          <w:lang w:val="en-US"/>
        </w:rPr>
        <w:t>The SHA256-RSA signature is not used in this request.</w:t>
      </w:r>
    </w:p>
    <w:p w14:paraId="5B691FCE" w14:textId="77777777" w:rsidR="00611272" w:rsidRPr="00567318" w:rsidRDefault="00611272" w:rsidP="006F0FD4">
      <w:pPr>
        <w:rPr>
          <w:rFonts w:cs="Arial"/>
          <w:sz w:val="22"/>
          <w:lang w:val="en-US"/>
        </w:rPr>
      </w:pPr>
    </w:p>
    <w:p w14:paraId="6AF60616" w14:textId="77777777" w:rsidR="006F0FD4" w:rsidRPr="00567318" w:rsidRDefault="00611272" w:rsidP="006F0FD4">
      <w:pPr>
        <w:rPr>
          <w:sz w:val="22"/>
          <w:lang w:val="en-US"/>
        </w:rPr>
      </w:pPr>
      <w:r w:rsidRPr="00567318">
        <w:rPr>
          <w:sz w:val="22"/>
          <w:lang w:val="en-US"/>
        </w:rPr>
        <w:t>Response</w:t>
      </w:r>
      <w:r w:rsidR="006F0FD4" w:rsidRPr="00567318">
        <w:rPr>
          <w:sz w:val="22"/>
          <w:lang w:val="en-US"/>
        </w:rPr>
        <w:t xml:space="preserve">: </w:t>
      </w:r>
      <w:proofErr w:type="gramStart"/>
      <w:r w:rsidRPr="00567318">
        <w:rPr>
          <w:sz w:val="22"/>
          <w:lang w:val="en-US"/>
        </w:rPr>
        <w:t>api</w:t>
      </w:r>
      <w:proofErr w:type="gramEnd"/>
      <w:r w:rsidRPr="00567318">
        <w:rPr>
          <w:sz w:val="22"/>
          <w:lang w:val="en-US"/>
        </w:rPr>
        <w:t xml:space="preserve"> can return the following status codes</w:t>
      </w:r>
    </w:p>
    <w:p w14:paraId="7B547B8A" w14:textId="77777777" w:rsidR="006F0FD4" w:rsidRPr="00567318" w:rsidRDefault="006F0FD4" w:rsidP="00611272">
      <w:pPr>
        <w:pStyle w:val="a4"/>
        <w:numPr>
          <w:ilvl w:val="0"/>
          <w:numId w:val="12"/>
        </w:numPr>
        <w:rPr>
          <w:sz w:val="22"/>
          <w:lang w:val="en-US"/>
        </w:rPr>
      </w:pPr>
      <w:r w:rsidRPr="00567318">
        <w:rPr>
          <w:sz w:val="22"/>
          <w:lang w:val="en-US"/>
        </w:rPr>
        <w:t xml:space="preserve">400 Bad Request – </w:t>
      </w:r>
      <w:r w:rsidR="00611272" w:rsidRPr="00567318">
        <w:rPr>
          <w:sz w:val="22"/>
          <w:lang w:val="en-US"/>
        </w:rPr>
        <w:t>organization or group not found, response body</w:t>
      </w:r>
      <w:r w:rsidR="00233398" w:rsidRPr="00567318">
        <w:rPr>
          <w:sz w:val="22"/>
          <w:lang w:val="en-US"/>
        </w:rPr>
        <w:t xml:space="preserve"> </w:t>
      </w:r>
      <w:r w:rsidR="00611272" w:rsidRPr="00567318">
        <w:rPr>
          <w:rFonts w:cs="Arial"/>
          <w:sz w:val="22"/>
          <w:lang w:val="en-US"/>
        </w:rPr>
        <w:t>Section</w:t>
      </w:r>
      <w:r w:rsidR="00611272" w:rsidRPr="00567318">
        <w:rPr>
          <w:sz w:val="22"/>
          <w:lang w:val="en-US"/>
        </w:rPr>
        <w:t xml:space="preserve"> </w:t>
      </w:r>
      <w:r w:rsidR="00233398" w:rsidRPr="00567318">
        <w:rPr>
          <w:sz w:val="22"/>
          <w:lang w:val="en-US"/>
        </w:rPr>
        <w:t>2.5.2</w:t>
      </w:r>
    </w:p>
    <w:p w14:paraId="73145F95" w14:textId="77777777" w:rsidR="00611272" w:rsidRPr="00567318" w:rsidRDefault="006F0FD4" w:rsidP="00611272">
      <w:pPr>
        <w:pStyle w:val="a4"/>
        <w:numPr>
          <w:ilvl w:val="0"/>
          <w:numId w:val="12"/>
        </w:numPr>
        <w:rPr>
          <w:sz w:val="22"/>
        </w:rPr>
      </w:pPr>
      <w:r w:rsidRPr="00567318">
        <w:rPr>
          <w:sz w:val="22"/>
        </w:rPr>
        <w:t xml:space="preserve">401 </w:t>
      </w:r>
      <w:r w:rsidRPr="00567318">
        <w:rPr>
          <w:sz w:val="22"/>
          <w:lang w:val="en-US"/>
        </w:rPr>
        <w:t>Unauthorized</w:t>
      </w:r>
      <w:r w:rsidRPr="00567318">
        <w:rPr>
          <w:sz w:val="22"/>
        </w:rPr>
        <w:t xml:space="preserve"> – </w:t>
      </w:r>
      <w:r w:rsidR="00611272" w:rsidRPr="00567318">
        <w:rPr>
          <w:sz w:val="22"/>
        </w:rPr>
        <w:t>client certificate failed verification</w:t>
      </w:r>
    </w:p>
    <w:p w14:paraId="6FA3BA1B" w14:textId="77777777" w:rsidR="006F0FD4" w:rsidRPr="00567318" w:rsidRDefault="006F0FD4" w:rsidP="00611272">
      <w:pPr>
        <w:pStyle w:val="a4"/>
        <w:numPr>
          <w:ilvl w:val="0"/>
          <w:numId w:val="12"/>
        </w:numPr>
        <w:rPr>
          <w:sz w:val="22"/>
          <w:lang w:val="en-US"/>
        </w:rPr>
      </w:pPr>
      <w:r w:rsidRPr="00567318">
        <w:rPr>
          <w:sz w:val="22"/>
          <w:lang w:val="en-US"/>
        </w:rPr>
        <w:t xml:space="preserve">200 OK – </w:t>
      </w:r>
      <w:r w:rsidR="00611272" w:rsidRPr="00567318">
        <w:rPr>
          <w:sz w:val="22"/>
          <w:lang w:val="en-US"/>
        </w:rPr>
        <w:t xml:space="preserve">no errors, response body </w:t>
      </w:r>
      <w:r w:rsidR="00611272" w:rsidRPr="00567318">
        <w:rPr>
          <w:rFonts w:cs="Arial"/>
          <w:sz w:val="22"/>
          <w:lang w:val="en-US"/>
        </w:rPr>
        <w:t>Section</w:t>
      </w:r>
      <w:r w:rsidRPr="00567318">
        <w:rPr>
          <w:sz w:val="22"/>
          <w:lang w:val="en-US"/>
        </w:rPr>
        <w:t>.2.</w:t>
      </w:r>
      <w:r w:rsidR="00233398" w:rsidRPr="00567318">
        <w:rPr>
          <w:sz w:val="22"/>
          <w:lang w:val="en-US"/>
        </w:rPr>
        <w:t>5</w:t>
      </w:r>
      <w:r w:rsidRPr="00567318">
        <w:rPr>
          <w:sz w:val="22"/>
          <w:lang w:val="en-US"/>
        </w:rPr>
        <w:t>.1</w:t>
      </w:r>
    </w:p>
    <w:p w14:paraId="77279C0F" w14:textId="77777777" w:rsidR="006F0FD4" w:rsidRPr="00567318" w:rsidRDefault="006F0FD4" w:rsidP="006F0FD4">
      <w:pPr>
        <w:pStyle w:val="a4"/>
        <w:rPr>
          <w:sz w:val="22"/>
          <w:lang w:val="en-US"/>
        </w:rPr>
      </w:pPr>
    </w:p>
    <w:p w14:paraId="459AEE33" w14:textId="77777777" w:rsidR="006F0FD4" w:rsidRPr="00567318" w:rsidRDefault="006F0FD4" w:rsidP="006F0FD4">
      <w:pPr>
        <w:rPr>
          <w:rFonts w:cs="Arial"/>
          <w:sz w:val="22"/>
          <w:lang w:val="en-US"/>
        </w:rPr>
      </w:pPr>
    </w:p>
    <w:p w14:paraId="63B0F304" w14:textId="77777777" w:rsidR="006F0FD4" w:rsidRPr="00567318" w:rsidRDefault="006F0FD4" w:rsidP="006F0FD4">
      <w:pPr>
        <w:pStyle w:val="3"/>
        <w:rPr>
          <w:lang w:val="en-US"/>
        </w:rPr>
      </w:pPr>
      <w:bookmarkStart w:id="435" w:name="_Toc59045207"/>
      <w:r w:rsidRPr="00567318">
        <w:rPr>
          <w:lang w:val="en-US"/>
        </w:rPr>
        <w:t>2.</w:t>
      </w:r>
      <w:r w:rsidR="00233398" w:rsidRPr="00567318">
        <w:t>5</w:t>
      </w:r>
      <w:r w:rsidRPr="00567318">
        <w:rPr>
          <w:lang w:val="en-US"/>
        </w:rPr>
        <w:t xml:space="preserve">.1 </w:t>
      </w:r>
      <w:r w:rsidR="00DA0100" w:rsidRPr="00567318">
        <w:rPr>
          <w:lang w:val="en-US"/>
        </w:rPr>
        <w:t>Response Body</w:t>
      </w:r>
      <w:bookmarkEnd w:id="435"/>
    </w:p>
    <w:tbl>
      <w:tblPr>
        <w:tblStyle w:val="a5"/>
        <w:tblW w:w="10283" w:type="dxa"/>
        <w:tblLook w:val="04A0" w:firstRow="1" w:lastRow="0" w:firstColumn="1" w:lastColumn="0" w:noHBand="0" w:noVBand="1"/>
      </w:tblPr>
      <w:tblGrid>
        <w:gridCol w:w="2465"/>
        <w:gridCol w:w="4839"/>
        <w:gridCol w:w="2979"/>
      </w:tblGrid>
      <w:tr w:rsidR="006F0FD4" w:rsidRPr="00567318" w14:paraId="498E7CCC" w14:textId="77777777" w:rsidTr="00EE210D">
        <w:tc>
          <w:tcPr>
            <w:tcW w:w="2465" w:type="dxa"/>
          </w:tcPr>
          <w:p w14:paraId="1667CE27" w14:textId="77777777" w:rsidR="006F0FD4" w:rsidRPr="00567318" w:rsidRDefault="00233398" w:rsidP="00EE210D">
            <w:pPr>
              <w:rPr>
                <w:rFonts w:cs="Arial"/>
                <w:sz w:val="22"/>
                <w:lang w:val="en-US"/>
              </w:rPr>
            </w:pPr>
            <w:r w:rsidRPr="00567318">
              <w:rPr>
                <w:rFonts w:cs="Arial"/>
                <w:sz w:val="22"/>
                <w:lang w:val="en-US"/>
              </w:rPr>
              <w:t>devices</w:t>
            </w:r>
          </w:p>
        </w:tc>
        <w:tc>
          <w:tcPr>
            <w:tcW w:w="4839" w:type="dxa"/>
          </w:tcPr>
          <w:p w14:paraId="275C5EA6" w14:textId="77777777" w:rsidR="006F0FD4" w:rsidRPr="00567318" w:rsidRDefault="00A8191E" w:rsidP="00EE210D">
            <w:pPr>
              <w:rPr>
                <w:rFonts w:cs="Arial"/>
                <w:sz w:val="22"/>
                <w:lang w:val="en-US"/>
              </w:rPr>
            </w:pPr>
            <w:r w:rsidRPr="00567318">
              <w:rPr>
                <w:rFonts w:cs="Arial"/>
                <w:sz w:val="22"/>
                <w:lang w:val="en-US"/>
              </w:rPr>
              <w:t>Devices</w:t>
            </w:r>
          </w:p>
        </w:tc>
        <w:tc>
          <w:tcPr>
            <w:tcW w:w="2979" w:type="dxa"/>
          </w:tcPr>
          <w:p w14:paraId="1DA7CDCA" w14:textId="77777777" w:rsidR="006F0FD4" w:rsidRPr="00567318" w:rsidRDefault="00A8191E" w:rsidP="00A8191E">
            <w:pPr>
              <w:rPr>
                <w:rFonts w:cs="Arial"/>
                <w:sz w:val="22"/>
              </w:rPr>
            </w:pPr>
            <w:r w:rsidRPr="00567318">
              <w:rPr>
                <w:rFonts w:cs="Arial"/>
                <w:sz w:val="22"/>
                <w:lang w:val="en-US"/>
              </w:rPr>
              <w:t xml:space="preserve">Array of Structures </w:t>
            </w:r>
            <w:r w:rsidR="00611272" w:rsidRPr="00567318">
              <w:rPr>
                <w:rFonts w:cs="Arial"/>
                <w:sz w:val="22"/>
                <w:lang w:val="en-US"/>
              </w:rPr>
              <w:t>Section</w:t>
            </w:r>
            <w:r w:rsidR="00233398" w:rsidRPr="00567318">
              <w:rPr>
                <w:rFonts w:cs="Arial"/>
                <w:sz w:val="22"/>
              </w:rPr>
              <w:t>.2.5.1.1</w:t>
            </w:r>
          </w:p>
        </w:tc>
      </w:tr>
    </w:tbl>
    <w:p w14:paraId="7A5683B5" w14:textId="77777777" w:rsidR="006F0FD4" w:rsidRPr="00567318" w:rsidRDefault="006F0FD4" w:rsidP="006F0FD4">
      <w:pPr>
        <w:rPr>
          <w:rFonts w:cs="Arial"/>
          <w:sz w:val="22"/>
        </w:rPr>
      </w:pPr>
    </w:p>
    <w:p w14:paraId="6407C2A5" w14:textId="77777777" w:rsidR="00233398" w:rsidRPr="00567318" w:rsidRDefault="00233398" w:rsidP="00233398">
      <w:pPr>
        <w:pStyle w:val="3"/>
        <w:rPr>
          <w:lang w:val="en-US"/>
        </w:rPr>
      </w:pPr>
      <w:bookmarkStart w:id="436" w:name="_Toc59045208"/>
      <w:r w:rsidRPr="00567318">
        <w:rPr>
          <w:lang w:val="en-US"/>
        </w:rPr>
        <w:t xml:space="preserve">2.5.1.1 </w:t>
      </w:r>
      <w:r w:rsidR="00DA0100" w:rsidRPr="00567318">
        <w:rPr>
          <w:lang w:val="en-US"/>
        </w:rPr>
        <w:t>The structure of the object information about the device</w:t>
      </w:r>
      <w:bookmarkEnd w:id="436"/>
    </w:p>
    <w:tbl>
      <w:tblPr>
        <w:tblStyle w:val="a5"/>
        <w:tblW w:w="10283" w:type="dxa"/>
        <w:tblLook w:val="04A0" w:firstRow="1" w:lastRow="0" w:firstColumn="1" w:lastColumn="0" w:noHBand="0" w:noVBand="1"/>
      </w:tblPr>
      <w:tblGrid>
        <w:gridCol w:w="2784"/>
        <w:gridCol w:w="4610"/>
        <w:gridCol w:w="2889"/>
      </w:tblGrid>
      <w:tr w:rsidR="00B51814" w:rsidRPr="00567318" w14:paraId="43ACCD7C" w14:textId="77777777" w:rsidTr="00BD1139">
        <w:tc>
          <w:tcPr>
            <w:tcW w:w="2784" w:type="dxa"/>
          </w:tcPr>
          <w:p w14:paraId="18C31294" w14:textId="77777777" w:rsidR="00B51814" w:rsidRPr="00567318" w:rsidRDefault="00B51814" w:rsidP="00EE210D">
            <w:pPr>
              <w:rPr>
                <w:rFonts w:cs="Arial"/>
                <w:sz w:val="22"/>
                <w:lang w:val="en-US"/>
              </w:rPr>
            </w:pPr>
            <w:r w:rsidRPr="00567318">
              <w:rPr>
                <w:rFonts w:cs="Arial"/>
                <w:sz w:val="22"/>
                <w:lang w:val="en-US"/>
              </w:rPr>
              <w:t>d</w:t>
            </w:r>
            <w:r w:rsidRPr="00567318">
              <w:rPr>
                <w:rFonts w:cs="Arial"/>
                <w:sz w:val="22"/>
              </w:rPr>
              <w:t>eviceSN</w:t>
            </w:r>
          </w:p>
        </w:tc>
        <w:tc>
          <w:tcPr>
            <w:tcW w:w="4610" w:type="dxa"/>
          </w:tcPr>
          <w:p w14:paraId="0EAC7B0E" w14:textId="77777777" w:rsidR="00B51814" w:rsidRPr="00567318" w:rsidRDefault="0011630D" w:rsidP="00EE210D">
            <w:pPr>
              <w:rPr>
                <w:rFonts w:cs="Arial"/>
                <w:sz w:val="22"/>
                <w:lang w:val="en-US"/>
              </w:rPr>
            </w:pPr>
            <w:r w:rsidRPr="00567318">
              <w:rPr>
                <w:rFonts w:cs="Arial"/>
                <w:sz w:val="22"/>
                <w:lang w:val="en-US"/>
              </w:rPr>
              <w:t>Device Serial Number</w:t>
            </w:r>
          </w:p>
        </w:tc>
        <w:tc>
          <w:tcPr>
            <w:tcW w:w="2889" w:type="dxa"/>
          </w:tcPr>
          <w:p w14:paraId="09F97FE9" w14:textId="77777777" w:rsidR="00B51814" w:rsidRPr="00567318" w:rsidRDefault="005861A8" w:rsidP="00EE210D">
            <w:pPr>
              <w:rPr>
                <w:rFonts w:cs="Arial"/>
                <w:sz w:val="22"/>
                <w:lang w:val="en-US"/>
              </w:rPr>
            </w:pPr>
            <w:r w:rsidRPr="00567318">
              <w:rPr>
                <w:rFonts w:cs="Arial"/>
                <w:sz w:val="22"/>
                <w:lang w:val="en-US"/>
              </w:rPr>
              <w:t xml:space="preserve">String </w:t>
            </w:r>
            <w:r w:rsidR="00DA0100" w:rsidRPr="00567318">
              <w:rPr>
                <w:rFonts w:cs="Arial"/>
                <w:sz w:val="22"/>
                <w:lang w:val="en-US"/>
              </w:rPr>
              <w:t>up to 20 symbols</w:t>
            </w:r>
          </w:p>
        </w:tc>
      </w:tr>
      <w:tr w:rsidR="00B51814" w:rsidRPr="00567318" w14:paraId="431C41E4" w14:textId="77777777" w:rsidTr="00BD1139">
        <w:tc>
          <w:tcPr>
            <w:tcW w:w="2784" w:type="dxa"/>
          </w:tcPr>
          <w:p w14:paraId="5753DE98" w14:textId="77777777" w:rsidR="00B51814" w:rsidRPr="00567318" w:rsidRDefault="00B51814" w:rsidP="00EE210D">
            <w:pPr>
              <w:rPr>
                <w:rFonts w:cs="Arial"/>
                <w:sz w:val="22"/>
              </w:rPr>
            </w:pPr>
            <w:r w:rsidRPr="00567318">
              <w:rPr>
                <w:rFonts w:cs="Arial"/>
                <w:sz w:val="22"/>
                <w:lang w:val="en-US"/>
              </w:rPr>
              <w:t>fs</w:t>
            </w:r>
            <w:r w:rsidRPr="00567318">
              <w:rPr>
                <w:rFonts w:cs="Arial"/>
                <w:sz w:val="22"/>
              </w:rPr>
              <w:t>Number</w:t>
            </w:r>
          </w:p>
        </w:tc>
        <w:tc>
          <w:tcPr>
            <w:tcW w:w="4610" w:type="dxa"/>
          </w:tcPr>
          <w:p w14:paraId="478F512C" w14:textId="77777777" w:rsidR="00B51814" w:rsidRPr="00567318" w:rsidRDefault="0011630D" w:rsidP="00EE210D">
            <w:pPr>
              <w:rPr>
                <w:rFonts w:cs="Arial"/>
                <w:sz w:val="22"/>
                <w:lang w:val="en-US"/>
              </w:rPr>
            </w:pPr>
            <w:r w:rsidRPr="00567318">
              <w:rPr>
                <w:rFonts w:cs="Arial"/>
                <w:sz w:val="22"/>
                <w:lang w:val="en-US"/>
              </w:rPr>
              <w:t>Fiscal Storage Number</w:t>
            </w:r>
          </w:p>
        </w:tc>
        <w:tc>
          <w:tcPr>
            <w:tcW w:w="2889" w:type="dxa"/>
          </w:tcPr>
          <w:p w14:paraId="6029EAA9" w14:textId="77777777" w:rsidR="00B51814" w:rsidRPr="00567318" w:rsidRDefault="005861A8" w:rsidP="00DA0100">
            <w:pPr>
              <w:rPr>
                <w:rFonts w:cs="Arial"/>
                <w:sz w:val="22"/>
              </w:rPr>
            </w:pPr>
            <w:r w:rsidRPr="00567318">
              <w:rPr>
                <w:rFonts w:cs="Arial"/>
                <w:sz w:val="22"/>
                <w:lang w:val="en-US"/>
              </w:rPr>
              <w:t xml:space="preserve">String </w:t>
            </w:r>
            <w:r w:rsidR="00B51814" w:rsidRPr="00567318">
              <w:rPr>
                <w:rFonts w:cs="Arial"/>
                <w:sz w:val="22"/>
              </w:rPr>
              <w:t xml:space="preserve">16 </w:t>
            </w:r>
            <w:r w:rsidR="00DA0100" w:rsidRPr="00567318">
              <w:rPr>
                <w:rFonts w:cs="Arial"/>
                <w:sz w:val="22"/>
                <w:lang w:val="en-US"/>
              </w:rPr>
              <w:t>symols</w:t>
            </w:r>
            <w:r w:rsidR="00355031" w:rsidRPr="00567318">
              <w:rPr>
                <w:rFonts w:cs="Arial"/>
                <w:sz w:val="22"/>
              </w:rPr>
              <w:t xml:space="preserve">, </w:t>
            </w:r>
            <w:r w:rsidR="007831B6" w:rsidRPr="00567318">
              <w:rPr>
                <w:rFonts w:cs="Arial"/>
                <w:sz w:val="22"/>
                <w:lang w:val="en-US"/>
              </w:rPr>
              <w:t>optional</w:t>
            </w:r>
            <w:r w:rsidR="007831B6" w:rsidRPr="00567318">
              <w:rPr>
                <w:rFonts w:cs="Arial"/>
                <w:sz w:val="22"/>
              </w:rPr>
              <w:t xml:space="preserve"> </w:t>
            </w:r>
            <w:r w:rsidR="007831B6" w:rsidRPr="00567318">
              <w:rPr>
                <w:rFonts w:cs="Arial"/>
                <w:sz w:val="22"/>
                <w:lang w:val="en-US"/>
              </w:rPr>
              <w:t>field</w:t>
            </w:r>
          </w:p>
        </w:tc>
      </w:tr>
      <w:tr w:rsidR="00B51814" w:rsidRPr="00567318" w14:paraId="59497D90" w14:textId="77777777" w:rsidTr="00BD1139">
        <w:tc>
          <w:tcPr>
            <w:tcW w:w="2784" w:type="dxa"/>
          </w:tcPr>
          <w:p w14:paraId="2E18A245" w14:textId="77777777" w:rsidR="00B51814" w:rsidRPr="00567318" w:rsidRDefault="00B51814" w:rsidP="00EE210D">
            <w:pPr>
              <w:rPr>
                <w:rFonts w:cs="Arial"/>
                <w:sz w:val="22"/>
              </w:rPr>
            </w:pPr>
            <w:r w:rsidRPr="00567318">
              <w:rPr>
                <w:rFonts w:cs="Arial"/>
                <w:sz w:val="22"/>
                <w:lang w:val="en-US"/>
              </w:rPr>
              <w:t>ofd</w:t>
            </w:r>
            <w:r w:rsidRPr="00567318">
              <w:rPr>
                <w:rFonts w:cs="Arial"/>
                <w:sz w:val="22"/>
              </w:rPr>
              <w:t>Name</w:t>
            </w:r>
          </w:p>
        </w:tc>
        <w:tc>
          <w:tcPr>
            <w:tcW w:w="4610" w:type="dxa"/>
          </w:tcPr>
          <w:p w14:paraId="0215EDC3" w14:textId="77777777" w:rsidR="00B51814" w:rsidRPr="00567318" w:rsidRDefault="0011630D" w:rsidP="00EE210D">
            <w:pPr>
              <w:rPr>
                <w:rFonts w:cs="Arial"/>
                <w:sz w:val="22"/>
                <w:lang w:val="en-US"/>
              </w:rPr>
            </w:pPr>
            <w:r w:rsidRPr="00567318">
              <w:rPr>
                <w:rFonts w:cs="Arial"/>
                <w:sz w:val="22"/>
                <w:lang w:val="en-US"/>
              </w:rPr>
              <w:t>OFD Name</w:t>
            </w:r>
          </w:p>
        </w:tc>
        <w:tc>
          <w:tcPr>
            <w:tcW w:w="2889" w:type="dxa"/>
          </w:tcPr>
          <w:p w14:paraId="1E4F0A43" w14:textId="77777777" w:rsidR="00B51814" w:rsidRPr="00567318" w:rsidRDefault="005861A8" w:rsidP="00DA0100">
            <w:pPr>
              <w:rPr>
                <w:rFonts w:cs="Arial"/>
                <w:sz w:val="22"/>
                <w:lang w:val="en-US"/>
              </w:rPr>
            </w:pPr>
            <w:r w:rsidRPr="00567318">
              <w:rPr>
                <w:rFonts w:cs="Arial"/>
                <w:sz w:val="22"/>
                <w:lang w:val="en-US"/>
              </w:rPr>
              <w:t xml:space="preserve">String </w:t>
            </w:r>
            <w:r w:rsidR="00DA0100" w:rsidRPr="00567318">
              <w:rPr>
                <w:rFonts w:cs="Arial"/>
                <w:sz w:val="22"/>
                <w:lang w:val="en-US"/>
              </w:rPr>
              <w:t>up to</w:t>
            </w:r>
            <w:r w:rsidR="00B51814" w:rsidRPr="00567318">
              <w:rPr>
                <w:rFonts w:cs="Arial"/>
                <w:sz w:val="22"/>
                <w:lang w:val="en-US"/>
              </w:rPr>
              <w:t xml:space="preserve"> 256 </w:t>
            </w:r>
            <w:r w:rsidR="00DA0100" w:rsidRPr="00567318">
              <w:rPr>
                <w:rFonts w:cs="Arial"/>
                <w:sz w:val="22"/>
                <w:lang w:val="en-US"/>
              </w:rPr>
              <w:t>symbols</w:t>
            </w:r>
            <w:r w:rsidR="00355031" w:rsidRPr="00567318">
              <w:rPr>
                <w:rFonts w:cs="Arial"/>
                <w:sz w:val="22"/>
                <w:lang w:val="en-US"/>
              </w:rPr>
              <w:t xml:space="preserve">, </w:t>
            </w:r>
            <w:r w:rsidR="007831B6" w:rsidRPr="00567318">
              <w:rPr>
                <w:rFonts w:cs="Arial"/>
                <w:sz w:val="22"/>
                <w:lang w:val="en-US"/>
              </w:rPr>
              <w:t>optional field</w:t>
            </w:r>
          </w:p>
        </w:tc>
      </w:tr>
      <w:tr w:rsidR="00B51814" w:rsidRPr="00567318" w14:paraId="415DAAF0" w14:textId="77777777" w:rsidTr="00BD1139">
        <w:tc>
          <w:tcPr>
            <w:tcW w:w="2784" w:type="dxa"/>
          </w:tcPr>
          <w:p w14:paraId="7362EA41" w14:textId="6612D88A" w:rsidR="00B51814" w:rsidRPr="00567318" w:rsidRDefault="00B51814" w:rsidP="009606F4">
            <w:pPr>
              <w:rPr>
                <w:rFonts w:cs="Arial"/>
                <w:sz w:val="22"/>
                <w:lang w:val="en-US"/>
              </w:rPr>
            </w:pPr>
            <w:r w:rsidRPr="00567318">
              <w:rPr>
                <w:rFonts w:cs="Arial"/>
                <w:sz w:val="22"/>
                <w:lang w:val="en-US"/>
              </w:rPr>
              <w:t>of</w:t>
            </w:r>
            <w:r w:rsidR="009606F4" w:rsidRPr="00567318">
              <w:rPr>
                <w:rFonts w:cs="Arial"/>
                <w:sz w:val="22"/>
                <w:lang w:val="en-US"/>
              </w:rPr>
              <w:t>d</w:t>
            </w:r>
            <w:r w:rsidRPr="00567318">
              <w:rPr>
                <w:rFonts w:cs="Arial"/>
                <w:sz w:val="22"/>
                <w:lang w:val="en-US"/>
              </w:rPr>
              <w:t>Address</w:t>
            </w:r>
          </w:p>
        </w:tc>
        <w:tc>
          <w:tcPr>
            <w:tcW w:w="4610" w:type="dxa"/>
          </w:tcPr>
          <w:p w14:paraId="34C1C3DD" w14:textId="77777777" w:rsidR="00B51814" w:rsidRPr="00567318" w:rsidRDefault="0011630D" w:rsidP="0011630D">
            <w:pPr>
              <w:rPr>
                <w:rFonts w:cs="Arial"/>
                <w:sz w:val="22"/>
                <w:lang w:val="en-US"/>
              </w:rPr>
            </w:pPr>
            <w:r w:rsidRPr="00567318">
              <w:rPr>
                <w:rFonts w:cs="Arial"/>
                <w:sz w:val="22"/>
                <w:lang w:val="en-US"/>
              </w:rPr>
              <w:t>Address</w:t>
            </w:r>
            <w:r w:rsidR="00EE210D" w:rsidRPr="00567318">
              <w:rPr>
                <w:rFonts w:cs="Arial"/>
                <w:sz w:val="22"/>
                <w:lang w:val="en-US"/>
              </w:rPr>
              <w:t xml:space="preserve">/IP </w:t>
            </w:r>
            <w:r w:rsidRPr="00567318">
              <w:rPr>
                <w:rFonts w:cs="Arial"/>
                <w:sz w:val="22"/>
                <w:lang w:val="en-US"/>
              </w:rPr>
              <w:t xml:space="preserve">and </w:t>
            </w:r>
            <w:r w:rsidR="00EE210D" w:rsidRPr="00567318">
              <w:rPr>
                <w:rFonts w:cs="Arial"/>
                <w:sz w:val="22"/>
                <w:lang w:val="en-US"/>
              </w:rPr>
              <w:t xml:space="preserve"> </w:t>
            </w:r>
            <w:r w:rsidRPr="00567318">
              <w:rPr>
                <w:rFonts w:cs="Arial"/>
                <w:sz w:val="22"/>
                <w:lang w:val="en-US"/>
              </w:rPr>
              <w:t>port for sending checks to the OFD</w:t>
            </w:r>
          </w:p>
        </w:tc>
        <w:tc>
          <w:tcPr>
            <w:tcW w:w="2889" w:type="dxa"/>
          </w:tcPr>
          <w:p w14:paraId="0883BFB1" w14:textId="77777777" w:rsidR="00B51814" w:rsidRPr="00567318" w:rsidRDefault="005861A8" w:rsidP="00DA0100">
            <w:pPr>
              <w:rPr>
                <w:rFonts w:cs="Arial"/>
                <w:sz w:val="22"/>
                <w:lang w:val="en-US"/>
              </w:rPr>
            </w:pPr>
            <w:r w:rsidRPr="00567318">
              <w:rPr>
                <w:rFonts w:cs="Arial"/>
                <w:sz w:val="22"/>
                <w:lang w:val="en-US"/>
              </w:rPr>
              <w:t xml:space="preserve">String </w:t>
            </w:r>
            <w:r w:rsidR="00DA0100" w:rsidRPr="00567318">
              <w:rPr>
                <w:rFonts w:cs="Arial"/>
                <w:sz w:val="22"/>
                <w:lang w:val="en-US"/>
              </w:rPr>
              <w:t>up to</w:t>
            </w:r>
            <w:r w:rsidR="00B51814" w:rsidRPr="00567318">
              <w:rPr>
                <w:rFonts w:cs="Arial"/>
                <w:sz w:val="22"/>
                <w:lang w:val="en-US"/>
              </w:rPr>
              <w:t xml:space="preserve"> </w:t>
            </w:r>
            <w:r w:rsidR="00EE210D" w:rsidRPr="00567318">
              <w:rPr>
                <w:rFonts w:cs="Arial"/>
                <w:sz w:val="22"/>
                <w:lang w:val="en-US"/>
              </w:rPr>
              <w:t>64</w:t>
            </w:r>
            <w:r w:rsidR="00B51814" w:rsidRPr="00567318">
              <w:rPr>
                <w:rFonts w:cs="Arial"/>
                <w:sz w:val="22"/>
                <w:lang w:val="en-US"/>
              </w:rPr>
              <w:t xml:space="preserve"> </w:t>
            </w:r>
            <w:r w:rsidR="00DA0100" w:rsidRPr="00567318">
              <w:rPr>
                <w:rFonts w:cs="Arial"/>
                <w:sz w:val="22"/>
                <w:lang w:val="en-US"/>
              </w:rPr>
              <w:t>symbols</w:t>
            </w:r>
            <w:r w:rsidR="00355031" w:rsidRPr="00567318">
              <w:rPr>
                <w:rFonts w:cs="Arial"/>
                <w:sz w:val="22"/>
                <w:lang w:val="en-US"/>
              </w:rPr>
              <w:t xml:space="preserve">, </w:t>
            </w:r>
            <w:r w:rsidR="007831B6" w:rsidRPr="00567318">
              <w:rPr>
                <w:rFonts w:cs="Arial"/>
                <w:sz w:val="22"/>
                <w:lang w:val="en-US"/>
              </w:rPr>
              <w:t>optional field</w:t>
            </w:r>
          </w:p>
        </w:tc>
      </w:tr>
      <w:tr w:rsidR="00B51814" w:rsidRPr="00567318" w14:paraId="30F45EE7" w14:textId="77777777" w:rsidTr="00BD1139">
        <w:tc>
          <w:tcPr>
            <w:tcW w:w="2784" w:type="dxa"/>
          </w:tcPr>
          <w:p w14:paraId="41739786" w14:textId="77777777" w:rsidR="00B51814" w:rsidRPr="00567318" w:rsidRDefault="00BD1139" w:rsidP="00EE210D">
            <w:pPr>
              <w:rPr>
                <w:rFonts w:cs="Arial"/>
                <w:sz w:val="22"/>
                <w:lang w:val="en-US"/>
              </w:rPr>
            </w:pPr>
            <w:bookmarkStart w:id="437" w:name="OLE_LINK441"/>
            <w:r w:rsidRPr="00567318">
              <w:rPr>
                <w:rFonts w:cs="Arial"/>
                <w:sz w:val="22"/>
                <w:lang w:val="en-US"/>
              </w:rPr>
              <w:t>u</w:t>
            </w:r>
            <w:r w:rsidR="00EE210D" w:rsidRPr="00567318">
              <w:rPr>
                <w:rFonts w:cs="Arial"/>
                <w:sz w:val="22"/>
                <w:lang w:val="en-US"/>
              </w:rPr>
              <w:t>nsentD</w:t>
            </w:r>
            <w:r w:rsidR="00B51814" w:rsidRPr="00567318">
              <w:rPr>
                <w:rFonts w:cs="Arial"/>
                <w:sz w:val="22"/>
              </w:rPr>
              <w:t>ocument</w:t>
            </w:r>
            <w:r w:rsidRPr="00567318">
              <w:rPr>
                <w:rFonts w:cs="Arial"/>
                <w:sz w:val="22"/>
                <w:lang w:val="en-US"/>
              </w:rPr>
              <w:t>sCount</w:t>
            </w:r>
            <w:bookmarkEnd w:id="437"/>
          </w:p>
        </w:tc>
        <w:tc>
          <w:tcPr>
            <w:tcW w:w="4610" w:type="dxa"/>
          </w:tcPr>
          <w:p w14:paraId="0A88BD75" w14:textId="77777777" w:rsidR="00B51814" w:rsidRPr="00567318" w:rsidRDefault="0011630D" w:rsidP="00EE210D">
            <w:pPr>
              <w:rPr>
                <w:rFonts w:cs="Arial"/>
                <w:sz w:val="22"/>
              </w:rPr>
            </w:pPr>
            <w:r w:rsidRPr="00567318">
              <w:rPr>
                <w:rFonts w:cs="Arial"/>
                <w:sz w:val="22"/>
                <w:lang w:val="en-US"/>
              </w:rPr>
              <w:t>Unsent D</w:t>
            </w:r>
            <w:r w:rsidRPr="00567318">
              <w:rPr>
                <w:rFonts w:cs="Arial"/>
                <w:sz w:val="22"/>
              </w:rPr>
              <w:t>ocument</w:t>
            </w:r>
            <w:r w:rsidRPr="00567318">
              <w:rPr>
                <w:rFonts w:cs="Arial"/>
                <w:sz w:val="22"/>
                <w:lang w:val="en-US"/>
              </w:rPr>
              <w:t>s Count</w:t>
            </w:r>
          </w:p>
        </w:tc>
        <w:tc>
          <w:tcPr>
            <w:tcW w:w="2889" w:type="dxa"/>
          </w:tcPr>
          <w:p w14:paraId="3AD8F9CF" w14:textId="77777777" w:rsidR="00B51814" w:rsidRPr="00567318" w:rsidRDefault="00DA0100" w:rsidP="00EE210D">
            <w:pPr>
              <w:rPr>
                <w:rFonts w:cs="Arial"/>
                <w:sz w:val="22"/>
                <w:lang w:val="en-US"/>
              </w:rPr>
            </w:pPr>
            <w:r w:rsidRPr="00567318">
              <w:rPr>
                <w:rFonts w:cs="Arial"/>
                <w:sz w:val="22"/>
                <w:lang w:val="en-US"/>
              </w:rPr>
              <w:t>Number</w:t>
            </w:r>
          </w:p>
        </w:tc>
      </w:tr>
      <w:tr w:rsidR="00B51814" w:rsidRPr="00567318" w14:paraId="1CF6ED5F" w14:textId="77777777" w:rsidTr="00BD1139">
        <w:tc>
          <w:tcPr>
            <w:tcW w:w="2784" w:type="dxa"/>
          </w:tcPr>
          <w:p w14:paraId="29E9A28E" w14:textId="77777777" w:rsidR="00B51814" w:rsidRPr="00567318" w:rsidRDefault="00BD1139" w:rsidP="00EE210D">
            <w:pPr>
              <w:rPr>
                <w:rFonts w:cs="Arial"/>
                <w:sz w:val="22"/>
                <w:lang w:val="en-US"/>
              </w:rPr>
            </w:pPr>
            <w:bookmarkStart w:id="438" w:name="OLE_LINK442"/>
            <w:r w:rsidRPr="00567318">
              <w:rPr>
                <w:rFonts w:cs="Arial"/>
                <w:sz w:val="22"/>
                <w:lang w:val="en-US"/>
              </w:rPr>
              <w:t>firstUnsentDocumentDate</w:t>
            </w:r>
            <w:bookmarkEnd w:id="438"/>
          </w:p>
        </w:tc>
        <w:tc>
          <w:tcPr>
            <w:tcW w:w="4610" w:type="dxa"/>
          </w:tcPr>
          <w:p w14:paraId="030DE4E0" w14:textId="77777777" w:rsidR="00B51814" w:rsidRPr="00567318" w:rsidRDefault="0011630D" w:rsidP="00EE210D">
            <w:pPr>
              <w:rPr>
                <w:rFonts w:cs="Arial"/>
                <w:sz w:val="22"/>
              </w:rPr>
            </w:pPr>
            <w:r w:rsidRPr="00567318">
              <w:rPr>
                <w:rFonts w:cs="Arial"/>
                <w:sz w:val="22"/>
                <w:lang w:val="en-US"/>
              </w:rPr>
              <w:t>First Unsent Document Date</w:t>
            </w:r>
          </w:p>
        </w:tc>
        <w:tc>
          <w:tcPr>
            <w:tcW w:w="2889" w:type="dxa"/>
          </w:tcPr>
          <w:p w14:paraId="47121D32" w14:textId="77777777" w:rsidR="00B51814" w:rsidRPr="00567318" w:rsidRDefault="00DA0100" w:rsidP="00DA0100">
            <w:pPr>
              <w:rPr>
                <w:rFonts w:cs="Arial"/>
                <w:sz w:val="22"/>
                <w:lang w:val="en-US"/>
              </w:rPr>
            </w:pPr>
            <w:r w:rsidRPr="00567318">
              <w:rPr>
                <w:rFonts w:cs="Arial"/>
                <w:sz w:val="22"/>
                <w:lang w:val="en-US"/>
              </w:rPr>
              <w:t>Time format</w:t>
            </w:r>
            <w:r w:rsidR="00BD1139" w:rsidRPr="00567318">
              <w:rPr>
                <w:rFonts w:cs="Arial"/>
                <w:sz w:val="22"/>
                <w:lang w:val="en-US"/>
              </w:rPr>
              <w:t xml:space="preserve"> ISO8601, </w:t>
            </w:r>
            <w:r w:rsidR="007831B6" w:rsidRPr="00567318">
              <w:rPr>
                <w:rFonts w:cs="Arial"/>
                <w:sz w:val="22"/>
                <w:lang w:val="en-US"/>
              </w:rPr>
              <w:t>optional field</w:t>
            </w:r>
          </w:p>
        </w:tc>
      </w:tr>
      <w:tr w:rsidR="00B51814" w:rsidRPr="00567318" w14:paraId="0D3865A7" w14:textId="77777777" w:rsidTr="00BD1139">
        <w:tc>
          <w:tcPr>
            <w:tcW w:w="2784" w:type="dxa"/>
          </w:tcPr>
          <w:p w14:paraId="47FD16B3" w14:textId="77777777" w:rsidR="00B51814" w:rsidRPr="00567318" w:rsidRDefault="00BD1139" w:rsidP="00EE210D">
            <w:pPr>
              <w:rPr>
                <w:rFonts w:cs="Arial"/>
                <w:sz w:val="22"/>
                <w:lang w:val="en-US"/>
              </w:rPr>
            </w:pPr>
            <w:bookmarkStart w:id="439" w:name="OLE_LINK466"/>
            <w:r w:rsidRPr="00567318">
              <w:rPr>
                <w:rFonts w:cs="Arial"/>
                <w:sz w:val="22"/>
                <w:lang w:val="en-US"/>
              </w:rPr>
              <w:t>fsDocumentsCount</w:t>
            </w:r>
            <w:bookmarkEnd w:id="439"/>
          </w:p>
        </w:tc>
        <w:tc>
          <w:tcPr>
            <w:tcW w:w="4610" w:type="dxa"/>
          </w:tcPr>
          <w:p w14:paraId="535CABEA" w14:textId="77777777" w:rsidR="00B51814" w:rsidRPr="00567318" w:rsidRDefault="0011630D" w:rsidP="0011630D">
            <w:pPr>
              <w:rPr>
                <w:rFonts w:cs="Arial"/>
                <w:sz w:val="22"/>
                <w:lang w:val="en-US"/>
              </w:rPr>
            </w:pPr>
            <w:r w:rsidRPr="00567318">
              <w:rPr>
                <w:rFonts w:cs="Arial"/>
                <w:sz w:val="22"/>
                <w:lang w:val="en-US"/>
              </w:rPr>
              <w:t>Total number of documents in FS</w:t>
            </w:r>
          </w:p>
        </w:tc>
        <w:tc>
          <w:tcPr>
            <w:tcW w:w="2889" w:type="dxa"/>
          </w:tcPr>
          <w:p w14:paraId="253C1683" w14:textId="77777777" w:rsidR="00B51814" w:rsidRPr="00567318" w:rsidRDefault="007831B6" w:rsidP="00EE210D">
            <w:pPr>
              <w:rPr>
                <w:rFonts w:cs="Arial"/>
                <w:sz w:val="22"/>
                <w:lang w:val="en-US"/>
              </w:rPr>
            </w:pPr>
            <w:r w:rsidRPr="00567318">
              <w:rPr>
                <w:rFonts w:cs="Arial"/>
                <w:sz w:val="22"/>
                <w:lang w:val="en-US"/>
              </w:rPr>
              <w:t>Number</w:t>
            </w:r>
          </w:p>
        </w:tc>
      </w:tr>
      <w:tr w:rsidR="00B51814" w:rsidRPr="00567318" w14:paraId="032C9A17" w14:textId="77777777" w:rsidTr="00BD1139">
        <w:tc>
          <w:tcPr>
            <w:tcW w:w="2784" w:type="dxa"/>
          </w:tcPr>
          <w:p w14:paraId="47A064C6" w14:textId="77777777" w:rsidR="00B51814" w:rsidRPr="00567318" w:rsidRDefault="00BD1139" w:rsidP="00EE210D">
            <w:pPr>
              <w:rPr>
                <w:rFonts w:cs="Arial"/>
                <w:sz w:val="22"/>
                <w:lang w:val="en-US"/>
              </w:rPr>
            </w:pPr>
            <w:bookmarkStart w:id="440" w:name="OLE_LINK467"/>
            <w:r w:rsidRPr="00567318">
              <w:rPr>
                <w:rFonts w:cs="Arial"/>
                <w:sz w:val="22"/>
                <w:lang w:val="en-US"/>
              </w:rPr>
              <w:t>fsExpirationDate</w:t>
            </w:r>
            <w:bookmarkEnd w:id="440"/>
          </w:p>
        </w:tc>
        <w:tc>
          <w:tcPr>
            <w:tcW w:w="4610" w:type="dxa"/>
          </w:tcPr>
          <w:p w14:paraId="6F46E71A" w14:textId="77777777" w:rsidR="00B51814" w:rsidRPr="00567318" w:rsidRDefault="0011630D" w:rsidP="00A8191E">
            <w:pPr>
              <w:rPr>
                <w:rFonts w:cs="Arial"/>
                <w:sz w:val="22"/>
                <w:lang w:val="en-US"/>
              </w:rPr>
            </w:pPr>
            <w:r w:rsidRPr="00567318">
              <w:rPr>
                <w:rFonts w:cs="Arial"/>
                <w:sz w:val="22"/>
                <w:lang w:val="en-US"/>
              </w:rPr>
              <w:t>Expiration Date of</w:t>
            </w:r>
            <w:r w:rsidRPr="00567318">
              <w:rPr>
                <w:rFonts w:cs="Arial"/>
                <w:sz w:val="22"/>
              </w:rPr>
              <w:t xml:space="preserve"> </w:t>
            </w:r>
            <w:r w:rsidRPr="00567318">
              <w:rPr>
                <w:rFonts w:cs="Arial"/>
                <w:sz w:val="22"/>
                <w:lang w:val="en-US"/>
              </w:rPr>
              <w:t>F</w:t>
            </w:r>
            <w:r w:rsidR="00A8191E" w:rsidRPr="00567318">
              <w:rPr>
                <w:rFonts w:cs="Arial"/>
                <w:sz w:val="22"/>
                <w:lang w:val="en-US"/>
              </w:rPr>
              <w:t>S</w:t>
            </w:r>
          </w:p>
        </w:tc>
        <w:tc>
          <w:tcPr>
            <w:tcW w:w="2889" w:type="dxa"/>
          </w:tcPr>
          <w:p w14:paraId="0E1CD539" w14:textId="77777777" w:rsidR="00B51814" w:rsidRPr="00567318" w:rsidRDefault="00DA0100" w:rsidP="007831B6">
            <w:pPr>
              <w:rPr>
                <w:rFonts w:cs="Arial"/>
                <w:sz w:val="22"/>
                <w:lang w:val="en-US"/>
              </w:rPr>
            </w:pPr>
            <w:r w:rsidRPr="00567318">
              <w:rPr>
                <w:rFonts w:cs="Arial"/>
                <w:sz w:val="22"/>
                <w:lang w:val="en-US"/>
              </w:rPr>
              <w:t xml:space="preserve">Time format </w:t>
            </w:r>
            <w:r w:rsidR="00BD1139" w:rsidRPr="00567318">
              <w:rPr>
                <w:rFonts w:cs="Arial"/>
                <w:sz w:val="22"/>
                <w:lang w:val="en-US"/>
              </w:rPr>
              <w:t xml:space="preserve">ISO8601, </w:t>
            </w:r>
            <w:r w:rsidR="007831B6" w:rsidRPr="00567318">
              <w:rPr>
                <w:rFonts w:cs="Arial"/>
                <w:sz w:val="22"/>
                <w:lang w:val="en-US"/>
              </w:rPr>
              <w:t>optional field</w:t>
            </w:r>
          </w:p>
        </w:tc>
      </w:tr>
    </w:tbl>
    <w:p w14:paraId="6120288A" w14:textId="77777777" w:rsidR="00233398" w:rsidRPr="00567318" w:rsidRDefault="00233398" w:rsidP="006F0FD4">
      <w:pPr>
        <w:rPr>
          <w:rFonts w:cs="Arial"/>
          <w:sz w:val="22"/>
          <w:lang w:val="en-US"/>
        </w:rPr>
      </w:pPr>
    </w:p>
    <w:p w14:paraId="29C01B37" w14:textId="77777777" w:rsidR="00233398" w:rsidRPr="00567318" w:rsidRDefault="00233398" w:rsidP="00233398">
      <w:pPr>
        <w:pStyle w:val="3"/>
        <w:rPr>
          <w:rFonts w:ascii="Verdana" w:hAnsi="Verdana" w:cs="Arial"/>
        </w:rPr>
      </w:pPr>
      <w:bookmarkStart w:id="441" w:name="_Toc59045209"/>
      <w:r w:rsidRPr="00567318">
        <w:t xml:space="preserve">2.5.2 </w:t>
      </w:r>
      <w:r w:rsidR="0011630D" w:rsidRPr="00567318">
        <w:rPr>
          <w:rFonts w:cs="Arial"/>
          <w:lang w:val="en-US"/>
        </w:rPr>
        <w:t>Request processing errors response body</w:t>
      </w:r>
      <w:bookmarkEnd w:id="441"/>
    </w:p>
    <w:tbl>
      <w:tblPr>
        <w:tblStyle w:val="a5"/>
        <w:tblW w:w="10283" w:type="dxa"/>
        <w:tblLook w:val="04A0" w:firstRow="1" w:lastRow="0" w:firstColumn="1" w:lastColumn="0" w:noHBand="0" w:noVBand="1"/>
      </w:tblPr>
      <w:tblGrid>
        <w:gridCol w:w="1813"/>
        <w:gridCol w:w="5150"/>
        <w:gridCol w:w="3320"/>
      </w:tblGrid>
      <w:tr w:rsidR="00233398" w:rsidRPr="00567318" w14:paraId="26F0E795" w14:textId="77777777" w:rsidTr="00EE210D">
        <w:tc>
          <w:tcPr>
            <w:tcW w:w="1813" w:type="dxa"/>
          </w:tcPr>
          <w:p w14:paraId="49E0D8BC" w14:textId="77777777" w:rsidR="00233398" w:rsidRPr="00567318" w:rsidRDefault="00233398" w:rsidP="00EE210D">
            <w:pPr>
              <w:rPr>
                <w:rFonts w:cs="Arial"/>
                <w:sz w:val="22"/>
                <w:lang w:val="en-US"/>
              </w:rPr>
            </w:pPr>
            <w:r w:rsidRPr="00567318">
              <w:rPr>
                <w:rFonts w:cs="Arial"/>
                <w:sz w:val="22"/>
                <w:lang w:val="en-US"/>
              </w:rPr>
              <w:t>errors</w:t>
            </w:r>
          </w:p>
        </w:tc>
        <w:tc>
          <w:tcPr>
            <w:tcW w:w="5150" w:type="dxa"/>
          </w:tcPr>
          <w:p w14:paraId="51E77046" w14:textId="77777777" w:rsidR="00233398" w:rsidRPr="00567318" w:rsidRDefault="0011630D" w:rsidP="00EE210D">
            <w:pPr>
              <w:rPr>
                <w:rFonts w:cs="Arial"/>
                <w:sz w:val="22"/>
                <w:lang w:val="en-US"/>
              </w:rPr>
            </w:pPr>
            <w:r w:rsidRPr="00567318">
              <w:rPr>
                <w:rFonts w:cs="Arial"/>
                <w:sz w:val="22"/>
                <w:lang w:val="en-US"/>
              </w:rPr>
              <w:t>Array of request processing errors</w:t>
            </w:r>
          </w:p>
        </w:tc>
        <w:tc>
          <w:tcPr>
            <w:tcW w:w="3320" w:type="dxa"/>
          </w:tcPr>
          <w:p w14:paraId="36CB0E50" w14:textId="77777777" w:rsidR="00233398" w:rsidRPr="00567318" w:rsidRDefault="0011630D" w:rsidP="008812B9">
            <w:pPr>
              <w:rPr>
                <w:rFonts w:cs="Arial"/>
                <w:sz w:val="22"/>
                <w:lang w:val="en-US"/>
              </w:rPr>
            </w:pPr>
            <w:r w:rsidRPr="00567318">
              <w:rPr>
                <w:rFonts w:cs="Arial"/>
                <w:sz w:val="22"/>
                <w:lang w:val="en-US"/>
              </w:rPr>
              <w:t xml:space="preserve">Array of </w:t>
            </w:r>
            <w:r w:rsidR="008812B9" w:rsidRPr="00567318">
              <w:rPr>
                <w:rFonts w:cs="Arial"/>
                <w:sz w:val="22"/>
                <w:lang w:val="en-US"/>
              </w:rPr>
              <w:t>strings</w:t>
            </w:r>
          </w:p>
        </w:tc>
      </w:tr>
    </w:tbl>
    <w:p w14:paraId="02F114C7" w14:textId="77777777" w:rsidR="00233398" w:rsidRPr="00567318" w:rsidRDefault="00233398" w:rsidP="006F0FD4">
      <w:pPr>
        <w:rPr>
          <w:rFonts w:cs="Arial"/>
          <w:sz w:val="22"/>
        </w:rPr>
      </w:pPr>
    </w:p>
    <w:p w14:paraId="75B6BB01" w14:textId="77777777" w:rsidR="00233398" w:rsidRPr="00567318" w:rsidRDefault="00233398" w:rsidP="006F0FD4">
      <w:pPr>
        <w:rPr>
          <w:rFonts w:cs="Arial"/>
          <w:sz w:val="22"/>
        </w:rPr>
      </w:pPr>
    </w:p>
    <w:p w14:paraId="7E3115B7" w14:textId="77777777" w:rsidR="006F0FD4" w:rsidRPr="00567318" w:rsidRDefault="0011630D" w:rsidP="006F0FD4">
      <w:pPr>
        <w:rPr>
          <w:sz w:val="22"/>
        </w:rPr>
      </w:pPr>
      <w:r w:rsidRPr="00567318">
        <w:rPr>
          <w:sz w:val="22"/>
          <w:lang w:val="en-US"/>
        </w:rPr>
        <w:t>Response</w:t>
      </w:r>
      <w:r w:rsidR="006F0FD4" w:rsidRPr="00567318">
        <w:rPr>
          <w:sz w:val="22"/>
        </w:rPr>
        <w:t>:</w:t>
      </w:r>
    </w:p>
    <w:p w14:paraId="3C1B0418" w14:textId="77777777" w:rsidR="006F0FD4" w:rsidRPr="00567318" w:rsidRDefault="006F0FD4" w:rsidP="006F0FD4">
      <w:pPr>
        <w:rPr>
          <w:rFonts w:cs="Arial"/>
          <w:sz w:val="22"/>
        </w:rPr>
      </w:pPr>
    </w:p>
    <w:p w14:paraId="7378D4DF" w14:textId="77777777" w:rsidR="009B0ED9" w:rsidRPr="0056731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18"/>
          <w:szCs w:val="20"/>
        </w:rPr>
      </w:pPr>
      <w:r w:rsidRPr="00567318">
        <w:rPr>
          <w:rFonts w:ascii="Consolas" w:eastAsia="Times New Roman" w:hAnsi="Consolas" w:cs="Courier New"/>
          <w:color w:val="DFDFBF"/>
          <w:sz w:val="18"/>
          <w:szCs w:val="20"/>
        </w:rPr>
        <w:t>{</w:t>
      </w:r>
    </w:p>
    <w:p w14:paraId="7D8B6C23" w14:textId="77777777" w:rsidR="009B0ED9" w:rsidRPr="0056731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18"/>
          <w:szCs w:val="20"/>
        </w:rPr>
      </w:pPr>
      <w:r w:rsidRPr="00567318">
        <w:rPr>
          <w:rFonts w:ascii="Consolas" w:eastAsia="Times New Roman" w:hAnsi="Consolas" w:cs="Courier New"/>
          <w:color w:val="DFDFBF"/>
          <w:sz w:val="18"/>
          <w:szCs w:val="20"/>
        </w:rPr>
        <w:t>  </w:t>
      </w:r>
      <w:r w:rsidRPr="00567318">
        <w:rPr>
          <w:rFonts w:ascii="Consolas" w:eastAsia="Times New Roman" w:hAnsi="Consolas" w:cs="Courier New"/>
          <w:color w:val="8ACCCF"/>
          <w:sz w:val="18"/>
          <w:szCs w:val="20"/>
        </w:rPr>
        <w:t>"devices"</w:t>
      </w:r>
      <w:r w:rsidRPr="00567318">
        <w:rPr>
          <w:rFonts w:ascii="Consolas" w:eastAsia="Times New Roman" w:hAnsi="Consolas" w:cs="Courier New"/>
          <w:color w:val="DFDFBF"/>
          <w:sz w:val="18"/>
          <w:szCs w:val="20"/>
        </w:rPr>
        <w:t>: [</w:t>
      </w:r>
    </w:p>
    <w:p w14:paraId="68C0881A" w14:textId="77777777" w:rsidR="009B0ED9" w:rsidRPr="0056731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18"/>
          <w:szCs w:val="20"/>
        </w:rPr>
      </w:pPr>
      <w:r w:rsidRPr="00567318">
        <w:rPr>
          <w:rFonts w:ascii="Consolas" w:eastAsia="Times New Roman" w:hAnsi="Consolas" w:cs="Courier New"/>
          <w:color w:val="DFDFBF"/>
          <w:sz w:val="18"/>
          <w:szCs w:val="20"/>
        </w:rPr>
        <w:t>    {</w:t>
      </w:r>
    </w:p>
    <w:p w14:paraId="3D32445B" w14:textId="77777777" w:rsidR="009B0ED9" w:rsidRPr="0056731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18"/>
          <w:szCs w:val="20"/>
        </w:rPr>
      </w:pPr>
      <w:r w:rsidRPr="00567318">
        <w:rPr>
          <w:rFonts w:ascii="Consolas" w:eastAsia="Times New Roman" w:hAnsi="Consolas" w:cs="Courier New"/>
          <w:color w:val="DFDFBF"/>
          <w:sz w:val="18"/>
          <w:szCs w:val="20"/>
        </w:rPr>
        <w:t>      </w:t>
      </w:r>
      <w:r w:rsidRPr="00567318">
        <w:rPr>
          <w:rFonts w:ascii="Consolas" w:eastAsia="Times New Roman" w:hAnsi="Consolas" w:cs="Courier New"/>
          <w:color w:val="8ACCCF"/>
          <w:sz w:val="18"/>
          <w:szCs w:val="20"/>
        </w:rPr>
        <w:t>"deviceSN"</w:t>
      </w:r>
      <w:r w:rsidRPr="00567318">
        <w:rPr>
          <w:rFonts w:ascii="Consolas" w:eastAsia="Times New Roman" w:hAnsi="Consolas" w:cs="Courier New"/>
          <w:color w:val="DFDFBF"/>
          <w:sz w:val="18"/>
          <w:szCs w:val="20"/>
        </w:rPr>
        <w:t>: </w:t>
      </w:r>
      <w:r w:rsidRPr="00567318">
        <w:rPr>
          <w:rFonts w:ascii="Consolas" w:eastAsia="Times New Roman" w:hAnsi="Consolas" w:cs="Courier New"/>
          <w:color w:val="D69D85"/>
          <w:sz w:val="18"/>
          <w:szCs w:val="20"/>
        </w:rPr>
        <w:t>"0000000000001358"</w:t>
      </w:r>
      <w:r w:rsidRPr="00567318">
        <w:rPr>
          <w:rFonts w:ascii="Consolas" w:eastAsia="Times New Roman" w:hAnsi="Consolas" w:cs="Courier New"/>
          <w:color w:val="DFDFBF"/>
          <w:sz w:val="18"/>
          <w:szCs w:val="20"/>
        </w:rPr>
        <w:t>,</w:t>
      </w:r>
    </w:p>
    <w:p w14:paraId="4C753B03" w14:textId="77777777" w:rsidR="009B0ED9" w:rsidRPr="0056731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18"/>
          <w:szCs w:val="20"/>
        </w:rPr>
      </w:pPr>
      <w:r w:rsidRPr="00567318">
        <w:rPr>
          <w:rFonts w:ascii="Consolas" w:eastAsia="Times New Roman" w:hAnsi="Consolas" w:cs="Courier New"/>
          <w:color w:val="DFDFBF"/>
          <w:sz w:val="18"/>
          <w:szCs w:val="20"/>
        </w:rPr>
        <w:t>      </w:t>
      </w:r>
      <w:r w:rsidRPr="00567318">
        <w:rPr>
          <w:rFonts w:ascii="Consolas" w:eastAsia="Times New Roman" w:hAnsi="Consolas" w:cs="Courier New"/>
          <w:color w:val="8ACCCF"/>
          <w:sz w:val="18"/>
          <w:szCs w:val="20"/>
        </w:rPr>
        <w:t>"fsNumber"</w:t>
      </w:r>
      <w:r w:rsidRPr="00567318">
        <w:rPr>
          <w:rFonts w:ascii="Consolas" w:eastAsia="Times New Roman" w:hAnsi="Consolas" w:cs="Courier New"/>
          <w:color w:val="DFDFBF"/>
          <w:sz w:val="18"/>
          <w:szCs w:val="20"/>
        </w:rPr>
        <w:t>: </w:t>
      </w:r>
      <w:r w:rsidRPr="00567318">
        <w:rPr>
          <w:rFonts w:ascii="Consolas" w:eastAsia="Times New Roman" w:hAnsi="Consolas" w:cs="Courier New"/>
          <w:color w:val="D69D85"/>
          <w:sz w:val="18"/>
          <w:szCs w:val="20"/>
        </w:rPr>
        <w:t>"9999078900001341"</w:t>
      </w:r>
      <w:r w:rsidRPr="00567318">
        <w:rPr>
          <w:rFonts w:ascii="Consolas" w:eastAsia="Times New Roman" w:hAnsi="Consolas" w:cs="Courier New"/>
          <w:color w:val="DFDFBF"/>
          <w:sz w:val="18"/>
          <w:szCs w:val="20"/>
        </w:rPr>
        <w:t>,</w:t>
      </w:r>
    </w:p>
    <w:p w14:paraId="4865C7C4" w14:textId="77777777" w:rsidR="009B0ED9" w:rsidRPr="0056731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18"/>
          <w:szCs w:val="20"/>
        </w:rPr>
      </w:pPr>
      <w:r w:rsidRPr="00567318">
        <w:rPr>
          <w:rFonts w:ascii="Consolas" w:eastAsia="Times New Roman" w:hAnsi="Consolas" w:cs="Courier New"/>
          <w:color w:val="DFDFBF"/>
          <w:sz w:val="18"/>
          <w:szCs w:val="20"/>
        </w:rPr>
        <w:t>      </w:t>
      </w:r>
      <w:r w:rsidRPr="00567318">
        <w:rPr>
          <w:rFonts w:ascii="Consolas" w:eastAsia="Times New Roman" w:hAnsi="Consolas" w:cs="Courier New"/>
          <w:color w:val="8ACCCF"/>
          <w:sz w:val="18"/>
          <w:szCs w:val="20"/>
        </w:rPr>
        <w:t>"ofdName"</w:t>
      </w:r>
      <w:r w:rsidRPr="00567318">
        <w:rPr>
          <w:rFonts w:ascii="Consolas" w:eastAsia="Times New Roman" w:hAnsi="Consolas" w:cs="Courier New"/>
          <w:color w:val="DFDFBF"/>
          <w:sz w:val="18"/>
          <w:szCs w:val="20"/>
        </w:rPr>
        <w:t>: </w:t>
      </w:r>
      <w:r w:rsidRPr="00567318">
        <w:rPr>
          <w:rFonts w:ascii="Consolas" w:eastAsia="Times New Roman" w:hAnsi="Consolas" w:cs="Courier New"/>
          <w:color w:val="D69D85"/>
          <w:sz w:val="18"/>
          <w:szCs w:val="20"/>
        </w:rPr>
        <w:t>"ООО </w:t>
      </w:r>
      <w:r w:rsidRPr="00567318">
        <w:rPr>
          <w:rFonts w:ascii="Consolas" w:eastAsia="Times New Roman" w:hAnsi="Consolas" w:cs="Courier New"/>
          <w:color w:val="E07A00"/>
          <w:sz w:val="18"/>
          <w:szCs w:val="20"/>
        </w:rPr>
        <w:t>\"</w:t>
      </w:r>
      <w:r w:rsidRPr="00567318">
        <w:rPr>
          <w:rFonts w:ascii="Consolas" w:eastAsia="Times New Roman" w:hAnsi="Consolas" w:cs="Courier New"/>
          <w:color w:val="D69D85"/>
          <w:sz w:val="18"/>
          <w:szCs w:val="20"/>
        </w:rPr>
        <w:t>Ярус</w:t>
      </w:r>
      <w:r w:rsidRPr="00567318">
        <w:rPr>
          <w:rFonts w:ascii="Consolas" w:eastAsia="Times New Roman" w:hAnsi="Consolas" w:cs="Courier New"/>
          <w:color w:val="E07A00"/>
          <w:sz w:val="18"/>
          <w:szCs w:val="20"/>
        </w:rPr>
        <w:t>\"</w:t>
      </w:r>
      <w:r w:rsidRPr="00567318">
        <w:rPr>
          <w:rFonts w:ascii="Consolas" w:eastAsia="Times New Roman" w:hAnsi="Consolas" w:cs="Courier New"/>
          <w:color w:val="D69D85"/>
          <w:sz w:val="18"/>
          <w:szCs w:val="20"/>
        </w:rPr>
        <w:t>(</w:t>
      </w:r>
      <w:r w:rsidRPr="00567318">
        <w:rPr>
          <w:rFonts w:ascii="Consolas" w:eastAsia="Times New Roman" w:hAnsi="Consolas" w:cs="Courier New"/>
          <w:color w:val="E07A00"/>
          <w:sz w:val="18"/>
          <w:szCs w:val="20"/>
        </w:rPr>
        <w:t>\"</w:t>
      </w:r>
      <w:r w:rsidRPr="00567318">
        <w:rPr>
          <w:rFonts w:ascii="Consolas" w:eastAsia="Times New Roman" w:hAnsi="Consolas" w:cs="Courier New"/>
          <w:color w:val="D69D85"/>
          <w:sz w:val="18"/>
          <w:szCs w:val="20"/>
        </w:rPr>
        <w:t>ОФД-Я</w:t>
      </w:r>
      <w:r w:rsidRPr="00567318">
        <w:rPr>
          <w:rFonts w:ascii="Consolas" w:eastAsia="Times New Roman" w:hAnsi="Consolas" w:cs="Courier New"/>
          <w:color w:val="E07A00"/>
          <w:sz w:val="18"/>
          <w:szCs w:val="20"/>
        </w:rPr>
        <w:t>\"</w:t>
      </w:r>
      <w:r w:rsidRPr="00567318">
        <w:rPr>
          <w:rFonts w:ascii="Consolas" w:eastAsia="Times New Roman" w:hAnsi="Consolas" w:cs="Courier New"/>
          <w:color w:val="D69D85"/>
          <w:sz w:val="18"/>
          <w:szCs w:val="20"/>
        </w:rPr>
        <w:t>)"</w:t>
      </w:r>
      <w:r w:rsidRPr="00567318">
        <w:rPr>
          <w:rFonts w:ascii="Consolas" w:eastAsia="Times New Roman" w:hAnsi="Consolas" w:cs="Courier New"/>
          <w:color w:val="DFDFBF"/>
          <w:sz w:val="18"/>
          <w:szCs w:val="20"/>
        </w:rPr>
        <w:t>,</w:t>
      </w:r>
    </w:p>
    <w:p w14:paraId="03AD96B4" w14:textId="77777777" w:rsidR="009B0ED9" w:rsidRPr="0056731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18"/>
          <w:szCs w:val="20"/>
          <w:lang w:val="en-US"/>
        </w:rPr>
      </w:pPr>
      <w:r w:rsidRPr="00567318">
        <w:rPr>
          <w:rFonts w:ascii="Consolas" w:eastAsia="Times New Roman" w:hAnsi="Consolas" w:cs="Courier New"/>
          <w:color w:val="DFDFBF"/>
          <w:sz w:val="18"/>
          <w:szCs w:val="20"/>
        </w:rPr>
        <w:t>      </w:t>
      </w:r>
      <w:r w:rsidRPr="00567318">
        <w:rPr>
          <w:rFonts w:ascii="Consolas" w:eastAsia="Times New Roman" w:hAnsi="Consolas" w:cs="Courier New"/>
          <w:color w:val="8ACCCF"/>
          <w:sz w:val="18"/>
          <w:szCs w:val="20"/>
          <w:lang w:val="en-US"/>
        </w:rPr>
        <w:t>"</w:t>
      </w:r>
      <w:proofErr w:type="gramStart"/>
      <w:r w:rsidRPr="00567318">
        <w:rPr>
          <w:rFonts w:ascii="Consolas" w:eastAsia="Times New Roman" w:hAnsi="Consolas" w:cs="Courier New"/>
          <w:color w:val="8ACCCF"/>
          <w:sz w:val="18"/>
          <w:szCs w:val="20"/>
          <w:lang w:val="en-US"/>
        </w:rPr>
        <w:t>ofdAddress</w:t>
      </w:r>
      <w:proofErr w:type="gramEnd"/>
      <w:r w:rsidRPr="00567318">
        <w:rPr>
          <w:rFonts w:ascii="Consolas" w:eastAsia="Times New Roman" w:hAnsi="Consolas" w:cs="Courier New"/>
          <w:color w:val="8ACCCF"/>
          <w:sz w:val="18"/>
          <w:szCs w:val="20"/>
          <w:lang w:val="en-US"/>
        </w:rPr>
        <w:t>"</w:t>
      </w:r>
      <w:r w:rsidRPr="00567318">
        <w:rPr>
          <w:rFonts w:ascii="Consolas" w:eastAsia="Times New Roman" w:hAnsi="Consolas" w:cs="Courier New"/>
          <w:color w:val="DFDFBF"/>
          <w:sz w:val="18"/>
          <w:szCs w:val="20"/>
          <w:lang w:val="en-US"/>
        </w:rPr>
        <w:t>: </w:t>
      </w:r>
      <w:r w:rsidRPr="00567318">
        <w:rPr>
          <w:rFonts w:ascii="Consolas" w:eastAsia="Times New Roman" w:hAnsi="Consolas" w:cs="Courier New"/>
          <w:color w:val="D69D85"/>
          <w:sz w:val="18"/>
          <w:szCs w:val="20"/>
          <w:lang w:val="en-US"/>
        </w:rPr>
        <w:t>"192.168.1.31:1215"</w:t>
      </w:r>
      <w:r w:rsidRPr="00567318">
        <w:rPr>
          <w:rFonts w:ascii="Consolas" w:eastAsia="Times New Roman" w:hAnsi="Consolas" w:cs="Courier New"/>
          <w:color w:val="DFDFBF"/>
          <w:sz w:val="18"/>
          <w:szCs w:val="20"/>
          <w:lang w:val="en-US"/>
        </w:rPr>
        <w:t>,</w:t>
      </w:r>
    </w:p>
    <w:p w14:paraId="357B2B77" w14:textId="77777777" w:rsidR="009B0ED9" w:rsidRPr="0056731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18"/>
          <w:szCs w:val="20"/>
          <w:lang w:val="en-US"/>
        </w:rPr>
      </w:pPr>
      <w:r w:rsidRPr="00567318">
        <w:rPr>
          <w:rFonts w:ascii="Consolas" w:eastAsia="Times New Roman" w:hAnsi="Consolas" w:cs="Courier New"/>
          <w:color w:val="DFDFBF"/>
          <w:sz w:val="18"/>
          <w:szCs w:val="20"/>
          <w:lang w:val="en-US"/>
        </w:rPr>
        <w:t>      </w:t>
      </w:r>
      <w:r w:rsidRPr="00567318">
        <w:rPr>
          <w:rFonts w:ascii="Consolas" w:eastAsia="Times New Roman" w:hAnsi="Consolas" w:cs="Courier New"/>
          <w:color w:val="8ACCCF"/>
          <w:sz w:val="18"/>
          <w:szCs w:val="20"/>
          <w:lang w:val="en-US"/>
        </w:rPr>
        <w:t>"</w:t>
      </w:r>
      <w:proofErr w:type="gramStart"/>
      <w:r w:rsidRPr="00567318">
        <w:rPr>
          <w:rFonts w:ascii="Consolas" w:eastAsia="Times New Roman" w:hAnsi="Consolas" w:cs="Courier New"/>
          <w:color w:val="8ACCCF"/>
          <w:sz w:val="18"/>
          <w:szCs w:val="20"/>
          <w:lang w:val="en-US"/>
        </w:rPr>
        <w:t>unsentDocumentsCount</w:t>
      </w:r>
      <w:proofErr w:type="gramEnd"/>
      <w:r w:rsidRPr="00567318">
        <w:rPr>
          <w:rFonts w:ascii="Consolas" w:eastAsia="Times New Roman" w:hAnsi="Consolas" w:cs="Courier New"/>
          <w:color w:val="8ACCCF"/>
          <w:sz w:val="18"/>
          <w:szCs w:val="20"/>
          <w:lang w:val="en-US"/>
        </w:rPr>
        <w:t>"</w:t>
      </w:r>
      <w:r w:rsidRPr="00567318">
        <w:rPr>
          <w:rFonts w:ascii="Consolas" w:eastAsia="Times New Roman" w:hAnsi="Consolas" w:cs="Courier New"/>
          <w:color w:val="DFDFBF"/>
          <w:sz w:val="18"/>
          <w:szCs w:val="20"/>
          <w:lang w:val="en-US"/>
        </w:rPr>
        <w:t>: </w:t>
      </w:r>
      <w:r w:rsidRPr="00567318">
        <w:rPr>
          <w:rFonts w:ascii="Consolas" w:eastAsia="Times New Roman" w:hAnsi="Consolas" w:cs="Courier New"/>
          <w:color w:val="6E96BE"/>
          <w:sz w:val="18"/>
          <w:szCs w:val="20"/>
          <w:lang w:val="en-US"/>
        </w:rPr>
        <w:t>42</w:t>
      </w:r>
      <w:r w:rsidRPr="00567318">
        <w:rPr>
          <w:rFonts w:ascii="Consolas" w:eastAsia="Times New Roman" w:hAnsi="Consolas" w:cs="Courier New"/>
          <w:color w:val="DFDFBF"/>
          <w:sz w:val="18"/>
          <w:szCs w:val="20"/>
          <w:lang w:val="en-US"/>
        </w:rPr>
        <w:t>,</w:t>
      </w:r>
    </w:p>
    <w:p w14:paraId="513F5749" w14:textId="77777777" w:rsidR="009B0ED9" w:rsidRPr="0056731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18"/>
          <w:szCs w:val="20"/>
          <w:lang w:val="en-US"/>
        </w:rPr>
      </w:pPr>
      <w:r w:rsidRPr="00567318">
        <w:rPr>
          <w:rFonts w:ascii="Consolas" w:eastAsia="Times New Roman" w:hAnsi="Consolas" w:cs="Courier New"/>
          <w:color w:val="DFDFBF"/>
          <w:sz w:val="18"/>
          <w:szCs w:val="20"/>
          <w:lang w:val="en-US"/>
        </w:rPr>
        <w:t>      </w:t>
      </w:r>
      <w:r w:rsidRPr="00567318">
        <w:rPr>
          <w:rFonts w:ascii="Consolas" w:eastAsia="Times New Roman" w:hAnsi="Consolas" w:cs="Courier New"/>
          <w:color w:val="8ACCCF"/>
          <w:sz w:val="18"/>
          <w:szCs w:val="20"/>
          <w:lang w:val="en-US"/>
        </w:rPr>
        <w:t>"</w:t>
      </w:r>
      <w:proofErr w:type="gramStart"/>
      <w:r w:rsidRPr="00567318">
        <w:rPr>
          <w:rFonts w:ascii="Consolas" w:eastAsia="Times New Roman" w:hAnsi="Consolas" w:cs="Courier New"/>
          <w:color w:val="8ACCCF"/>
          <w:sz w:val="18"/>
          <w:szCs w:val="20"/>
          <w:lang w:val="en-US"/>
        </w:rPr>
        <w:t>firstUnsentDocumentDate</w:t>
      </w:r>
      <w:proofErr w:type="gramEnd"/>
      <w:r w:rsidRPr="00567318">
        <w:rPr>
          <w:rFonts w:ascii="Consolas" w:eastAsia="Times New Roman" w:hAnsi="Consolas" w:cs="Courier New"/>
          <w:color w:val="8ACCCF"/>
          <w:sz w:val="18"/>
          <w:szCs w:val="20"/>
          <w:lang w:val="en-US"/>
        </w:rPr>
        <w:t>"</w:t>
      </w:r>
      <w:r w:rsidRPr="00567318">
        <w:rPr>
          <w:rFonts w:ascii="Consolas" w:eastAsia="Times New Roman" w:hAnsi="Consolas" w:cs="Courier New"/>
          <w:color w:val="DFDFBF"/>
          <w:sz w:val="18"/>
          <w:szCs w:val="20"/>
          <w:lang w:val="en-US"/>
        </w:rPr>
        <w:t>: </w:t>
      </w:r>
      <w:r w:rsidRPr="00567318">
        <w:rPr>
          <w:rFonts w:ascii="Consolas" w:eastAsia="Times New Roman" w:hAnsi="Consolas" w:cs="Courier New"/>
          <w:color w:val="D69D85"/>
          <w:sz w:val="18"/>
          <w:szCs w:val="20"/>
          <w:lang w:val="en-US"/>
        </w:rPr>
        <w:t>"2019-12-09T14:16:00"</w:t>
      </w:r>
      <w:r w:rsidRPr="00567318">
        <w:rPr>
          <w:rFonts w:ascii="Consolas" w:eastAsia="Times New Roman" w:hAnsi="Consolas" w:cs="Courier New"/>
          <w:color w:val="DFDFBF"/>
          <w:sz w:val="18"/>
          <w:szCs w:val="20"/>
          <w:lang w:val="en-US"/>
        </w:rPr>
        <w:t>,</w:t>
      </w:r>
    </w:p>
    <w:p w14:paraId="06046A4F" w14:textId="77777777" w:rsidR="009B0ED9" w:rsidRPr="0056731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18"/>
          <w:szCs w:val="20"/>
          <w:lang w:val="en-US"/>
        </w:rPr>
      </w:pPr>
      <w:r w:rsidRPr="00567318">
        <w:rPr>
          <w:rFonts w:ascii="Consolas" w:eastAsia="Times New Roman" w:hAnsi="Consolas" w:cs="Courier New"/>
          <w:color w:val="DFDFBF"/>
          <w:sz w:val="18"/>
          <w:szCs w:val="20"/>
          <w:lang w:val="en-US"/>
        </w:rPr>
        <w:t>      </w:t>
      </w:r>
      <w:r w:rsidRPr="00567318">
        <w:rPr>
          <w:rFonts w:ascii="Consolas" w:eastAsia="Times New Roman" w:hAnsi="Consolas" w:cs="Courier New"/>
          <w:color w:val="8ACCCF"/>
          <w:sz w:val="18"/>
          <w:szCs w:val="20"/>
          <w:lang w:val="en-US"/>
        </w:rPr>
        <w:t>"</w:t>
      </w:r>
      <w:proofErr w:type="gramStart"/>
      <w:r w:rsidRPr="00567318">
        <w:rPr>
          <w:rFonts w:ascii="Consolas" w:eastAsia="Times New Roman" w:hAnsi="Consolas" w:cs="Courier New"/>
          <w:color w:val="8ACCCF"/>
          <w:sz w:val="18"/>
          <w:szCs w:val="20"/>
          <w:lang w:val="en-US"/>
        </w:rPr>
        <w:t>fsDocumentsCount</w:t>
      </w:r>
      <w:proofErr w:type="gramEnd"/>
      <w:r w:rsidRPr="00567318">
        <w:rPr>
          <w:rFonts w:ascii="Consolas" w:eastAsia="Times New Roman" w:hAnsi="Consolas" w:cs="Courier New"/>
          <w:color w:val="8ACCCF"/>
          <w:sz w:val="18"/>
          <w:szCs w:val="20"/>
          <w:lang w:val="en-US"/>
        </w:rPr>
        <w:t>"</w:t>
      </w:r>
      <w:r w:rsidRPr="00567318">
        <w:rPr>
          <w:rFonts w:ascii="Consolas" w:eastAsia="Times New Roman" w:hAnsi="Consolas" w:cs="Courier New"/>
          <w:color w:val="DFDFBF"/>
          <w:sz w:val="18"/>
          <w:szCs w:val="20"/>
          <w:lang w:val="en-US"/>
        </w:rPr>
        <w:t>: </w:t>
      </w:r>
      <w:r w:rsidRPr="00567318">
        <w:rPr>
          <w:rFonts w:ascii="Consolas" w:eastAsia="Times New Roman" w:hAnsi="Consolas" w:cs="Courier New"/>
          <w:color w:val="6E96BE"/>
          <w:sz w:val="18"/>
          <w:szCs w:val="20"/>
          <w:lang w:val="en-US"/>
        </w:rPr>
        <w:t>666</w:t>
      </w:r>
      <w:r w:rsidRPr="00567318">
        <w:rPr>
          <w:rFonts w:ascii="Consolas" w:eastAsia="Times New Roman" w:hAnsi="Consolas" w:cs="Courier New"/>
          <w:color w:val="DFDFBF"/>
          <w:sz w:val="18"/>
          <w:szCs w:val="20"/>
          <w:lang w:val="en-US"/>
        </w:rPr>
        <w:t>,</w:t>
      </w:r>
    </w:p>
    <w:p w14:paraId="726F038E" w14:textId="77777777" w:rsidR="009B0ED9" w:rsidRPr="0056731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18"/>
          <w:szCs w:val="20"/>
          <w:lang w:val="en-US"/>
        </w:rPr>
      </w:pPr>
      <w:r w:rsidRPr="00567318">
        <w:rPr>
          <w:rFonts w:ascii="Consolas" w:eastAsia="Times New Roman" w:hAnsi="Consolas" w:cs="Courier New"/>
          <w:color w:val="DFDFBF"/>
          <w:sz w:val="18"/>
          <w:szCs w:val="20"/>
          <w:lang w:val="en-US"/>
        </w:rPr>
        <w:t>      </w:t>
      </w:r>
      <w:r w:rsidRPr="00567318">
        <w:rPr>
          <w:rFonts w:ascii="Consolas" w:eastAsia="Times New Roman" w:hAnsi="Consolas" w:cs="Courier New"/>
          <w:color w:val="8ACCCF"/>
          <w:sz w:val="18"/>
          <w:szCs w:val="20"/>
          <w:lang w:val="en-US"/>
        </w:rPr>
        <w:t>"</w:t>
      </w:r>
      <w:proofErr w:type="gramStart"/>
      <w:r w:rsidRPr="00567318">
        <w:rPr>
          <w:rFonts w:ascii="Consolas" w:eastAsia="Times New Roman" w:hAnsi="Consolas" w:cs="Courier New"/>
          <w:color w:val="8ACCCF"/>
          <w:sz w:val="18"/>
          <w:szCs w:val="20"/>
          <w:lang w:val="en-US"/>
        </w:rPr>
        <w:t>fsExpirationDate</w:t>
      </w:r>
      <w:proofErr w:type="gramEnd"/>
      <w:r w:rsidRPr="00567318">
        <w:rPr>
          <w:rFonts w:ascii="Consolas" w:eastAsia="Times New Roman" w:hAnsi="Consolas" w:cs="Courier New"/>
          <w:color w:val="8ACCCF"/>
          <w:sz w:val="18"/>
          <w:szCs w:val="20"/>
          <w:lang w:val="en-US"/>
        </w:rPr>
        <w:t>"</w:t>
      </w:r>
      <w:r w:rsidRPr="00567318">
        <w:rPr>
          <w:rFonts w:ascii="Consolas" w:eastAsia="Times New Roman" w:hAnsi="Consolas" w:cs="Courier New"/>
          <w:color w:val="DFDFBF"/>
          <w:sz w:val="18"/>
          <w:szCs w:val="20"/>
          <w:lang w:val="en-US"/>
        </w:rPr>
        <w:t>: </w:t>
      </w:r>
      <w:r w:rsidRPr="00567318">
        <w:rPr>
          <w:rFonts w:ascii="Consolas" w:eastAsia="Times New Roman" w:hAnsi="Consolas" w:cs="Courier New"/>
          <w:color w:val="D69D85"/>
          <w:sz w:val="18"/>
          <w:szCs w:val="20"/>
          <w:lang w:val="en-US"/>
        </w:rPr>
        <w:t>"2020-12-09T14:16:00"</w:t>
      </w:r>
    </w:p>
    <w:p w14:paraId="27E85AE5" w14:textId="77777777" w:rsidR="009B0ED9" w:rsidRPr="0056731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18"/>
          <w:szCs w:val="20"/>
          <w:lang w:val="en-US"/>
        </w:rPr>
      </w:pPr>
      <w:r w:rsidRPr="00567318">
        <w:rPr>
          <w:rFonts w:ascii="Consolas" w:eastAsia="Times New Roman" w:hAnsi="Consolas" w:cs="Courier New"/>
          <w:color w:val="DFDFBF"/>
          <w:sz w:val="18"/>
          <w:szCs w:val="20"/>
          <w:lang w:val="en-US"/>
        </w:rPr>
        <w:t>    },</w:t>
      </w:r>
    </w:p>
    <w:p w14:paraId="17F3C3DB" w14:textId="77777777" w:rsidR="009B0ED9" w:rsidRPr="0056731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18"/>
          <w:szCs w:val="20"/>
          <w:lang w:val="en-US"/>
        </w:rPr>
      </w:pPr>
      <w:r w:rsidRPr="00567318">
        <w:rPr>
          <w:rFonts w:ascii="Consolas" w:eastAsia="Times New Roman" w:hAnsi="Consolas" w:cs="Courier New"/>
          <w:color w:val="DFDFBF"/>
          <w:sz w:val="18"/>
          <w:szCs w:val="20"/>
          <w:lang w:val="en-US"/>
        </w:rPr>
        <w:t>    {</w:t>
      </w:r>
    </w:p>
    <w:p w14:paraId="7DAD7907" w14:textId="77777777" w:rsidR="009B0ED9" w:rsidRPr="0056731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18"/>
          <w:szCs w:val="20"/>
          <w:lang w:val="en-US"/>
        </w:rPr>
      </w:pPr>
      <w:r w:rsidRPr="00567318">
        <w:rPr>
          <w:rFonts w:ascii="Consolas" w:eastAsia="Times New Roman" w:hAnsi="Consolas" w:cs="Courier New"/>
          <w:color w:val="DFDFBF"/>
          <w:sz w:val="18"/>
          <w:szCs w:val="20"/>
          <w:lang w:val="en-US"/>
        </w:rPr>
        <w:t>      </w:t>
      </w:r>
      <w:r w:rsidRPr="00567318">
        <w:rPr>
          <w:rFonts w:ascii="Consolas" w:eastAsia="Times New Roman" w:hAnsi="Consolas" w:cs="Courier New"/>
          <w:color w:val="8ACCCF"/>
          <w:sz w:val="18"/>
          <w:szCs w:val="20"/>
          <w:lang w:val="en-US"/>
        </w:rPr>
        <w:t>"</w:t>
      </w:r>
      <w:proofErr w:type="gramStart"/>
      <w:r w:rsidRPr="00567318">
        <w:rPr>
          <w:rFonts w:ascii="Consolas" w:eastAsia="Times New Roman" w:hAnsi="Consolas" w:cs="Courier New"/>
          <w:color w:val="8ACCCF"/>
          <w:sz w:val="18"/>
          <w:szCs w:val="20"/>
          <w:lang w:val="en-US"/>
        </w:rPr>
        <w:t>deviceSN</w:t>
      </w:r>
      <w:proofErr w:type="gramEnd"/>
      <w:r w:rsidRPr="00567318">
        <w:rPr>
          <w:rFonts w:ascii="Consolas" w:eastAsia="Times New Roman" w:hAnsi="Consolas" w:cs="Courier New"/>
          <w:color w:val="8ACCCF"/>
          <w:sz w:val="18"/>
          <w:szCs w:val="20"/>
          <w:lang w:val="en-US"/>
        </w:rPr>
        <w:t>"</w:t>
      </w:r>
      <w:r w:rsidRPr="00567318">
        <w:rPr>
          <w:rFonts w:ascii="Consolas" w:eastAsia="Times New Roman" w:hAnsi="Consolas" w:cs="Courier New"/>
          <w:color w:val="DFDFBF"/>
          <w:sz w:val="18"/>
          <w:szCs w:val="20"/>
          <w:lang w:val="en-US"/>
        </w:rPr>
        <w:t>: </w:t>
      </w:r>
      <w:r w:rsidRPr="00567318">
        <w:rPr>
          <w:rFonts w:ascii="Consolas" w:eastAsia="Times New Roman" w:hAnsi="Consolas" w:cs="Courier New"/>
          <w:color w:val="D69D85"/>
          <w:sz w:val="18"/>
          <w:szCs w:val="20"/>
          <w:lang w:val="en-US"/>
        </w:rPr>
        <w:t>"000000000000135</w:t>
      </w:r>
      <w:r w:rsidR="00575BD5" w:rsidRPr="00567318">
        <w:rPr>
          <w:rFonts w:ascii="Consolas" w:eastAsia="Times New Roman" w:hAnsi="Consolas" w:cs="Courier New"/>
          <w:color w:val="D69D85"/>
          <w:sz w:val="18"/>
          <w:szCs w:val="20"/>
          <w:lang w:val="en-US"/>
        </w:rPr>
        <w:t>9</w:t>
      </w:r>
      <w:r w:rsidRPr="00567318">
        <w:rPr>
          <w:rFonts w:ascii="Consolas" w:eastAsia="Times New Roman" w:hAnsi="Consolas" w:cs="Courier New"/>
          <w:color w:val="D69D85"/>
          <w:sz w:val="18"/>
          <w:szCs w:val="20"/>
          <w:lang w:val="en-US"/>
        </w:rPr>
        <w:t>"</w:t>
      </w:r>
      <w:r w:rsidRPr="00567318">
        <w:rPr>
          <w:rFonts w:ascii="Consolas" w:eastAsia="Times New Roman" w:hAnsi="Consolas" w:cs="Courier New"/>
          <w:color w:val="DFDFBF"/>
          <w:sz w:val="18"/>
          <w:szCs w:val="20"/>
          <w:lang w:val="en-US"/>
        </w:rPr>
        <w:t>,</w:t>
      </w:r>
    </w:p>
    <w:p w14:paraId="030904E5" w14:textId="77777777" w:rsidR="009B0ED9" w:rsidRPr="0056731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18"/>
          <w:szCs w:val="20"/>
          <w:lang w:val="en-US"/>
        </w:rPr>
      </w:pPr>
      <w:r w:rsidRPr="00567318">
        <w:rPr>
          <w:rFonts w:ascii="Consolas" w:eastAsia="Times New Roman" w:hAnsi="Consolas" w:cs="Courier New"/>
          <w:color w:val="DFDFBF"/>
          <w:sz w:val="18"/>
          <w:szCs w:val="20"/>
          <w:lang w:val="en-US"/>
        </w:rPr>
        <w:t>      </w:t>
      </w:r>
      <w:r w:rsidRPr="00567318">
        <w:rPr>
          <w:rFonts w:ascii="Consolas" w:eastAsia="Times New Roman" w:hAnsi="Consolas" w:cs="Courier New"/>
          <w:color w:val="8ACCCF"/>
          <w:sz w:val="18"/>
          <w:szCs w:val="20"/>
          <w:lang w:val="en-US"/>
        </w:rPr>
        <w:t>"</w:t>
      </w:r>
      <w:proofErr w:type="gramStart"/>
      <w:r w:rsidRPr="00567318">
        <w:rPr>
          <w:rFonts w:ascii="Consolas" w:eastAsia="Times New Roman" w:hAnsi="Consolas" w:cs="Courier New"/>
          <w:color w:val="8ACCCF"/>
          <w:sz w:val="18"/>
          <w:szCs w:val="20"/>
          <w:lang w:val="en-US"/>
        </w:rPr>
        <w:t>fsNumber</w:t>
      </w:r>
      <w:proofErr w:type="gramEnd"/>
      <w:r w:rsidRPr="00567318">
        <w:rPr>
          <w:rFonts w:ascii="Consolas" w:eastAsia="Times New Roman" w:hAnsi="Consolas" w:cs="Courier New"/>
          <w:color w:val="8ACCCF"/>
          <w:sz w:val="18"/>
          <w:szCs w:val="20"/>
          <w:lang w:val="en-US"/>
        </w:rPr>
        <w:t>"</w:t>
      </w:r>
      <w:r w:rsidRPr="00567318">
        <w:rPr>
          <w:rFonts w:ascii="Consolas" w:eastAsia="Times New Roman" w:hAnsi="Consolas" w:cs="Courier New"/>
          <w:color w:val="DFDFBF"/>
          <w:sz w:val="18"/>
          <w:szCs w:val="20"/>
          <w:lang w:val="en-US"/>
        </w:rPr>
        <w:t>: </w:t>
      </w:r>
      <w:r w:rsidRPr="00567318">
        <w:rPr>
          <w:rFonts w:ascii="Consolas" w:eastAsia="Times New Roman" w:hAnsi="Consolas" w:cs="Courier New"/>
          <w:color w:val="D69D85"/>
          <w:sz w:val="18"/>
          <w:szCs w:val="20"/>
          <w:lang w:val="en-US"/>
        </w:rPr>
        <w:t>"9999078900001342"</w:t>
      </w:r>
      <w:r w:rsidRPr="00567318">
        <w:rPr>
          <w:rFonts w:ascii="Consolas" w:eastAsia="Times New Roman" w:hAnsi="Consolas" w:cs="Courier New"/>
          <w:color w:val="DFDFBF"/>
          <w:sz w:val="18"/>
          <w:szCs w:val="20"/>
          <w:lang w:val="en-US"/>
        </w:rPr>
        <w:t>,</w:t>
      </w:r>
    </w:p>
    <w:p w14:paraId="0C0D88B5" w14:textId="77777777" w:rsidR="009B0ED9" w:rsidRPr="0056731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18"/>
          <w:szCs w:val="20"/>
          <w:lang w:val="en-US"/>
        </w:rPr>
      </w:pPr>
      <w:r w:rsidRPr="00567318">
        <w:rPr>
          <w:rFonts w:ascii="Consolas" w:eastAsia="Times New Roman" w:hAnsi="Consolas" w:cs="Courier New"/>
          <w:color w:val="DFDFBF"/>
          <w:sz w:val="18"/>
          <w:szCs w:val="20"/>
          <w:lang w:val="en-US"/>
        </w:rPr>
        <w:t>      </w:t>
      </w:r>
      <w:r w:rsidRPr="00567318">
        <w:rPr>
          <w:rFonts w:ascii="Consolas" w:eastAsia="Times New Roman" w:hAnsi="Consolas" w:cs="Courier New"/>
          <w:color w:val="8ACCCF"/>
          <w:sz w:val="18"/>
          <w:szCs w:val="20"/>
          <w:lang w:val="en-US"/>
        </w:rPr>
        <w:t>"</w:t>
      </w:r>
      <w:proofErr w:type="gramStart"/>
      <w:r w:rsidRPr="00567318">
        <w:rPr>
          <w:rFonts w:ascii="Consolas" w:eastAsia="Times New Roman" w:hAnsi="Consolas" w:cs="Courier New"/>
          <w:color w:val="8ACCCF"/>
          <w:sz w:val="18"/>
          <w:szCs w:val="20"/>
          <w:lang w:val="en-US"/>
        </w:rPr>
        <w:t>ofdName</w:t>
      </w:r>
      <w:proofErr w:type="gramEnd"/>
      <w:r w:rsidRPr="00567318">
        <w:rPr>
          <w:rFonts w:ascii="Consolas" w:eastAsia="Times New Roman" w:hAnsi="Consolas" w:cs="Courier New"/>
          <w:color w:val="8ACCCF"/>
          <w:sz w:val="18"/>
          <w:szCs w:val="20"/>
          <w:lang w:val="en-US"/>
        </w:rPr>
        <w:t>"</w:t>
      </w:r>
      <w:r w:rsidRPr="00567318">
        <w:rPr>
          <w:rFonts w:ascii="Consolas" w:eastAsia="Times New Roman" w:hAnsi="Consolas" w:cs="Courier New"/>
          <w:color w:val="DFDFBF"/>
          <w:sz w:val="18"/>
          <w:szCs w:val="20"/>
          <w:lang w:val="en-US"/>
        </w:rPr>
        <w:t>: </w:t>
      </w:r>
      <w:r w:rsidR="00675168" w:rsidRPr="00567318">
        <w:rPr>
          <w:rFonts w:ascii="Consolas" w:eastAsia="Times New Roman" w:hAnsi="Consolas" w:cs="Courier New"/>
          <w:color w:val="EFC986"/>
          <w:sz w:val="18"/>
          <w:szCs w:val="20"/>
          <w:lang w:val="en-US"/>
        </w:rPr>
        <w:t>null</w:t>
      </w:r>
      <w:r w:rsidR="00675168" w:rsidRPr="00567318">
        <w:rPr>
          <w:rFonts w:ascii="Consolas" w:eastAsia="Times New Roman" w:hAnsi="Consolas" w:cs="Courier New"/>
          <w:color w:val="DFDFBF"/>
          <w:sz w:val="18"/>
          <w:szCs w:val="20"/>
          <w:lang w:val="en-US"/>
        </w:rPr>
        <w:t>,</w:t>
      </w:r>
    </w:p>
    <w:p w14:paraId="7E422E1E" w14:textId="77777777" w:rsidR="009B0ED9" w:rsidRPr="0056731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18"/>
          <w:szCs w:val="20"/>
          <w:lang w:val="en-US"/>
        </w:rPr>
      </w:pPr>
      <w:r w:rsidRPr="00567318">
        <w:rPr>
          <w:rFonts w:ascii="Consolas" w:eastAsia="Times New Roman" w:hAnsi="Consolas" w:cs="Courier New"/>
          <w:color w:val="DFDFBF"/>
          <w:sz w:val="18"/>
          <w:szCs w:val="20"/>
          <w:lang w:val="en-US"/>
        </w:rPr>
        <w:t>      </w:t>
      </w:r>
      <w:r w:rsidRPr="00567318">
        <w:rPr>
          <w:rFonts w:ascii="Consolas" w:eastAsia="Times New Roman" w:hAnsi="Consolas" w:cs="Courier New"/>
          <w:color w:val="8ACCCF"/>
          <w:sz w:val="18"/>
          <w:szCs w:val="20"/>
          <w:lang w:val="en-US"/>
        </w:rPr>
        <w:t>"</w:t>
      </w:r>
      <w:proofErr w:type="gramStart"/>
      <w:r w:rsidRPr="00567318">
        <w:rPr>
          <w:rFonts w:ascii="Consolas" w:eastAsia="Times New Roman" w:hAnsi="Consolas" w:cs="Courier New"/>
          <w:color w:val="8ACCCF"/>
          <w:sz w:val="18"/>
          <w:szCs w:val="20"/>
          <w:lang w:val="en-US"/>
        </w:rPr>
        <w:t>ofdAddress</w:t>
      </w:r>
      <w:proofErr w:type="gramEnd"/>
      <w:r w:rsidRPr="00567318">
        <w:rPr>
          <w:rFonts w:ascii="Consolas" w:eastAsia="Times New Roman" w:hAnsi="Consolas" w:cs="Courier New"/>
          <w:color w:val="8ACCCF"/>
          <w:sz w:val="18"/>
          <w:szCs w:val="20"/>
          <w:lang w:val="en-US"/>
        </w:rPr>
        <w:t>"</w:t>
      </w:r>
      <w:r w:rsidRPr="00567318">
        <w:rPr>
          <w:rFonts w:ascii="Consolas" w:eastAsia="Times New Roman" w:hAnsi="Consolas" w:cs="Courier New"/>
          <w:color w:val="DFDFBF"/>
          <w:sz w:val="18"/>
          <w:szCs w:val="20"/>
          <w:lang w:val="en-US"/>
        </w:rPr>
        <w:t>: </w:t>
      </w:r>
      <w:r w:rsidR="00675168" w:rsidRPr="00567318">
        <w:rPr>
          <w:rFonts w:ascii="Consolas" w:eastAsia="Times New Roman" w:hAnsi="Consolas" w:cs="Courier New"/>
          <w:color w:val="EFC986"/>
          <w:sz w:val="18"/>
          <w:szCs w:val="20"/>
          <w:lang w:val="en-US"/>
        </w:rPr>
        <w:t>null</w:t>
      </w:r>
      <w:r w:rsidR="00675168" w:rsidRPr="00567318">
        <w:rPr>
          <w:rFonts w:ascii="Consolas" w:eastAsia="Times New Roman" w:hAnsi="Consolas" w:cs="Courier New"/>
          <w:color w:val="DFDFBF"/>
          <w:sz w:val="18"/>
          <w:szCs w:val="20"/>
          <w:lang w:val="en-US"/>
        </w:rPr>
        <w:t>,</w:t>
      </w:r>
    </w:p>
    <w:p w14:paraId="4BF025BB" w14:textId="77777777" w:rsidR="009B0ED9" w:rsidRPr="0056731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18"/>
          <w:szCs w:val="20"/>
          <w:lang w:val="en-US"/>
        </w:rPr>
      </w:pPr>
      <w:r w:rsidRPr="00567318">
        <w:rPr>
          <w:rFonts w:ascii="Consolas" w:eastAsia="Times New Roman" w:hAnsi="Consolas" w:cs="Courier New"/>
          <w:color w:val="DFDFBF"/>
          <w:sz w:val="18"/>
          <w:szCs w:val="20"/>
          <w:lang w:val="en-US"/>
        </w:rPr>
        <w:t>      </w:t>
      </w:r>
      <w:r w:rsidRPr="00567318">
        <w:rPr>
          <w:rFonts w:ascii="Consolas" w:eastAsia="Times New Roman" w:hAnsi="Consolas" w:cs="Courier New"/>
          <w:color w:val="8ACCCF"/>
          <w:sz w:val="18"/>
          <w:szCs w:val="20"/>
          <w:lang w:val="en-US"/>
        </w:rPr>
        <w:t>"</w:t>
      </w:r>
      <w:proofErr w:type="gramStart"/>
      <w:r w:rsidRPr="00567318">
        <w:rPr>
          <w:rFonts w:ascii="Consolas" w:eastAsia="Times New Roman" w:hAnsi="Consolas" w:cs="Courier New"/>
          <w:color w:val="8ACCCF"/>
          <w:sz w:val="18"/>
          <w:szCs w:val="20"/>
          <w:lang w:val="en-US"/>
        </w:rPr>
        <w:t>unsentDocumentsCount</w:t>
      </w:r>
      <w:proofErr w:type="gramEnd"/>
      <w:r w:rsidRPr="00567318">
        <w:rPr>
          <w:rFonts w:ascii="Consolas" w:eastAsia="Times New Roman" w:hAnsi="Consolas" w:cs="Courier New"/>
          <w:color w:val="8ACCCF"/>
          <w:sz w:val="18"/>
          <w:szCs w:val="20"/>
          <w:lang w:val="en-US"/>
        </w:rPr>
        <w:t>"</w:t>
      </w:r>
      <w:r w:rsidRPr="00567318">
        <w:rPr>
          <w:rFonts w:ascii="Consolas" w:eastAsia="Times New Roman" w:hAnsi="Consolas" w:cs="Courier New"/>
          <w:color w:val="DFDFBF"/>
          <w:sz w:val="18"/>
          <w:szCs w:val="20"/>
          <w:lang w:val="en-US"/>
        </w:rPr>
        <w:t>: </w:t>
      </w:r>
      <w:r w:rsidRPr="00567318">
        <w:rPr>
          <w:rFonts w:ascii="Consolas" w:eastAsia="Times New Roman" w:hAnsi="Consolas" w:cs="Courier New"/>
          <w:color w:val="6E96BE"/>
          <w:sz w:val="18"/>
          <w:szCs w:val="20"/>
          <w:lang w:val="en-US"/>
        </w:rPr>
        <w:t>0</w:t>
      </w:r>
      <w:r w:rsidRPr="00567318">
        <w:rPr>
          <w:rFonts w:ascii="Consolas" w:eastAsia="Times New Roman" w:hAnsi="Consolas" w:cs="Courier New"/>
          <w:color w:val="DFDFBF"/>
          <w:sz w:val="18"/>
          <w:szCs w:val="20"/>
          <w:lang w:val="en-US"/>
        </w:rPr>
        <w:t>,</w:t>
      </w:r>
    </w:p>
    <w:p w14:paraId="56E456C4" w14:textId="77777777" w:rsidR="009B0ED9" w:rsidRPr="0056731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18"/>
          <w:szCs w:val="20"/>
          <w:lang w:val="en-US"/>
        </w:rPr>
      </w:pPr>
      <w:r w:rsidRPr="00567318">
        <w:rPr>
          <w:rFonts w:ascii="Consolas" w:eastAsia="Times New Roman" w:hAnsi="Consolas" w:cs="Courier New"/>
          <w:color w:val="DFDFBF"/>
          <w:sz w:val="18"/>
          <w:szCs w:val="20"/>
          <w:lang w:val="en-US"/>
        </w:rPr>
        <w:lastRenderedPageBreak/>
        <w:t>      </w:t>
      </w:r>
      <w:r w:rsidRPr="00567318">
        <w:rPr>
          <w:rFonts w:ascii="Consolas" w:eastAsia="Times New Roman" w:hAnsi="Consolas" w:cs="Courier New"/>
          <w:color w:val="8ACCCF"/>
          <w:sz w:val="18"/>
          <w:szCs w:val="20"/>
          <w:lang w:val="en-US"/>
        </w:rPr>
        <w:t>"</w:t>
      </w:r>
      <w:proofErr w:type="gramStart"/>
      <w:r w:rsidRPr="00567318">
        <w:rPr>
          <w:rFonts w:ascii="Consolas" w:eastAsia="Times New Roman" w:hAnsi="Consolas" w:cs="Courier New"/>
          <w:color w:val="8ACCCF"/>
          <w:sz w:val="18"/>
          <w:szCs w:val="20"/>
          <w:lang w:val="en-US"/>
        </w:rPr>
        <w:t>firstUnsentDocumentDate</w:t>
      </w:r>
      <w:proofErr w:type="gramEnd"/>
      <w:r w:rsidRPr="00567318">
        <w:rPr>
          <w:rFonts w:ascii="Consolas" w:eastAsia="Times New Roman" w:hAnsi="Consolas" w:cs="Courier New"/>
          <w:color w:val="8ACCCF"/>
          <w:sz w:val="18"/>
          <w:szCs w:val="20"/>
          <w:lang w:val="en-US"/>
        </w:rPr>
        <w:t>"</w:t>
      </w:r>
      <w:r w:rsidRPr="00567318">
        <w:rPr>
          <w:rFonts w:ascii="Consolas" w:eastAsia="Times New Roman" w:hAnsi="Consolas" w:cs="Courier New"/>
          <w:color w:val="DFDFBF"/>
          <w:sz w:val="18"/>
          <w:szCs w:val="20"/>
          <w:lang w:val="en-US"/>
        </w:rPr>
        <w:t>: </w:t>
      </w:r>
      <w:r w:rsidRPr="00567318">
        <w:rPr>
          <w:rFonts w:ascii="Consolas" w:eastAsia="Times New Roman" w:hAnsi="Consolas" w:cs="Courier New"/>
          <w:color w:val="EFC986"/>
          <w:sz w:val="18"/>
          <w:szCs w:val="20"/>
          <w:lang w:val="en-US"/>
        </w:rPr>
        <w:t>null</w:t>
      </w:r>
      <w:r w:rsidRPr="00567318">
        <w:rPr>
          <w:rFonts w:ascii="Consolas" w:eastAsia="Times New Roman" w:hAnsi="Consolas" w:cs="Courier New"/>
          <w:color w:val="DFDFBF"/>
          <w:sz w:val="18"/>
          <w:szCs w:val="20"/>
          <w:lang w:val="en-US"/>
        </w:rPr>
        <w:t>,</w:t>
      </w:r>
    </w:p>
    <w:p w14:paraId="10E18342" w14:textId="77777777" w:rsidR="009B0ED9" w:rsidRPr="0056731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18"/>
          <w:szCs w:val="20"/>
          <w:lang w:val="en-US"/>
        </w:rPr>
      </w:pPr>
      <w:r w:rsidRPr="00567318">
        <w:rPr>
          <w:rFonts w:ascii="Consolas" w:eastAsia="Times New Roman" w:hAnsi="Consolas" w:cs="Courier New"/>
          <w:color w:val="DFDFBF"/>
          <w:sz w:val="18"/>
          <w:szCs w:val="20"/>
          <w:lang w:val="en-US"/>
        </w:rPr>
        <w:t>      </w:t>
      </w:r>
      <w:r w:rsidRPr="00567318">
        <w:rPr>
          <w:rFonts w:ascii="Consolas" w:eastAsia="Times New Roman" w:hAnsi="Consolas" w:cs="Courier New"/>
          <w:color w:val="8ACCCF"/>
          <w:sz w:val="18"/>
          <w:szCs w:val="20"/>
          <w:lang w:val="en-US"/>
        </w:rPr>
        <w:t>"</w:t>
      </w:r>
      <w:proofErr w:type="gramStart"/>
      <w:r w:rsidRPr="00567318">
        <w:rPr>
          <w:rFonts w:ascii="Consolas" w:eastAsia="Times New Roman" w:hAnsi="Consolas" w:cs="Courier New"/>
          <w:color w:val="8ACCCF"/>
          <w:sz w:val="18"/>
          <w:szCs w:val="20"/>
          <w:lang w:val="en-US"/>
        </w:rPr>
        <w:t>fsDocumentsCount</w:t>
      </w:r>
      <w:proofErr w:type="gramEnd"/>
      <w:r w:rsidRPr="00567318">
        <w:rPr>
          <w:rFonts w:ascii="Consolas" w:eastAsia="Times New Roman" w:hAnsi="Consolas" w:cs="Courier New"/>
          <w:color w:val="8ACCCF"/>
          <w:sz w:val="18"/>
          <w:szCs w:val="20"/>
          <w:lang w:val="en-US"/>
        </w:rPr>
        <w:t>"</w:t>
      </w:r>
      <w:r w:rsidRPr="00567318">
        <w:rPr>
          <w:rFonts w:ascii="Consolas" w:eastAsia="Times New Roman" w:hAnsi="Consolas" w:cs="Courier New"/>
          <w:color w:val="DFDFBF"/>
          <w:sz w:val="18"/>
          <w:szCs w:val="20"/>
          <w:lang w:val="en-US"/>
        </w:rPr>
        <w:t>: </w:t>
      </w:r>
      <w:r w:rsidRPr="00567318">
        <w:rPr>
          <w:rFonts w:ascii="Consolas" w:eastAsia="Times New Roman" w:hAnsi="Consolas" w:cs="Courier New"/>
          <w:color w:val="6E96BE"/>
          <w:sz w:val="18"/>
          <w:szCs w:val="20"/>
          <w:lang w:val="en-US"/>
        </w:rPr>
        <w:t>0</w:t>
      </w:r>
      <w:r w:rsidRPr="00567318">
        <w:rPr>
          <w:rFonts w:ascii="Consolas" w:eastAsia="Times New Roman" w:hAnsi="Consolas" w:cs="Courier New"/>
          <w:color w:val="DFDFBF"/>
          <w:sz w:val="18"/>
          <w:szCs w:val="20"/>
          <w:lang w:val="en-US"/>
        </w:rPr>
        <w:t>,</w:t>
      </w:r>
    </w:p>
    <w:p w14:paraId="36753D97" w14:textId="77777777" w:rsidR="009B0ED9" w:rsidRPr="0056731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18"/>
          <w:szCs w:val="20"/>
          <w:lang w:val="en-US"/>
        </w:rPr>
      </w:pPr>
      <w:r w:rsidRPr="00567318">
        <w:rPr>
          <w:rFonts w:ascii="Consolas" w:eastAsia="Times New Roman" w:hAnsi="Consolas" w:cs="Courier New"/>
          <w:color w:val="DFDFBF"/>
          <w:sz w:val="18"/>
          <w:szCs w:val="20"/>
          <w:lang w:val="en-US"/>
        </w:rPr>
        <w:t>      </w:t>
      </w:r>
      <w:r w:rsidRPr="00567318">
        <w:rPr>
          <w:rFonts w:ascii="Consolas" w:eastAsia="Times New Roman" w:hAnsi="Consolas" w:cs="Courier New"/>
          <w:color w:val="8ACCCF"/>
          <w:sz w:val="18"/>
          <w:szCs w:val="20"/>
          <w:lang w:val="en-US"/>
        </w:rPr>
        <w:t>"</w:t>
      </w:r>
      <w:proofErr w:type="gramStart"/>
      <w:r w:rsidRPr="00567318">
        <w:rPr>
          <w:rFonts w:ascii="Consolas" w:eastAsia="Times New Roman" w:hAnsi="Consolas" w:cs="Courier New"/>
          <w:color w:val="8ACCCF"/>
          <w:sz w:val="18"/>
          <w:szCs w:val="20"/>
          <w:lang w:val="en-US"/>
        </w:rPr>
        <w:t>fsExpirationDate</w:t>
      </w:r>
      <w:proofErr w:type="gramEnd"/>
      <w:r w:rsidRPr="00567318">
        <w:rPr>
          <w:rFonts w:ascii="Consolas" w:eastAsia="Times New Roman" w:hAnsi="Consolas" w:cs="Courier New"/>
          <w:color w:val="8ACCCF"/>
          <w:sz w:val="18"/>
          <w:szCs w:val="20"/>
          <w:lang w:val="en-US"/>
        </w:rPr>
        <w:t>"</w:t>
      </w:r>
      <w:r w:rsidRPr="00567318">
        <w:rPr>
          <w:rFonts w:ascii="Consolas" w:eastAsia="Times New Roman" w:hAnsi="Consolas" w:cs="Courier New"/>
          <w:color w:val="DFDFBF"/>
          <w:sz w:val="18"/>
          <w:szCs w:val="20"/>
          <w:lang w:val="en-US"/>
        </w:rPr>
        <w:t>: </w:t>
      </w:r>
      <w:r w:rsidRPr="00567318">
        <w:rPr>
          <w:rFonts w:ascii="Consolas" w:eastAsia="Times New Roman" w:hAnsi="Consolas" w:cs="Courier New"/>
          <w:color w:val="EFC986"/>
          <w:sz w:val="18"/>
          <w:szCs w:val="20"/>
          <w:lang w:val="en-US"/>
        </w:rPr>
        <w:t>null</w:t>
      </w:r>
    </w:p>
    <w:p w14:paraId="4AC88FB0" w14:textId="77777777" w:rsidR="009B0ED9" w:rsidRPr="0056731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18"/>
          <w:szCs w:val="20"/>
          <w:lang w:val="en-US"/>
        </w:rPr>
      </w:pPr>
      <w:r w:rsidRPr="00567318">
        <w:rPr>
          <w:rFonts w:ascii="Consolas" w:eastAsia="Times New Roman" w:hAnsi="Consolas" w:cs="Courier New"/>
          <w:color w:val="DFDFBF"/>
          <w:sz w:val="18"/>
          <w:szCs w:val="20"/>
          <w:lang w:val="en-US"/>
        </w:rPr>
        <w:t>    }</w:t>
      </w:r>
    </w:p>
    <w:p w14:paraId="0B3D37DF" w14:textId="77777777" w:rsidR="009B0ED9" w:rsidRPr="0056731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18"/>
          <w:szCs w:val="20"/>
          <w:lang w:val="en-US"/>
        </w:rPr>
      </w:pPr>
      <w:r w:rsidRPr="00567318">
        <w:rPr>
          <w:rFonts w:ascii="Consolas" w:eastAsia="Times New Roman" w:hAnsi="Consolas" w:cs="Courier New"/>
          <w:color w:val="DFDFBF"/>
          <w:sz w:val="18"/>
          <w:szCs w:val="20"/>
          <w:lang w:val="en-US"/>
        </w:rPr>
        <w:t>  ]</w:t>
      </w:r>
    </w:p>
    <w:p w14:paraId="46950CD3" w14:textId="77777777" w:rsidR="009B0ED9" w:rsidRPr="00567318" w:rsidRDefault="009B0ED9" w:rsidP="009B0ED9">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18"/>
          <w:szCs w:val="20"/>
          <w:lang w:val="en-US"/>
        </w:rPr>
      </w:pPr>
      <w:r w:rsidRPr="00567318">
        <w:rPr>
          <w:rFonts w:ascii="Consolas" w:eastAsia="Times New Roman" w:hAnsi="Consolas" w:cs="Courier New"/>
          <w:color w:val="DFDFBF"/>
          <w:sz w:val="18"/>
          <w:szCs w:val="20"/>
          <w:lang w:val="en-US"/>
        </w:rPr>
        <w:t>}</w:t>
      </w:r>
    </w:p>
    <w:p w14:paraId="5F19D7F0" w14:textId="77777777" w:rsidR="006F0FD4" w:rsidRPr="00567318" w:rsidRDefault="006F0FD4" w:rsidP="006F0FD4">
      <w:pPr>
        <w:spacing w:after="160" w:line="259" w:lineRule="auto"/>
        <w:rPr>
          <w:rFonts w:ascii="Consolas" w:eastAsiaTheme="minorHAnsi" w:hAnsi="Consolas" w:cs="Consolas"/>
          <w:color w:val="000000"/>
          <w:sz w:val="18"/>
          <w:szCs w:val="19"/>
          <w:lang w:val="en-US" w:eastAsia="en-US"/>
        </w:rPr>
      </w:pPr>
      <w:r w:rsidRPr="00567318">
        <w:rPr>
          <w:rFonts w:ascii="Consolas" w:eastAsiaTheme="minorHAnsi" w:hAnsi="Consolas" w:cs="Consolas"/>
          <w:color w:val="000000"/>
          <w:sz w:val="18"/>
          <w:szCs w:val="19"/>
          <w:lang w:val="en-US" w:eastAsia="en-US"/>
        </w:rPr>
        <w:t xml:space="preserve"> </w:t>
      </w:r>
      <w:r w:rsidRPr="00567318">
        <w:rPr>
          <w:rFonts w:ascii="Consolas" w:eastAsiaTheme="minorHAnsi" w:hAnsi="Consolas" w:cs="Consolas"/>
          <w:color w:val="000000"/>
          <w:sz w:val="18"/>
          <w:szCs w:val="19"/>
          <w:lang w:val="en-US" w:eastAsia="en-US"/>
        </w:rPr>
        <w:br w:type="page"/>
      </w:r>
    </w:p>
    <w:p w14:paraId="2B258EE6" w14:textId="122A0C33" w:rsidR="005F3B03" w:rsidRPr="00567318" w:rsidRDefault="005F3B03" w:rsidP="005F3B03">
      <w:pPr>
        <w:pStyle w:val="3"/>
        <w:rPr>
          <w:rFonts w:eastAsiaTheme="minorHAnsi"/>
          <w:lang w:val="en-US" w:eastAsia="en-US"/>
        </w:rPr>
      </w:pPr>
      <w:bookmarkStart w:id="442" w:name="_2.6_Checking_access"/>
      <w:bookmarkEnd w:id="442"/>
      <w:r w:rsidRPr="00567318">
        <w:rPr>
          <w:rFonts w:eastAsiaTheme="minorHAnsi"/>
          <w:lang w:val="en-US" w:eastAsia="en-US"/>
        </w:rPr>
        <w:lastRenderedPageBreak/>
        <w:t>2.6 Checking access parameters</w:t>
      </w:r>
    </w:p>
    <w:p w14:paraId="7222C16A" w14:textId="77777777" w:rsidR="005F3B03" w:rsidRPr="00567318" w:rsidRDefault="005F3B03" w:rsidP="005F3B03">
      <w:pPr>
        <w:rPr>
          <w:sz w:val="22"/>
          <w:lang w:val="en-US" w:eastAsia="en-US"/>
        </w:rPr>
      </w:pPr>
    </w:p>
    <w:p w14:paraId="40286E63" w14:textId="77777777" w:rsidR="005F3B03" w:rsidRPr="00567318" w:rsidRDefault="005F3B03" w:rsidP="005F3B03">
      <w:pPr>
        <w:rPr>
          <w:sz w:val="22"/>
          <w:lang w:val="en-US" w:eastAsia="en-US"/>
        </w:rPr>
      </w:pPr>
      <w:r w:rsidRPr="00567318">
        <w:rPr>
          <w:sz w:val="22"/>
          <w:lang w:val="en-US" w:eastAsia="en-US"/>
        </w:rPr>
        <w:t>The request is used to check the access parameters: certificate and signature.</w:t>
      </w:r>
    </w:p>
    <w:p w14:paraId="6A1F9F82" w14:textId="77777777" w:rsidR="005F3B03" w:rsidRPr="00567318" w:rsidRDefault="005F3B03" w:rsidP="005F3B03">
      <w:pPr>
        <w:rPr>
          <w:sz w:val="22"/>
          <w:lang w:val="en-US" w:eastAsia="en-US"/>
        </w:rPr>
      </w:pPr>
    </w:p>
    <w:p w14:paraId="3A62E4E3" w14:textId="5A372C5F" w:rsidR="005F3B03" w:rsidRPr="00567318" w:rsidRDefault="005F3B03" w:rsidP="005F3B03">
      <w:pPr>
        <w:rPr>
          <w:sz w:val="22"/>
          <w:lang w:val="en-US" w:eastAsia="en-US"/>
        </w:rPr>
      </w:pPr>
      <w:r w:rsidRPr="00567318">
        <w:rPr>
          <w:sz w:val="22"/>
          <w:lang w:val="en-US" w:eastAsia="en-US"/>
        </w:rPr>
        <w:t xml:space="preserve">Request: POST / </w:t>
      </w:r>
      <w:proofErr w:type="gramStart"/>
      <w:r w:rsidRPr="00567318">
        <w:rPr>
          <w:sz w:val="22"/>
          <w:lang w:val="en-US" w:eastAsia="en-US"/>
        </w:rPr>
        <w:t>api</w:t>
      </w:r>
      <w:proofErr w:type="gramEnd"/>
      <w:r w:rsidRPr="00567318">
        <w:rPr>
          <w:sz w:val="22"/>
          <w:lang w:val="en-US" w:eastAsia="en-US"/>
        </w:rPr>
        <w:t xml:space="preserve"> / v2 / check /</w:t>
      </w:r>
    </w:p>
    <w:p w14:paraId="43D9E2E2" w14:textId="77777777" w:rsidR="005F3B03" w:rsidRPr="00567318" w:rsidRDefault="005F3B03" w:rsidP="005F3B03">
      <w:pPr>
        <w:rPr>
          <w:sz w:val="22"/>
          <w:lang w:val="en-US" w:eastAsia="en-US"/>
        </w:rPr>
      </w:pPr>
    </w:p>
    <w:p w14:paraId="18E1C894" w14:textId="168E9BC4" w:rsidR="005F3B03" w:rsidRPr="00567318" w:rsidRDefault="005F3B03" w:rsidP="005F3B03">
      <w:pPr>
        <w:pStyle w:val="3"/>
        <w:rPr>
          <w:lang w:val="en-US" w:eastAsia="en-US"/>
        </w:rPr>
      </w:pPr>
      <w:bookmarkStart w:id="443" w:name="_2.6.1_Request_body"/>
      <w:bookmarkEnd w:id="443"/>
      <w:r w:rsidRPr="00567318">
        <w:rPr>
          <w:lang w:val="en-US" w:eastAsia="en-US"/>
        </w:rPr>
        <w:t>2.6.1 Request body</w:t>
      </w:r>
    </w:p>
    <w:p w14:paraId="5AE7C5E6" w14:textId="77777777" w:rsidR="005F3B03" w:rsidRPr="00567318" w:rsidRDefault="005F3B03" w:rsidP="006F0FD4">
      <w:pPr>
        <w:spacing w:after="160" w:line="259" w:lineRule="auto"/>
        <w:rPr>
          <w:rFonts w:ascii="Consolas" w:eastAsiaTheme="minorHAnsi" w:hAnsi="Consolas" w:cs="Consolas"/>
          <w:color w:val="000000"/>
          <w:sz w:val="18"/>
          <w:szCs w:val="19"/>
          <w:lang w:val="en-US" w:eastAsia="en-US"/>
        </w:rPr>
      </w:pPr>
    </w:p>
    <w:tbl>
      <w:tblPr>
        <w:tblStyle w:val="a5"/>
        <w:tblW w:w="0" w:type="auto"/>
        <w:tblLook w:val="04A0" w:firstRow="1" w:lastRow="0" w:firstColumn="1" w:lastColumn="0" w:noHBand="0" w:noVBand="1"/>
      </w:tblPr>
      <w:tblGrid>
        <w:gridCol w:w="3587"/>
        <w:gridCol w:w="3587"/>
        <w:gridCol w:w="3588"/>
      </w:tblGrid>
      <w:tr w:rsidR="00166917" w:rsidRPr="00567318" w14:paraId="22D1DAA1" w14:textId="77777777" w:rsidTr="00F04423">
        <w:tc>
          <w:tcPr>
            <w:tcW w:w="3587" w:type="dxa"/>
          </w:tcPr>
          <w:p w14:paraId="207931F1" w14:textId="23EF7C75" w:rsidR="00166917" w:rsidRPr="00567318" w:rsidRDefault="00166917" w:rsidP="00166917">
            <w:pPr>
              <w:spacing w:after="160" w:line="259" w:lineRule="auto"/>
              <w:rPr>
                <w:rFonts w:ascii="Consolas" w:eastAsiaTheme="minorHAnsi" w:hAnsi="Consolas" w:cs="Consolas"/>
                <w:color w:val="000000"/>
                <w:sz w:val="18"/>
                <w:szCs w:val="19"/>
                <w:lang w:val="en-US" w:eastAsia="en-US"/>
              </w:rPr>
            </w:pPr>
            <w:ins w:id="444" w:author="notfound.inc@outlook.com" w:date="2021-07-26T14:50:00Z">
              <w:r w:rsidRPr="00567318">
                <w:rPr>
                  <w:rFonts w:cs="Arial"/>
                  <w:sz w:val="22"/>
                  <w:lang w:val="en-US"/>
                </w:rPr>
                <w:t>inn</w:t>
              </w:r>
            </w:ins>
          </w:p>
        </w:tc>
        <w:tc>
          <w:tcPr>
            <w:tcW w:w="3587" w:type="dxa"/>
          </w:tcPr>
          <w:p w14:paraId="31859666" w14:textId="4FC61B3A" w:rsidR="00166917" w:rsidRPr="00567318" w:rsidRDefault="00166917" w:rsidP="00166917">
            <w:pPr>
              <w:spacing w:after="160" w:line="259" w:lineRule="auto"/>
              <w:rPr>
                <w:rFonts w:eastAsiaTheme="minorHAnsi" w:cstheme="minorHAnsi"/>
                <w:color w:val="000000"/>
                <w:sz w:val="22"/>
                <w:szCs w:val="19"/>
                <w:lang w:val="en-US" w:eastAsia="en-US"/>
              </w:rPr>
            </w:pPr>
            <w:r w:rsidRPr="00567318">
              <w:rPr>
                <w:rFonts w:eastAsiaTheme="minorHAnsi" w:cstheme="minorHAnsi"/>
                <w:color w:val="000000"/>
                <w:sz w:val="22"/>
                <w:szCs w:val="19"/>
                <w:lang w:val="en-US" w:eastAsia="en-US"/>
              </w:rPr>
              <w:t>INN of the organization for which the check is being issued</w:t>
            </w:r>
          </w:p>
        </w:tc>
        <w:tc>
          <w:tcPr>
            <w:tcW w:w="3588" w:type="dxa"/>
          </w:tcPr>
          <w:p w14:paraId="6CE78A6A" w14:textId="1C466A67" w:rsidR="00166917" w:rsidRPr="00567318" w:rsidRDefault="00166917" w:rsidP="00166917">
            <w:pPr>
              <w:spacing w:after="160" w:line="259" w:lineRule="auto"/>
              <w:rPr>
                <w:rFonts w:ascii="Consolas" w:eastAsiaTheme="minorHAnsi" w:hAnsi="Consolas" w:cs="Consolas"/>
                <w:color w:val="000000"/>
                <w:sz w:val="18"/>
                <w:szCs w:val="19"/>
                <w:lang w:val="en-US" w:eastAsia="en-US"/>
              </w:rPr>
            </w:pPr>
            <w:r w:rsidRPr="00567318">
              <w:rPr>
                <w:sz w:val="22"/>
                <w:lang w:val="en-US"/>
              </w:rPr>
              <w:t xml:space="preserve">A string of 10 or 12 characters. </w:t>
            </w:r>
            <w:r w:rsidRPr="00567318">
              <w:rPr>
                <w:sz w:val="22"/>
              </w:rPr>
              <w:t>This parameter is required.</w:t>
            </w:r>
          </w:p>
        </w:tc>
      </w:tr>
      <w:tr w:rsidR="00166917" w:rsidRPr="00567318" w14:paraId="65154F02" w14:textId="77777777" w:rsidTr="00F04423">
        <w:tc>
          <w:tcPr>
            <w:tcW w:w="3587" w:type="dxa"/>
          </w:tcPr>
          <w:p w14:paraId="41D0E7F7" w14:textId="35866B46" w:rsidR="00166917" w:rsidRPr="00567318" w:rsidRDefault="00166917" w:rsidP="00166917">
            <w:pPr>
              <w:spacing w:after="160" w:line="259" w:lineRule="auto"/>
              <w:rPr>
                <w:rFonts w:ascii="Consolas" w:eastAsiaTheme="minorHAnsi" w:hAnsi="Consolas" w:cs="Consolas"/>
                <w:color w:val="000000"/>
                <w:sz w:val="18"/>
                <w:szCs w:val="19"/>
                <w:lang w:val="en-US" w:eastAsia="en-US"/>
              </w:rPr>
            </w:pPr>
            <w:ins w:id="445" w:author="notfound.inc@outlook.com" w:date="2021-07-26T14:50:00Z">
              <w:r w:rsidRPr="00567318">
                <w:rPr>
                  <w:rFonts w:cs="Arial"/>
                  <w:sz w:val="22"/>
                  <w:lang w:val="en-US"/>
                </w:rPr>
                <w:t>group</w:t>
              </w:r>
            </w:ins>
          </w:p>
        </w:tc>
        <w:tc>
          <w:tcPr>
            <w:tcW w:w="3587" w:type="dxa"/>
          </w:tcPr>
          <w:p w14:paraId="67BD0AFB" w14:textId="6E1CE418" w:rsidR="00166917" w:rsidRPr="00567318" w:rsidRDefault="00166917" w:rsidP="00166917">
            <w:pPr>
              <w:spacing w:after="160" w:line="259" w:lineRule="auto"/>
              <w:rPr>
                <w:rFonts w:eastAsiaTheme="minorHAnsi" w:cstheme="minorHAnsi"/>
                <w:color w:val="000000"/>
                <w:sz w:val="22"/>
                <w:szCs w:val="19"/>
                <w:lang w:val="en-US" w:eastAsia="en-US"/>
              </w:rPr>
            </w:pPr>
            <w:r w:rsidRPr="00567318">
              <w:rPr>
                <w:rFonts w:eastAsiaTheme="minorHAnsi" w:cstheme="minorHAnsi"/>
                <w:color w:val="000000"/>
                <w:sz w:val="22"/>
                <w:szCs w:val="19"/>
                <w:lang w:val="en-US" w:eastAsia="en-US"/>
              </w:rPr>
              <w:t>A group of devices with which the check will be punched</w:t>
            </w:r>
          </w:p>
        </w:tc>
        <w:tc>
          <w:tcPr>
            <w:tcW w:w="3588" w:type="dxa"/>
          </w:tcPr>
          <w:p w14:paraId="5A5B3DBC" w14:textId="546CB155" w:rsidR="00166917" w:rsidRPr="00567318" w:rsidRDefault="00166917" w:rsidP="00166917">
            <w:pPr>
              <w:spacing w:after="160" w:line="259" w:lineRule="auto"/>
              <w:rPr>
                <w:rFonts w:ascii="Consolas" w:eastAsiaTheme="minorHAnsi" w:hAnsi="Consolas" w:cs="Consolas"/>
                <w:color w:val="000000"/>
                <w:sz w:val="18"/>
                <w:szCs w:val="19"/>
                <w:lang w:val="en-US" w:eastAsia="en-US"/>
              </w:rPr>
            </w:pPr>
            <w:r w:rsidRPr="00567318">
              <w:rPr>
                <w:sz w:val="22"/>
                <w:lang w:val="en-US"/>
              </w:rPr>
              <w:t>String from 1 to 32 characters or null</w:t>
            </w:r>
          </w:p>
        </w:tc>
      </w:tr>
      <w:tr w:rsidR="00166917" w:rsidRPr="00567318" w14:paraId="64353588" w14:textId="77777777" w:rsidTr="00F04423">
        <w:tc>
          <w:tcPr>
            <w:tcW w:w="3587" w:type="dxa"/>
          </w:tcPr>
          <w:p w14:paraId="2436B3DC" w14:textId="00CE1CF2" w:rsidR="00166917" w:rsidRPr="00567318" w:rsidRDefault="00166917" w:rsidP="00166917">
            <w:pPr>
              <w:spacing w:after="160" w:line="259" w:lineRule="auto"/>
              <w:rPr>
                <w:rFonts w:ascii="Consolas" w:eastAsiaTheme="minorHAnsi" w:hAnsi="Consolas" w:cs="Consolas"/>
                <w:color w:val="000000"/>
                <w:sz w:val="18"/>
                <w:szCs w:val="19"/>
                <w:lang w:val="en-US" w:eastAsia="en-US"/>
              </w:rPr>
            </w:pPr>
            <w:ins w:id="446" w:author="notfound.inc@outlook.com" w:date="2021-07-26T14:50:00Z">
              <w:r w:rsidRPr="00567318">
                <w:rPr>
                  <w:rFonts w:cs="Arial"/>
                  <w:sz w:val="22"/>
                  <w:lang w:val="en-US"/>
                </w:rPr>
                <w:t>key</w:t>
              </w:r>
            </w:ins>
          </w:p>
        </w:tc>
        <w:tc>
          <w:tcPr>
            <w:tcW w:w="3587" w:type="dxa"/>
          </w:tcPr>
          <w:p w14:paraId="7D84EC25" w14:textId="04646DF6" w:rsidR="00166917" w:rsidRPr="00567318" w:rsidRDefault="00166917" w:rsidP="00AE4196">
            <w:pPr>
              <w:spacing w:after="160" w:line="259" w:lineRule="auto"/>
              <w:rPr>
                <w:rFonts w:eastAsiaTheme="minorHAnsi" w:cstheme="minorHAnsi"/>
                <w:color w:val="000000"/>
                <w:sz w:val="22"/>
                <w:szCs w:val="19"/>
                <w:lang w:val="en-US" w:eastAsia="en-US"/>
              </w:rPr>
            </w:pPr>
            <w:r w:rsidRPr="00567318">
              <w:rPr>
                <w:rFonts w:eastAsiaTheme="minorHAnsi" w:cstheme="minorHAnsi"/>
                <w:color w:val="000000"/>
                <w:sz w:val="22"/>
                <w:szCs w:val="19"/>
                <w:lang w:val="en-US" w:eastAsia="en-US"/>
              </w:rPr>
              <w:t xml:space="preserve">The name of the key to be used to verify the signature. For customers, their </w:t>
            </w:r>
            <w:r w:rsidR="00AE4196" w:rsidRPr="00567318">
              <w:rPr>
                <w:rFonts w:eastAsiaTheme="minorHAnsi" w:cstheme="minorHAnsi"/>
                <w:color w:val="000000"/>
                <w:sz w:val="22"/>
                <w:szCs w:val="19"/>
                <w:lang w:val="en-US" w:eastAsia="en-US"/>
              </w:rPr>
              <w:t>INN</w:t>
            </w:r>
            <w:r w:rsidRPr="00567318">
              <w:rPr>
                <w:rFonts w:eastAsiaTheme="minorHAnsi" w:cstheme="minorHAnsi"/>
                <w:color w:val="000000"/>
                <w:sz w:val="22"/>
                <w:szCs w:val="19"/>
                <w:lang w:val="en-US" w:eastAsia="en-US"/>
              </w:rPr>
              <w:t xml:space="preserve"> is used, for partners and paying agents, a code with a mask is 301 ****, for vending 401 ****.</w:t>
            </w:r>
          </w:p>
        </w:tc>
        <w:tc>
          <w:tcPr>
            <w:tcW w:w="3588" w:type="dxa"/>
          </w:tcPr>
          <w:p w14:paraId="6F644146" w14:textId="68DBE165" w:rsidR="00166917" w:rsidRPr="00567318" w:rsidRDefault="00166917" w:rsidP="00166917">
            <w:pPr>
              <w:spacing w:after="160" w:line="259" w:lineRule="auto"/>
              <w:rPr>
                <w:rFonts w:ascii="Consolas" w:eastAsiaTheme="minorHAnsi" w:hAnsi="Consolas" w:cs="Consolas"/>
                <w:color w:val="000000"/>
                <w:sz w:val="18"/>
                <w:szCs w:val="19"/>
                <w:lang w:val="en-US" w:eastAsia="en-US"/>
              </w:rPr>
            </w:pPr>
            <w:r w:rsidRPr="00567318">
              <w:rPr>
                <w:sz w:val="22"/>
                <w:lang w:val="en-US"/>
              </w:rPr>
              <w:t>String from 1 to 32 characters. This parameter is required.</w:t>
            </w:r>
          </w:p>
        </w:tc>
      </w:tr>
    </w:tbl>
    <w:p w14:paraId="089FF92D" w14:textId="77777777" w:rsidR="005F3B03" w:rsidRPr="00567318" w:rsidRDefault="005F3B03" w:rsidP="006F0FD4">
      <w:pPr>
        <w:spacing w:after="160" w:line="259" w:lineRule="auto"/>
        <w:rPr>
          <w:rFonts w:ascii="Consolas" w:eastAsiaTheme="minorHAnsi" w:hAnsi="Consolas" w:cs="Consolas"/>
          <w:color w:val="000000"/>
          <w:sz w:val="18"/>
          <w:szCs w:val="19"/>
          <w:lang w:val="en-US" w:eastAsia="en-US"/>
        </w:rPr>
      </w:pPr>
    </w:p>
    <w:p w14:paraId="7C26E70B" w14:textId="27E72D57" w:rsidR="005F3B03" w:rsidRPr="00567318" w:rsidRDefault="00166917" w:rsidP="006F0FD4">
      <w:pPr>
        <w:spacing w:after="160" w:line="259" w:lineRule="auto"/>
        <w:rPr>
          <w:rFonts w:eastAsiaTheme="minorHAnsi" w:cstheme="minorHAnsi"/>
          <w:color w:val="000000"/>
          <w:sz w:val="22"/>
          <w:szCs w:val="19"/>
          <w:lang w:val="en-US" w:eastAsia="en-US"/>
        </w:rPr>
      </w:pPr>
      <w:r w:rsidRPr="00567318">
        <w:rPr>
          <w:rFonts w:eastAsiaTheme="minorHAnsi" w:cstheme="minorHAnsi"/>
          <w:color w:val="000000"/>
          <w:sz w:val="22"/>
          <w:szCs w:val="19"/>
          <w:lang w:val="en-US" w:eastAsia="en-US"/>
        </w:rPr>
        <w:t xml:space="preserve">In response: the </w:t>
      </w:r>
      <w:proofErr w:type="gramStart"/>
      <w:r w:rsidRPr="00567318">
        <w:rPr>
          <w:rFonts w:eastAsiaTheme="minorHAnsi" w:cstheme="minorHAnsi"/>
          <w:color w:val="000000"/>
          <w:sz w:val="22"/>
          <w:szCs w:val="19"/>
          <w:lang w:val="en-US" w:eastAsia="en-US"/>
        </w:rPr>
        <w:t>api</w:t>
      </w:r>
      <w:proofErr w:type="gramEnd"/>
      <w:r w:rsidRPr="00567318">
        <w:rPr>
          <w:rFonts w:eastAsiaTheme="minorHAnsi" w:cstheme="minorHAnsi"/>
          <w:color w:val="000000"/>
          <w:sz w:val="22"/>
          <w:szCs w:val="19"/>
          <w:lang w:val="en-US" w:eastAsia="en-US"/>
        </w:rPr>
        <w:t xml:space="preserve"> can return the following http status codes</w:t>
      </w:r>
    </w:p>
    <w:p w14:paraId="16DD435D" w14:textId="433FE1E3" w:rsidR="00166917" w:rsidRPr="00567318" w:rsidRDefault="00166917" w:rsidP="00166917">
      <w:pPr>
        <w:spacing w:after="160"/>
        <w:rPr>
          <w:rFonts w:eastAsiaTheme="minorHAnsi" w:cstheme="minorHAnsi"/>
          <w:color w:val="000000"/>
          <w:sz w:val="22"/>
          <w:szCs w:val="19"/>
          <w:lang w:val="en-US" w:eastAsia="en-US"/>
        </w:rPr>
      </w:pPr>
      <w:r w:rsidRPr="00567318">
        <w:rPr>
          <w:rFonts w:eastAsiaTheme="minorHAnsi" w:cstheme="minorHAnsi"/>
          <w:color w:val="000000"/>
          <w:sz w:val="22"/>
          <w:szCs w:val="19"/>
          <w:lang w:val="en-US" w:eastAsia="en-US"/>
        </w:rPr>
        <w:t xml:space="preserve">                     • 200 OK - request completed successfully</w:t>
      </w:r>
    </w:p>
    <w:p w14:paraId="416DF1CB" w14:textId="04C99C48" w:rsidR="00166917" w:rsidRPr="00567318" w:rsidRDefault="00166917" w:rsidP="00166917">
      <w:pPr>
        <w:spacing w:after="160"/>
        <w:rPr>
          <w:rFonts w:eastAsiaTheme="minorHAnsi" w:cstheme="minorHAnsi"/>
          <w:color w:val="000000"/>
          <w:sz w:val="22"/>
          <w:szCs w:val="19"/>
          <w:lang w:val="en-US" w:eastAsia="en-US"/>
        </w:rPr>
      </w:pPr>
      <w:r w:rsidRPr="00567318">
        <w:rPr>
          <w:rFonts w:eastAsiaTheme="minorHAnsi" w:cstheme="minorHAnsi"/>
          <w:color w:val="000000"/>
          <w:sz w:val="22"/>
          <w:szCs w:val="19"/>
          <w:lang w:val="en-US" w:eastAsia="en-US"/>
        </w:rPr>
        <w:t xml:space="preserve">                     • 401 Unauthorized - the client certificate did not pass verification</w:t>
      </w:r>
    </w:p>
    <w:p w14:paraId="7B7A9DEF" w14:textId="6E8D73B1" w:rsidR="005F3B03" w:rsidRPr="00567318" w:rsidRDefault="00166917" w:rsidP="00166917">
      <w:pPr>
        <w:spacing w:after="160"/>
        <w:rPr>
          <w:rFonts w:eastAsiaTheme="minorHAnsi" w:cstheme="minorHAnsi"/>
          <w:color w:val="000000"/>
          <w:sz w:val="22"/>
          <w:szCs w:val="19"/>
          <w:lang w:val="en-US" w:eastAsia="en-US"/>
        </w:rPr>
      </w:pPr>
      <w:r w:rsidRPr="00567318">
        <w:rPr>
          <w:rFonts w:eastAsiaTheme="minorHAnsi" w:cstheme="minorHAnsi"/>
          <w:color w:val="000000"/>
          <w:sz w:val="22"/>
          <w:szCs w:val="19"/>
          <w:lang w:val="en-US" w:eastAsia="en-US"/>
        </w:rPr>
        <w:t xml:space="preserve">                     • 400 Bad Request - the data has an incorrect format or the signature did not pass verification, the response body is clause 2.4.2</w:t>
      </w:r>
    </w:p>
    <w:p w14:paraId="5834DEAA" w14:textId="77777777" w:rsidR="00166917" w:rsidRPr="00567318" w:rsidRDefault="00166917" w:rsidP="00166917">
      <w:pPr>
        <w:spacing w:after="160"/>
        <w:rPr>
          <w:rFonts w:ascii="Consolas" w:eastAsiaTheme="minorHAnsi" w:hAnsi="Consolas" w:cs="Consolas"/>
          <w:color w:val="000000"/>
          <w:sz w:val="18"/>
          <w:szCs w:val="19"/>
          <w:lang w:val="en-US" w:eastAsia="en-US"/>
        </w:rPr>
      </w:pPr>
    </w:p>
    <w:p w14:paraId="2A09CD4A" w14:textId="778CBEC2" w:rsidR="005F3B03" w:rsidRPr="00567318" w:rsidRDefault="00166917" w:rsidP="00166917">
      <w:pPr>
        <w:pStyle w:val="3"/>
        <w:rPr>
          <w:rFonts w:eastAsiaTheme="minorHAnsi"/>
          <w:lang w:val="en-US" w:eastAsia="en-US"/>
        </w:rPr>
      </w:pPr>
      <w:bookmarkStart w:id="447" w:name="_2.6.2_Response_body"/>
      <w:bookmarkEnd w:id="447"/>
      <w:r w:rsidRPr="00567318">
        <w:rPr>
          <w:rFonts w:eastAsiaTheme="minorHAnsi"/>
          <w:lang w:val="en-US" w:eastAsia="en-US"/>
        </w:rPr>
        <w:t>2.6.2 Response body with request processing errors</w:t>
      </w:r>
    </w:p>
    <w:p w14:paraId="55156646" w14:textId="77777777" w:rsidR="005F3B03" w:rsidRPr="00567318" w:rsidRDefault="005F3B03" w:rsidP="006F0FD4">
      <w:pPr>
        <w:spacing w:after="160" w:line="259" w:lineRule="auto"/>
        <w:rPr>
          <w:rFonts w:ascii="Consolas" w:eastAsiaTheme="minorHAnsi" w:hAnsi="Consolas" w:cs="Consolas"/>
          <w:color w:val="000000"/>
          <w:sz w:val="18"/>
          <w:szCs w:val="19"/>
          <w:lang w:val="en-US" w:eastAsia="en-US"/>
        </w:rPr>
      </w:pPr>
    </w:p>
    <w:tbl>
      <w:tblPr>
        <w:tblStyle w:val="a5"/>
        <w:tblW w:w="0" w:type="auto"/>
        <w:tblLook w:val="04A0" w:firstRow="1" w:lastRow="0" w:firstColumn="1" w:lastColumn="0" w:noHBand="0" w:noVBand="1"/>
      </w:tblPr>
      <w:tblGrid>
        <w:gridCol w:w="3587"/>
        <w:gridCol w:w="3588"/>
        <w:gridCol w:w="3588"/>
      </w:tblGrid>
      <w:tr w:rsidR="00166917" w:rsidRPr="00567318" w14:paraId="23D38F94" w14:textId="77777777" w:rsidTr="00166917">
        <w:tc>
          <w:tcPr>
            <w:tcW w:w="3587" w:type="dxa"/>
          </w:tcPr>
          <w:p w14:paraId="78C5F5EF" w14:textId="1489C442" w:rsidR="00166917" w:rsidRPr="00567318" w:rsidRDefault="00166917" w:rsidP="006F0FD4">
            <w:pPr>
              <w:spacing w:after="160" w:line="259" w:lineRule="auto"/>
              <w:rPr>
                <w:rFonts w:eastAsiaTheme="minorHAnsi" w:cstheme="minorHAnsi"/>
                <w:color w:val="000000"/>
                <w:sz w:val="18"/>
                <w:szCs w:val="19"/>
                <w:lang w:val="en-US" w:eastAsia="en-US"/>
              </w:rPr>
            </w:pPr>
            <w:r w:rsidRPr="00567318">
              <w:rPr>
                <w:rFonts w:eastAsiaTheme="minorHAnsi" w:cstheme="minorHAnsi"/>
                <w:color w:val="000000"/>
                <w:sz w:val="22"/>
                <w:szCs w:val="19"/>
                <w:lang w:val="en-US" w:eastAsia="en-US"/>
              </w:rPr>
              <w:t>errors</w:t>
            </w:r>
          </w:p>
        </w:tc>
        <w:tc>
          <w:tcPr>
            <w:tcW w:w="3588" w:type="dxa"/>
          </w:tcPr>
          <w:p w14:paraId="5D78C417" w14:textId="200435FF" w:rsidR="00166917" w:rsidRPr="00567318" w:rsidRDefault="00166917" w:rsidP="006F0FD4">
            <w:pPr>
              <w:spacing w:after="160" w:line="259" w:lineRule="auto"/>
              <w:rPr>
                <w:rFonts w:eastAsiaTheme="minorHAnsi" w:cstheme="minorHAnsi"/>
                <w:color w:val="000000"/>
                <w:sz w:val="22"/>
                <w:szCs w:val="19"/>
                <w:lang w:val="en-US" w:eastAsia="en-US"/>
              </w:rPr>
            </w:pPr>
            <w:r w:rsidRPr="00567318">
              <w:rPr>
                <w:rFonts w:eastAsiaTheme="minorHAnsi" w:cstheme="minorHAnsi"/>
                <w:color w:val="000000"/>
                <w:sz w:val="22"/>
                <w:szCs w:val="19"/>
                <w:lang w:val="en-US" w:eastAsia="en-US"/>
              </w:rPr>
              <w:t>Array of request processing errors</w:t>
            </w:r>
          </w:p>
        </w:tc>
        <w:tc>
          <w:tcPr>
            <w:tcW w:w="3588" w:type="dxa"/>
          </w:tcPr>
          <w:p w14:paraId="7D078057" w14:textId="1F3D49B7" w:rsidR="00166917" w:rsidRPr="00567318" w:rsidRDefault="00166917" w:rsidP="006F0FD4">
            <w:pPr>
              <w:spacing w:after="160" w:line="259" w:lineRule="auto"/>
              <w:rPr>
                <w:rFonts w:eastAsiaTheme="minorHAnsi" w:cstheme="minorHAnsi"/>
                <w:color w:val="000000"/>
                <w:sz w:val="18"/>
                <w:szCs w:val="19"/>
                <w:lang w:val="en-US" w:eastAsia="en-US"/>
              </w:rPr>
            </w:pPr>
            <w:r w:rsidRPr="00567318">
              <w:rPr>
                <w:rFonts w:eastAsiaTheme="minorHAnsi" w:cstheme="minorHAnsi"/>
                <w:color w:val="000000"/>
                <w:sz w:val="22"/>
                <w:szCs w:val="19"/>
                <w:lang w:val="en-US" w:eastAsia="en-US"/>
              </w:rPr>
              <w:t>Array of strings</w:t>
            </w:r>
          </w:p>
        </w:tc>
      </w:tr>
    </w:tbl>
    <w:p w14:paraId="310175D4" w14:textId="77777777" w:rsidR="005F3B03" w:rsidRPr="00567318" w:rsidRDefault="005F3B03" w:rsidP="006F0FD4">
      <w:pPr>
        <w:spacing w:after="160" w:line="259" w:lineRule="auto"/>
        <w:rPr>
          <w:rFonts w:eastAsiaTheme="minorHAnsi" w:cstheme="minorHAnsi"/>
          <w:color w:val="000000"/>
          <w:sz w:val="22"/>
          <w:szCs w:val="19"/>
          <w:lang w:val="en-US" w:eastAsia="en-US"/>
        </w:rPr>
      </w:pPr>
    </w:p>
    <w:p w14:paraId="20121D29" w14:textId="418BAFD0" w:rsidR="005F3B03" w:rsidRPr="00567318" w:rsidRDefault="00166917" w:rsidP="006F0FD4">
      <w:pPr>
        <w:spacing w:after="160" w:line="259" w:lineRule="auto"/>
        <w:rPr>
          <w:rFonts w:eastAsiaTheme="minorHAnsi" w:cstheme="minorHAnsi"/>
          <w:color w:val="000000"/>
          <w:sz w:val="22"/>
          <w:szCs w:val="19"/>
          <w:lang w:val="en-US" w:eastAsia="en-US"/>
        </w:rPr>
      </w:pPr>
      <w:r w:rsidRPr="00567318">
        <w:rPr>
          <w:rFonts w:eastAsiaTheme="minorHAnsi" w:cstheme="minorHAnsi"/>
          <w:color w:val="000000"/>
          <w:sz w:val="22"/>
          <w:szCs w:val="19"/>
          <w:lang w:val="en-US" w:eastAsia="en-US"/>
        </w:rPr>
        <w:t>Request example:</w:t>
      </w:r>
    </w:p>
    <w:p w14:paraId="5F0C7437" w14:textId="77777777" w:rsidR="004E637F" w:rsidRPr="007973EC" w:rsidRDefault="004E637F" w:rsidP="004E637F">
      <w:pPr>
        <w:pStyle w:val="HTML"/>
        <w:shd w:val="clear" w:color="auto" w:fill="333333"/>
        <w:rPr>
          <w:rFonts w:ascii="Consolas" w:hAnsi="Consolas" w:cs="Consolas"/>
          <w:color w:val="DFDFBF"/>
          <w:sz w:val="18"/>
          <w:szCs w:val="18"/>
          <w:lang w:val="en-US"/>
        </w:rPr>
      </w:pPr>
      <w:r w:rsidRPr="007973EC">
        <w:rPr>
          <w:rFonts w:ascii="Consolas" w:hAnsi="Consolas" w:cs="Consolas"/>
          <w:color w:val="DFDFBF"/>
          <w:sz w:val="18"/>
          <w:szCs w:val="18"/>
          <w:lang w:val="en-US"/>
        </w:rPr>
        <w:t>{</w:t>
      </w:r>
    </w:p>
    <w:p w14:paraId="7BD34422" w14:textId="77777777" w:rsidR="004E637F" w:rsidRDefault="004E637F" w:rsidP="004E637F">
      <w:pPr>
        <w:pStyle w:val="HTML"/>
        <w:shd w:val="clear" w:color="auto" w:fill="333333"/>
        <w:rPr>
          <w:rFonts w:ascii="Consolas" w:hAnsi="Consolas" w:cs="Consolas"/>
          <w:color w:val="DFDFBF"/>
          <w:sz w:val="18"/>
          <w:szCs w:val="18"/>
        </w:rPr>
      </w:pPr>
      <w:r w:rsidRPr="007973EC">
        <w:rPr>
          <w:rFonts w:ascii="Consolas" w:hAnsi="Consolas" w:cs="Consolas"/>
          <w:color w:val="DFDFBF"/>
          <w:sz w:val="18"/>
          <w:szCs w:val="18"/>
          <w:lang w:val="en-US"/>
        </w:rPr>
        <w:t>  </w:t>
      </w:r>
      <w:r>
        <w:rPr>
          <w:rFonts w:ascii="Consolas" w:hAnsi="Consolas" w:cs="Consolas"/>
          <w:color w:val="8ACCCF"/>
          <w:sz w:val="18"/>
          <w:szCs w:val="18"/>
        </w:rPr>
        <w:t>"inn"</w:t>
      </w:r>
      <w:r>
        <w:rPr>
          <w:rFonts w:ascii="Consolas" w:hAnsi="Consolas" w:cs="Consolas"/>
          <w:color w:val="DFDFBF"/>
          <w:sz w:val="18"/>
          <w:szCs w:val="18"/>
        </w:rPr>
        <w:t>: </w:t>
      </w:r>
      <w:r>
        <w:rPr>
          <w:rFonts w:ascii="Consolas" w:hAnsi="Consolas" w:cs="Consolas"/>
          <w:color w:val="DFAF8F"/>
          <w:sz w:val="18"/>
          <w:szCs w:val="18"/>
        </w:rPr>
        <w:t>"123456789012"</w:t>
      </w:r>
      <w:r>
        <w:rPr>
          <w:rFonts w:ascii="Consolas" w:hAnsi="Consolas" w:cs="Consolas"/>
          <w:color w:val="DFDFBF"/>
          <w:sz w:val="18"/>
          <w:szCs w:val="18"/>
        </w:rPr>
        <w:t>,</w:t>
      </w:r>
    </w:p>
    <w:p w14:paraId="72E9CA9A" w14:textId="77777777" w:rsidR="004E637F" w:rsidRDefault="004E637F" w:rsidP="004E637F">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r>
        <w:rPr>
          <w:rFonts w:ascii="Consolas" w:hAnsi="Consolas" w:cs="Consolas"/>
          <w:color w:val="8ACCCF"/>
          <w:sz w:val="18"/>
          <w:szCs w:val="18"/>
        </w:rPr>
        <w:t>"group"</w:t>
      </w:r>
      <w:r>
        <w:rPr>
          <w:rFonts w:ascii="Consolas" w:hAnsi="Consolas" w:cs="Consolas"/>
          <w:color w:val="DFDFBF"/>
          <w:sz w:val="18"/>
          <w:szCs w:val="18"/>
        </w:rPr>
        <w:t>: </w:t>
      </w:r>
      <w:r>
        <w:rPr>
          <w:rFonts w:ascii="Consolas" w:hAnsi="Consolas" w:cs="Consolas"/>
          <w:color w:val="DFAF8F"/>
          <w:sz w:val="18"/>
          <w:szCs w:val="18"/>
        </w:rPr>
        <w:t>"Main"</w:t>
      </w:r>
      <w:r>
        <w:rPr>
          <w:rFonts w:ascii="Consolas" w:hAnsi="Consolas" w:cs="Consolas"/>
          <w:color w:val="DFDFBF"/>
          <w:sz w:val="18"/>
          <w:szCs w:val="18"/>
        </w:rPr>
        <w:t>,</w:t>
      </w:r>
    </w:p>
    <w:p w14:paraId="0E0E78B3" w14:textId="77777777" w:rsidR="004E637F" w:rsidRPr="00E367AB" w:rsidRDefault="004E637F" w:rsidP="004E637F">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r>
        <w:rPr>
          <w:rFonts w:ascii="Consolas" w:hAnsi="Consolas" w:cs="Consolas"/>
          <w:color w:val="8ACCCF"/>
          <w:sz w:val="18"/>
          <w:szCs w:val="18"/>
        </w:rPr>
        <w:t>"</w:t>
      </w:r>
      <w:r>
        <w:rPr>
          <w:rFonts w:ascii="Consolas" w:hAnsi="Consolas" w:cs="Consolas"/>
          <w:color w:val="8ACCCF"/>
          <w:sz w:val="18"/>
          <w:szCs w:val="18"/>
          <w:lang w:val="en-US"/>
        </w:rPr>
        <w:t>key</w:t>
      </w:r>
      <w:r>
        <w:rPr>
          <w:rFonts w:ascii="Consolas" w:hAnsi="Consolas" w:cs="Consolas"/>
          <w:color w:val="8ACCCF"/>
          <w:sz w:val="18"/>
          <w:szCs w:val="18"/>
        </w:rPr>
        <w:t>"</w:t>
      </w:r>
      <w:r>
        <w:rPr>
          <w:rFonts w:ascii="Consolas" w:hAnsi="Consolas" w:cs="Consolas"/>
          <w:color w:val="DFDFBF"/>
          <w:sz w:val="18"/>
          <w:szCs w:val="18"/>
        </w:rPr>
        <w:t>: </w:t>
      </w:r>
      <w:r>
        <w:rPr>
          <w:rFonts w:ascii="Consolas" w:hAnsi="Consolas" w:cs="Consolas"/>
          <w:color w:val="DFAF8F"/>
          <w:sz w:val="18"/>
          <w:szCs w:val="18"/>
        </w:rPr>
        <w:t>"</w:t>
      </w:r>
      <w:r>
        <w:rPr>
          <w:rFonts w:ascii="Consolas" w:hAnsi="Consolas" w:cs="Consolas"/>
          <w:color w:val="DFAF8F"/>
          <w:sz w:val="18"/>
          <w:szCs w:val="18"/>
          <w:lang w:val="en-US"/>
        </w:rPr>
        <w:t>666</w:t>
      </w:r>
      <w:r>
        <w:rPr>
          <w:rFonts w:ascii="Consolas" w:hAnsi="Consolas" w:cs="Consolas"/>
          <w:color w:val="DFAF8F"/>
          <w:sz w:val="18"/>
          <w:szCs w:val="18"/>
        </w:rPr>
        <w:t>"</w:t>
      </w:r>
    </w:p>
    <w:p w14:paraId="5C391D27" w14:textId="77777777" w:rsidR="004E637F" w:rsidRPr="009D1FE4" w:rsidRDefault="004E637F" w:rsidP="004E637F">
      <w:pPr>
        <w:pStyle w:val="HTML"/>
        <w:shd w:val="clear" w:color="auto" w:fill="333333"/>
        <w:rPr>
          <w:rFonts w:ascii="Consolas" w:hAnsi="Consolas" w:cs="Consolas"/>
          <w:color w:val="DFDFBF"/>
          <w:sz w:val="18"/>
          <w:szCs w:val="18"/>
        </w:rPr>
      </w:pPr>
      <w:r w:rsidRPr="009D1FE4">
        <w:rPr>
          <w:rFonts w:ascii="Consolas" w:hAnsi="Consolas" w:cs="Consolas"/>
          <w:color w:val="DFDFBF"/>
          <w:sz w:val="18"/>
          <w:szCs w:val="18"/>
        </w:rPr>
        <w:t>}</w:t>
      </w:r>
    </w:p>
    <w:p w14:paraId="26E48AEB" w14:textId="77777777" w:rsidR="00166917" w:rsidRPr="00567318" w:rsidRDefault="00166917" w:rsidP="006F0FD4">
      <w:pPr>
        <w:spacing w:after="160" w:line="259" w:lineRule="auto"/>
        <w:rPr>
          <w:rFonts w:eastAsiaTheme="minorHAnsi" w:cstheme="minorHAnsi"/>
          <w:color w:val="000000"/>
          <w:sz w:val="22"/>
          <w:szCs w:val="19"/>
          <w:lang w:val="en-US" w:eastAsia="en-US"/>
        </w:rPr>
      </w:pPr>
    </w:p>
    <w:p w14:paraId="71BD10C4" w14:textId="19F739AD" w:rsidR="00166917" w:rsidRPr="00567318" w:rsidRDefault="00166917" w:rsidP="006F0FD4">
      <w:pPr>
        <w:spacing w:after="160" w:line="259" w:lineRule="auto"/>
        <w:rPr>
          <w:rFonts w:eastAsiaTheme="minorHAnsi" w:cstheme="minorHAnsi"/>
          <w:color w:val="000000"/>
          <w:sz w:val="22"/>
          <w:szCs w:val="19"/>
          <w:lang w:val="en-US" w:eastAsia="en-US"/>
        </w:rPr>
      </w:pPr>
      <w:r w:rsidRPr="00567318">
        <w:rPr>
          <w:rFonts w:eastAsiaTheme="minorHAnsi" w:cstheme="minorHAnsi"/>
          <w:color w:val="000000"/>
          <w:sz w:val="22"/>
          <w:szCs w:val="19"/>
          <w:lang w:val="en-US" w:eastAsia="en-US"/>
        </w:rPr>
        <w:t>An example of an error response:</w:t>
      </w:r>
    </w:p>
    <w:p w14:paraId="606764F4" w14:textId="77777777" w:rsidR="004E637F" w:rsidRDefault="004E637F" w:rsidP="004E637F">
      <w:pPr>
        <w:pStyle w:val="HTML"/>
        <w:shd w:val="clear" w:color="auto" w:fill="333333"/>
        <w:rPr>
          <w:rFonts w:ascii="Consolas" w:hAnsi="Consolas" w:cs="Consolas"/>
          <w:color w:val="DFDFBF"/>
          <w:sz w:val="18"/>
          <w:szCs w:val="18"/>
        </w:rPr>
      </w:pPr>
      <w:r>
        <w:rPr>
          <w:rFonts w:ascii="Consolas" w:hAnsi="Consolas" w:cs="Consolas"/>
          <w:color w:val="DFDFBF"/>
          <w:sz w:val="18"/>
          <w:szCs w:val="18"/>
        </w:rPr>
        <w:t>{</w:t>
      </w:r>
    </w:p>
    <w:p w14:paraId="7998D0AF" w14:textId="77777777" w:rsidR="004E637F" w:rsidRDefault="004E637F" w:rsidP="004E637F">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r>
        <w:rPr>
          <w:rFonts w:ascii="Consolas" w:hAnsi="Consolas" w:cs="Consolas"/>
          <w:color w:val="8ACCCF"/>
          <w:sz w:val="18"/>
          <w:szCs w:val="18"/>
        </w:rPr>
        <w:t>"errors"</w:t>
      </w:r>
      <w:r>
        <w:rPr>
          <w:rFonts w:ascii="Consolas" w:hAnsi="Consolas" w:cs="Consolas"/>
          <w:color w:val="DFDFBF"/>
          <w:sz w:val="18"/>
          <w:szCs w:val="18"/>
        </w:rPr>
        <w:t>: [</w:t>
      </w:r>
    </w:p>
    <w:p w14:paraId="768AC6ED" w14:textId="77777777" w:rsidR="004E637F" w:rsidRDefault="004E637F" w:rsidP="004E637F">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r>
        <w:rPr>
          <w:rFonts w:ascii="Consolas" w:hAnsi="Consolas" w:cs="Consolas"/>
          <w:color w:val="DFAF8F"/>
          <w:sz w:val="18"/>
          <w:szCs w:val="18"/>
        </w:rPr>
        <w:t>"Подпись не прошла проверку"</w:t>
      </w:r>
    </w:p>
    <w:p w14:paraId="44FE6DF4" w14:textId="77777777" w:rsidR="004E637F" w:rsidRDefault="004E637F" w:rsidP="004E637F">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p>
    <w:p w14:paraId="3C6C50D4" w14:textId="6FCD0D38" w:rsidR="00166917" w:rsidRPr="00567318" w:rsidRDefault="004E637F" w:rsidP="004E637F">
      <w:pPr>
        <w:spacing w:after="160" w:line="259" w:lineRule="auto"/>
        <w:rPr>
          <w:rFonts w:eastAsiaTheme="minorHAnsi" w:cstheme="minorHAnsi"/>
          <w:b/>
          <w:color w:val="000000"/>
          <w:sz w:val="22"/>
          <w:szCs w:val="19"/>
          <w:lang w:val="en-US" w:eastAsia="en-US"/>
        </w:rPr>
      </w:pPr>
      <w:r>
        <w:rPr>
          <w:rFonts w:ascii="Consolas" w:hAnsi="Consolas" w:cs="Consolas"/>
          <w:color w:val="DFDFBF"/>
          <w:sz w:val="18"/>
          <w:szCs w:val="18"/>
        </w:rPr>
        <w:t>}</w:t>
      </w:r>
      <w:ins w:id="448" w:author="notfound.inc@outlook.com" w:date="2021-07-26T14:50:00Z">
        <w:r w:rsidR="00166917" w:rsidRPr="00567318">
          <w:rPr>
            <w:sz w:val="22"/>
            <w:lang w:val="en-US"/>
          </w:rPr>
          <w:br w:type="page"/>
        </w:r>
      </w:ins>
    </w:p>
    <w:p w14:paraId="71F56AE2" w14:textId="748EDE3B" w:rsidR="005F3B03" w:rsidRPr="00567318" w:rsidRDefault="00AE4196" w:rsidP="00AE4196">
      <w:pPr>
        <w:pStyle w:val="3"/>
        <w:rPr>
          <w:rFonts w:eastAsiaTheme="minorHAnsi"/>
          <w:lang w:val="en-US" w:eastAsia="en-US"/>
        </w:rPr>
      </w:pPr>
      <w:bookmarkStart w:id="449" w:name="_2.7_Creating_a"/>
      <w:bookmarkEnd w:id="449"/>
      <w:r w:rsidRPr="00567318">
        <w:rPr>
          <w:rFonts w:eastAsiaTheme="minorHAnsi"/>
          <w:lang w:val="en-US" w:eastAsia="en-US"/>
        </w:rPr>
        <w:lastRenderedPageBreak/>
        <w:t>2.7 Creating a check for FFD correction 1.2</w:t>
      </w:r>
    </w:p>
    <w:p w14:paraId="0A3752A8" w14:textId="77777777" w:rsidR="00AE4196" w:rsidRPr="00567318" w:rsidRDefault="00AE4196" w:rsidP="00AE4196">
      <w:pPr>
        <w:rPr>
          <w:sz w:val="22"/>
          <w:lang w:val="en-US" w:eastAsia="en-US"/>
        </w:rPr>
      </w:pPr>
    </w:p>
    <w:p w14:paraId="3E4AC1B0" w14:textId="69F0E49E" w:rsidR="00AE4196" w:rsidRPr="00567318" w:rsidRDefault="00AE4196" w:rsidP="00AE4196">
      <w:pPr>
        <w:rPr>
          <w:sz w:val="22"/>
          <w:lang w:val="en-US" w:eastAsia="en-US"/>
        </w:rPr>
      </w:pPr>
      <w:r w:rsidRPr="00567318">
        <w:rPr>
          <w:sz w:val="22"/>
          <w:lang w:val="en-US" w:eastAsia="en-US"/>
        </w:rPr>
        <w:t xml:space="preserve">Request: POST / </w:t>
      </w:r>
      <w:proofErr w:type="gramStart"/>
      <w:r w:rsidRPr="00567318">
        <w:rPr>
          <w:sz w:val="22"/>
          <w:lang w:val="en-US" w:eastAsia="en-US"/>
        </w:rPr>
        <w:t>api</w:t>
      </w:r>
      <w:proofErr w:type="gramEnd"/>
      <w:r w:rsidRPr="00567318">
        <w:rPr>
          <w:sz w:val="22"/>
          <w:lang w:val="en-US" w:eastAsia="en-US"/>
        </w:rPr>
        <w:t xml:space="preserve"> / v2 / correction12 /</w:t>
      </w:r>
    </w:p>
    <w:p w14:paraId="597F784F" w14:textId="77777777" w:rsidR="00AE4196" w:rsidRPr="00567318" w:rsidRDefault="00AE4196" w:rsidP="00AE4196">
      <w:pPr>
        <w:rPr>
          <w:sz w:val="22"/>
          <w:lang w:val="en-US" w:eastAsia="en-US"/>
        </w:rPr>
      </w:pPr>
    </w:p>
    <w:p w14:paraId="3422C74B" w14:textId="35444BAF" w:rsidR="00AE4196" w:rsidRPr="00567318" w:rsidRDefault="00AE4196" w:rsidP="00AE4196">
      <w:pPr>
        <w:pStyle w:val="3"/>
        <w:rPr>
          <w:rFonts w:eastAsiaTheme="minorHAnsi"/>
          <w:sz w:val="28"/>
          <w:lang w:val="en-US" w:eastAsia="en-US"/>
        </w:rPr>
      </w:pPr>
      <w:bookmarkStart w:id="450" w:name="_2.7.1_Request_body"/>
      <w:bookmarkEnd w:id="450"/>
      <w:r w:rsidRPr="00567318">
        <w:rPr>
          <w:rFonts w:eastAsiaTheme="minorHAnsi"/>
          <w:sz w:val="28"/>
          <w:lang w:val="en-US" w:eastAsia="en-US"/>
        </w:rPr>
        <w:t>2.7.1 Request body</w:t>
      </w:r>
    </w:p>
    <w:p w14:paraId="18183E56" w14:textId="77777777" w:rsidR="00AE4196" w:rsidRPr="00567318" w:rsidRDefault="00AE4196" w:rsidP="00AE4196">
      <w:pPr>
        <w:rPr>
          <w:sz w:val="22"/>
          <w:lang w:val="en-US" w:eastAsia="en-US"/>
        </w:rPr>
      </w:pPr>
    </w:p>
    <w:tbl>
      <w:tblPr>
        <w:tblStyle w:val="a5"/>
        <w:tblW w:w="0" w:type="auto"/>
        <w:tblLook w:val="04A0" w:firstRow="1" w:lastRow="0" w:firstColumn="1" w:lastColumn="0" w:noHBand="0" w:noVBand="1"/>
      </w:tblPr>
      <w:tblGrid>
        <w:gridCol w:w="2377"/>
        <w:gridCol w:w="5009"/>
        <w:gridCol w:w="3377"/>
      </w:tblGrid>
      <w:tr w:rsidR="00AE4196" w:rsidRPr="00567318" w14:paraId="52B46F03" w14:textId="77777777" w:rsidTr="00AE4196">
        <w:tc>
          <w:tcPr>
            <w:tcW w:w="2544" w:type="dxa"/>
          </w:tcPr>
          <w:p w14:paraId="337E5E48" w14:textId="0BB111D7" w:rsidR="00AE4196" w:rsidRPr="00567318" w:rsidRDefault="00AE4196" w:rsidP="00AE4196">
            <w:pPr>
              <w:rPr>
                <w:sz w:val="22"/>
                <w:lang w:val="en-US" w:eastAsia="en-US"/>
              </w:rPr>
            </w:pPr>
            <w:ins w:id="451" w:author="notfound.inc@outlook.com" w:date="2021-07-26T14:50:00Z">
              <w:r w:rsidRPr="00567318">
                <w:rPr>
                  <w:rFonts w:cs="Arial"/>
                  <w:sz w:val="22"/>
                  <w:lang w:val="en-US"/>
                </w:rPr>
                <w:t>id</w:t>
              </w:r>
            </w:ins>
          </w:p>
        </w:tc>
        <w:tc>
          <w:tcPr>
            <w:tcW w:w="8218" w:type="dxa"/>
          </w:tcPr>
          <w:p w14:paraId="111F1F41" w14:textId="3FA489A2" w:rsidR="00AE4196" w:rsidRPr="00567318" w:rsidRDefault="00AE4196" w:rsidP="00AE4196">
            <w:pPr>
              <w:rPr>
                <w:sz w:val="22"/>
                <w:lang w:val="en-US" w:eastAsia="en-US"/>
              </w:rPr>
            </w:pPr>
            <w:r w:rsidRPr="00567318">
              <w:rPr>
                <w:sz w:val="22"/>
                <w:lang w:val="en-US" w:eastAsia="en-US"/>
              </w:rPr>
              <w:t>Document ID</w:t>
            </w:r>
          </w:p>
        </w:tc>
        <w:tc>
          <w:tcPr>
            <w:tcW w:w="5382" w:type="dxa"/>
          </w:tcPr>
          <w:p w14:paraId="71FEB00A" w14:textId="7D23AC78" w:rsidR="00AE4196" w:rsidRPr="00567318" w:rsidRDefault="00AE4196" w:rsidP="00AE4196">
            <w:pPr>
              <w:rPr>
                <w:sz w:val="22"/>
                <w:lang w:val="en-US" w:eastAsia="en-US"/>
              </w:rPr>
            </w:pPr>
            <w:r w:rsidRPr="00567318">
              <w:rPr>
                <w:sz w:val="22"/>
                <w:lang w:val="en-US"/>
              </w:rPr>
              <w:t>String from 1 to 64 characters. This parameter is required.</w:t>
            </w:r>
          </w:p>
        </w:tc>
      </w:tr>
      <w:tr w:rsidR="00AE4196" w:rsidRPr="00567318" w14:paraId="7C2D28B2" w14:textId="77777777" w:rsidTr="00AE4196">
        <w:tc>
          <w:tcPr>
            <w:tcW w:w="2544" w:type="dxa"/>
          </w:tcPr>
          <w:p w14:paraId="4D491376" w14:textId="230613DD" w:rsidR="00AE4196" w:rsidRPr="00567318" w:rsidRDefault="00AE4196" w:rsidP="00AE4196">
            <w:pPr>
              <w:rPr>
                <w:sz w:val="22"/>
                <w:lang w:val="en-US" w:eastAsia="en-US"/>
              </w:rPr>
            </w:pPr>
            <w:ins w:id="452" w:author="notfound.inc@outlook.com" w:date="2021-07-26T14:50:00Z">
              <w:r w:rsidRPr="00567318">
                <w:rPr>
                  <w:rFonts w:cs="Arial"/>
                  <w:sz w:val="22"/>
                  <w:lang w:val="en-US"/>
                </w:rPr>
                <w:t>inn</w:t>
              </w:r>
            </w:ins>
          </w:p>
        </w:tc>
        <w:tc>
          <w:tcPr>
            <w:tcW w:w="8218" w:type="dxa"/>
          </w:tcPr>
          <w:p w14:paraId="6F1397D6" w14:textId="12EE1622" w:rsidR="00AE4196" w:rsidRPr="00567318" w:rsidRDefault="00AE4196" w:rsidP="00AE4196">
            <w:pPr>
              <w:rPr>
                <w:sz w:val="22"/>
                <w:lang w:val="en-US" w:eastAsia="en-US"/>
              </w:rPr>
            </w:pPr>
            <w:r w:rsidRPr="00567318">
              <w:rPr>
                <w:sz w:val="22"/>
                <w:lang w:val="en-US" w:eastAsia="en-US"/>
              </w:rPr>
              <w:t>INN of the organization for which the check is being issued</w:t>
            </w:r>
          </w:p>
        </w:tc>
        <w:tc>
          <w:tcPr>
            <w:tcW w:w="5382" w:type="dxa"/>
          </w:tcPr>
          <w:p w14:paraId="5DB4CD19" w14:textId="5C9C6AFB" w:rsidR="00AE4196" w:rsidRPr="00567318" w:rsidRDefault="00AE4196" w:rsidP="00AE4196">
            <w:pPr>
              <w:rPr>
                <w:sz w:val="22"/>
                <w:lang w:val="en-US" w:eastAsia="en-US"/>
              </w:rPr>
            </w:pPr>
            <w:r w:rsidRPr="00567318">
              <w:rPr>
                <w:sz w:val="22"/>
                <w:lang w:val="en-US"/>
              </w:rPr>
              <w:t xml:space="preserve">A string of 10 or 12 characters. </w:t>
            </w:r>
            <w:r w:rsidRPr="00567318">
              <w:rPr>
                <w:sz w:val="22"/>
              </w:rPr>
              <w:t>This parameter is required.</w:t>
            </w:r>
          </w:p>
        </w:tc>
      </w:tr>
      <w:tr w:rsidR="00AE4196" w:rsidRPr="00567318" w14:paraId="3937F2AB" w14:textId="77777777" w:rsidTr="00AE4196">
        <w:tc>
          <w:tcPr>
            <w:tcW w:w="2544" w:type="dxa"/>
          </w:tcPr>
          <w:p w14:paraId="49FBF9C4" w14:textId="3B34C5F3" w:rsidR="00AE4196" w:rsidRPr="00567318" w:rsidRDefault="00AE4196" w:rsidP="00AE4196">
            <w:pPr>
              <w:rPr>
                <w:sz w:val="22"/>
                <w:lang w:val="en-US" w:eastAsia="en-US"/>
              </w:rPr>
            </w:pPr>
            <w:ins w:id="453" w:author="notfound.inc@outlook.com" w:date="2021-07-26T14:50:00Z">
              <w:r w:rsidRPr="00567318">
                <w:rPr>
                  <w:rFonts w:cs="Arial"/>
                  <w:sz w:val="22"/>
                  <w:lang w:val="en-US"/>
                </w:rPr>
                <w:t>group</w:t>
              </w:r>
            </w:ins>
          </w:p>
        </w:tc>
        <w:tc>
          <w:tcPr>
            <w:tcW w:w="8218" w:type="dxa"/>
          </w:tcPr>
          <w:p w14:paraId="6B7F3517" w14:textId="41B50260" w:rsidR="00AE4196" w:rsidRPr="00567318" w:rsidRDefault="00AE4196" w:rsidP="00AE4196">
            <w:pPr>
              <w:rPr>
                <w:sz w:val="22"/>
                <w:lang w:val="en-US" w:eastAsia="en-US"/>
              </w:rPr>
            </w:pPr>
            <w:r w:rsidRPr="00567318">
              <w:rPr>
                <w:sz w:val="22"/>
                <w:lang w:val="en-US" w:eastAsia="en-US"/>
              </w:rPr>
              <w:t>A group of devices with the help of which the check will be punched</w:t>
            </w:r>
          </w:p>
        </w:tc>
        <w:tc>
          <w:tcPr>
            <w:tcW w:w="5382" w:type="dxa"/>
          </w:tcPr>
          <w:p w14:paraId="0A249A16" w14:textId="77C114E5" w:rsidR="00AE4196" w:rsidRPr="00567318" w:rsidRDefault="00AE4196" w:rsidP="00AE4196">
            <w:pPr>
              <w:rPr>
                <w:sz w:val="22"/>
                <w:lang w:val="en-US" w:eastAsia="en-US"/>
              </w:rPr>
            </w:pPr>
            <w:r w:rsidRPr="00567318">
              <w:rPr>
                <w:sz w:val="22"/>
                <w:lang w:val="en-US"/>
              </w:rPr>
              <w:t>String from 1 to 32 characters or null</w:t>
            </w:r>
          </w:p>
        </w:tc>
      </w:tr>
      <w:tr w:rsidR="00AE4196" w:rsidRPr="00567318" w14:paraId="0397B631" w14:textId="77777777" w:rsidTr="00AE4196">
        <w:tc>
          <w:tcPr>
            <w:tcW w:w="2544" w:type="dxa"/>
          </w:tcPr>
          <w:p w14:paraId="20E020AE" w14:textId="729ACBBF" w:rsidR="00AE4196" w:rsidRPr="00567318" w:rsidRDefault="00AE4196" w:rsidP="00AE4196">
            <w:pPr>
              <w:rPr>
                <w:sz w:val="22"/>
                <w:lang w:val="en-US" w:eastAsia="en-US"/>
              </w:rPr>
            </w:pPr>
            <w:ins w:id="454" w:author="notfound.inc@outlook.com" w:date="2021-07-26T14:50:00Z">
              <w:r w:rsidRPr="00567318">
                <w:rPr>
                  <w:rFonts w:cs="Arial"/>
                  <w:sz w:val="22"/>
                  <w:lang w:val="en-US"/>
                </w:rPr>
                <w:t>content</w:t>
              </w:r>
            </w:ins>
          </w:p>
        </w:tc>
        <w:tc>
          <w:tcPr>
            <w:tcW w:w="8218" w:type="dxa"/>
          </w:tcPr>
          <w:p w14:paraId="32655833" w14:textId="36CAEF0A" w:rsidR="00AE4196" w:rsidRPr="00567318" w:rsidRDefault="00AE4196" w:rsidP="00AE4196">
            <w:pPr>
              <w:rPr>
                <w:sz w:val="22"/>
                <w:lang w:val="en-US" w:eastAsia="en-US"/>
              </w:rPr>
            </w:pPr>
            <w:r w:rsidRPr="00567318">
              <w:rPr>
                <w:sz w:val="22"/>
                <w:lang w:val="en-US" w:eastAsia="en-US"/>
              </w:rPr>
              <w:t>Document content</w:t>
            </w:r>
          </w:p>
        </w:tc>
        <w:tc>
          <w:tcPr>
            <w:tcW w:w="5382" w:type="dxa"/>
          </w:tcPr>
          <w:p w14:paraId="74F55A57" w14:textId="454B7CBE" w:rsidR="00AE4196" w:rsidRPr="00567318" w:rsidRDefault="00AE4196" w:rsidP="00AE4196">
            <w:pPr>
              <w:rPr>
                <w:sz w:val="22"/>
                <w:lang w:val="en-US" w:eastAsia="en-US"/>
              </w:rPr>
            </w:pPr>
            <w:r w:rsidRPr="00567318">
              <w:rPr>
                <w:sz w:val="22"/>
              </w:rPr>
              <w:t>Structure of clause 2.7.1.1</w:t>
            </w:r>
          </w:p>
        </w:tc>
      </w:tr>
      <w:tr w:rsidR="00AE4196" w:rsidRPr="00567318" w14:paraId="7B1F1F95" w14:textId="77777777" w:rsidTr="00AE4196">
        <w:tc>
          <w:tcPr>
            <w:tcW w:w="2544" w:type="dxa"/>
          </w:tcPr>
          <w:p w14:paraId="65B52C02" w14:textId="378761BD" w:rsidR="00AE4196" w:rsidRPr="00567318" w:rsidRDefault="00AE4196" w:rsidP="00AE4196">
            <w:pPr>
              <w:rPr>
                <w:sz w:val="22"/>
                <w:lang w:val="en-US" w:eastAsia="en-US"/>
              </w:rPr>
            </w:pPr>
            <w:ins w:id="455" w:author="notfound.inc@outlook.com" w:date="2021-07-26T14:50:00Z">
              <w:r w:rsidRPr="00567318">
                <w:rPr>
                  <w:rFonts w:cs="Arial"/>
                  <w:sz w:val="22"/>
                  <w:lang w:val="en-US"/>
                </w:rPr>
                <w:t>key</w:t>
              </w:r>
            </w:ins>
          </w:p>
        </w:tc>
        <w:tc>
          <w:tcPr>
            <w:tcW w:w="8218" w:type="dxa"/>
          </w:tcPr>
          <w:p w14:paraId="6E352F91" w14:textId="67264E89" w:rsidR="00AE4196" w:rsidRPr="00567318" w:rsidRDefault="00AE4196" w:rsidP="00AE4196">
            <w:pPr>
              <w:rPr>
                <w:sz w:val="22"/>
                <w:lang w:val="en-US" w:eastAsia="en-US"/>
              </w:rPr>
            </w:pPr>
            <w:r w:rsidRPr="00567318">
              <w:rPr>
                <w:sz w:val="22"/>
                <w:lang w:val="en-US" w:eastAsia="en-US"/>
              </w:rPr>
              <w:t>The name of the key to be used to verify the signature. For customers, their INN is used, for partners and paying agents a code with a mask is 301 ****, for vending 401 ****.</w:t>
            </w:r>
          </w:p>
        </w:tc>
        <w:tc>
          <w:tcPr>
            <w:tcW w:w="5382" w:type="dxa"/>
          </w:tcPr>
          <w:p w14:paraId="096ECF9B" w14:textId="7BFD600F" w:rsidR="00AE4196" w:rsidRPr="00567318" w:rsidRDefault="00AE4196" w:rsidP="00AE4196">
            <w:pPr>
              <w:rPr>
                <w:sz w:val="22"/>
                <w:lang w:val="en-US" w:eastAsia="en-US"/>
              </w:rPr>
            </w:pPr>
            <w:r w:rsidRPr="00567318">
              <w:rPr>
                <w:sz w:val="22"/>
                <w:lang w:val="en-US"/>
              </w:rPr>
              <w:t>String from 1 to 32 characters. This parameter is required.</w:t>
            </w:r>
          </w:p>
        </w:tc>
      </w:tr>
      <w:tr w:rsidR="00AE4196" w:rsidRPr="00567318" w14:paraId="4C51A419" w14:textId="77777777" w:rsidTr="00AE4196">
        <w:tc>
          <w:tcPr>
            <w:tcW w:w="2544" w:type="dxa"/>
          </w:tcPr>
          <w:p w14:paraId="5403BDF1" w14:textId="5FBD532B" w:rsidR="00AE4196" w:rsidRPr="00567318" w:rsidRDefault="00AE4196" w:rsidP="00AE4196">
            <w:pPr>
              <w:rPr>
                <w:sz w:val="22"/>
                <w:lang w:val="en-US" w:eastAsia="en-US"/>
              </w:rPr>
            </w:pPr>
            <w:ins w:id="456" w:author="notfound.inc@outlook.com" w:date="2021-07-26T14:50:00Z">
              <w:r w:rsidRPr="00567318">
                <w:rPr>
                  <w:rFonts w:cs="Arial"/>
                  <w:sz w:val="22"/>
                  <w:lang w:val="en-US"/>
                </w:rPr>
                <w:t>callbackUrl</w:t>
              </w:r>
            </w:ins>
          </w:p>
        </w:tc>
        <w:tc>
          <w:tcPr>
            <w:tcW w:w="8218" w:type="dxa"/>
          </w:tcPr>
          <w:p w14:paraId="740B92C2" w14:textId="3C19236F" w:rsidR="00AE4196" w:rsidRPr="00567318" w:rsidRDefault="00AE4196" w:rsidP="00AE4196">
            <w:pPr>
              <w:rPr>
                <w:sz w:val="22"/>
                <w:lang w:val="en-US" w:eastAsia="en-US"/>
              </w:rPr>
            </w:pPr>
            <w:r w:rsidRPr="00567318">
              <w:rPr>
                <w:sz w:val="22"/>
                <w:lang w:val="en-US" w:eastAsia="en-US"/>
              </w:rPr>
              <w:t>URL for sending the results of processing a check with a POST request</w:t>
            </w:r>
          </w:p>
        </w:tc>
        <w:tc>
          <w:tcPr>
            <w:tcW w:w="5382" w:type="dxa"/>
          </w:tcPr>
          <w:p w14:paraId="7B0A1196" w14:textId="425B13E3" w:rsidR="00AE4196" w:rsidRPr="00567318" w:rsidRDefault="00AE4196" w:rsidP="00AE4196">
            <w:pPr>
              <w:rPr>
                <w:sz w:val="22"/>
                <w:lang w:val="en-US" w:eastAsia="en-US"/>
              </w:rPr>
            </w:pPr>
            <w:r w:rsidRPr="00567318">
              <w:rPr>
                <w:sz w:val="22"/>
                <w:lang w:val="en-US"/>
              </w:rPr>
              <w:t>String from 1 to 1024 characters or null</w:t>
            </w:r>
          </w:p>
        </w:tc>
      </w:tr>
      <w:tr w:rsidR="00AE4196" w:rsidRPr="00567318" w14:paraId="7E75F262" w14:textId="77777777" w:rsidTr="00AE4196">
        <w:tc>
          <w:tcPr>
            <w:tcW w:w="2544" w:type="dxa"/>
          </w:tcPr>
          <w:p w14:paraId="7D136D7B" w14:textId="7D2C8BB5" w:rsidR="00AE4196" w:rsidRPr="00567318" w:rsidRDefault="00AE4196" w:rsidP="00AE4196">
            <w:pPr>
              <w:rPr>
                <w:sz w:val="22"/>
                <w:lang w:val="en-US" w:eastAsia="en-US"/>
              </w:rPr>
            </w:pPr>
            <w:ins w:id="457" w:author="notfound.inc@outlook.com" w:date="2021-07-26T14:50:00Z">
              <w:r w:rsidRPr="00567318">
                <w:rPr>
                  <w:rFonts w:cs="Arial"/>
                  <w:sz w:val="22"/>
                  <w:lang w:val="en-US"/>
                </w:rPr>
                <w:t>meta</w:t>
              </w:r>
            </w:ins>
          </w:p>
        </w:tc>
        <w:tc>
          <w:tcPr>
            <w:tcW w:w="8218" w:type="dxa"/>
          </w:tcPr>
          <w:p w14:paraId="73112F9E" w14:textId="594C8B1E" w:rsidR="00AE4196" w:rsidRPr="00567318" w:rsidRDefault="00AE4196" w:rsidP="00AE4196">
            <w:pPr>
              <w:rPr>
                <w:sz w:val="22"/>
                <w:lang w:val="en-US" w:eastAsia="en-US"/>
              </w:rPr>
            </w:pPr>
            <w:r w:rsidRPr="00567318">
              <w:rPr>
                <w:sz w:val="22"/>
                <w:lang w:val="en-US" w:eastAsia="en-US"/>
              </w:rPr>
              <w:t>Request metadata</w:t>
            </w:r>
          </w:p>
        </w:tc>
        <w:tc>
          <w:tcPr>
            <w:tcW w:w="5382" w:type="dxa"/>
          </w:tcPr>
          <w:p w14:paraId="755CA6BF" w14:textId="3B16CFCB" w:rsidR="00AE4196" w:rsidRPr="00567318" w:rsidRDefault="00AE4196" w:rsidP="00AE4196">
            <w:pPr>
              <w:rPr>
                <w:sz w:val="22"/>
                <w:lang w:val="en-US" w:eastAsia="en-US"/>
              </w:rPr>
            </w:pPr>
            <w:r w:rsidRPr="00567318">
              <w:rPr>
                <w:sz w:val="22"/>
                <w:lang w:val="en-US"/>
              </w:rPr>
              <w:t>String from 1 to 128 characters or null</w:t>
            </w:r>
          </w:p>
        </w:tc>
      </w:tr>
      <w:tr w:rsidR="00AE4196" w:rsidRPr="00567318" w14:paraId="18EB2E4A" w14:textId="77777777" w:rsidTr="00AE4196">
        <w:tc>
          <w:tcPr>
            <w:tcW w:w="2544" w:type="dxa"/>
          </w:tcPr>
          <w:p w14:paraId="7C1DBE70" w14:textId="30F89EF5" w:rsidR="00AE4196" w:rsidRPr="00567318" w:rsidRDefault="00AE4196" w:rsidP="00AE4196">
            <w:pPr>
              <w:rPr>
                <w:sz w:val="22"/>
                <w:lang w:val="en-US" w:eastAsia="en-US"/>
              </w:rPr>
            </w:pPr>
            <w:ins w:id="458" w:author="notfound.inc@outlook.com" w:date="2021-07-26T14:50:00Z">
              <w:r w:rsidRPr="00567318">
                <w:rPr>
                  <w:rFonts w:cs="Arial"/>
                  <w:sz w:val="22"/>
                  <w:lang w:val="en-US"/>
                </w:rPr>
                <w:t>ignoreItemCodeCheck</w:t>
              </w:r>
            </w:ins>
          </w:p>
        </w:tc>
        <w:tc>
          <w:tcPr>
            <w:tcW w:w="8218" w:type="dxa"/>
          </w:tcPr>
          <w:p w14:paraId="40767402" w14:textId="77777777" w:rsidR="00AE4196" w:rsidRPr="00567318" w:rsidRDefault="00AE4196" w:rsidP="00AE4196">
            <w:pPr>
              <w:rPr>
                <w:sz w:val="22"/>
                <w:lang w:val="en-US" w:eastAsia="en-US"/>
              </w:rPr>
            </w:pPr>
            <w:r w:rsidRPr="00567318">
              <w:rPr>
                <w:sz w:val="22"/>
                <w:lang w:val="en-US" w:eastAsia="en-US"/>
              </w:rPr>
              <w:t>A flag indicating whether to ignore the CM check.</w:t>
            </w:r>
          </w:p>
          <w:p w14:paraId="1B4D45D9" w14:textId="77777777" w:rsidR="00AE4196" w:rsidRPr="00567318" w:rsidRDefault="00AE4196" w:rsidP="00AE4196">
            <w:pPr>
              <w:rPr>
                <w:sz w:val="22"/>
                <w:lang w:val="en-US" w:eastAsia="en-US"/>
              </w:rPr>
            </w:pPr>
            <w:r w:rsidRPr="00567318">
              <w:rPr>
                <w:sz w:val="22"/>
                <w:lang w:val="en-US" w:eastAsia="en-US"/>
              </w:rPr>
              <w:t>If the flag is not specified, then all CMs must successfully pass the check in order to generate a receipt: in tag 2106, bits number 0, 1, 2, 3 have the state "1"</w:t>
            </w:r>
          </w:p>
          <w:p w14:paraId="0DE08354" w14:textId="7E7D567E" w:rsidR="00AE4196" w:rsidRPr="00567318" w:rsidRDefault="00AE4196" w:rsidP="00AE4196">
            <w:pPr>
              <w:rPr>
                <w:sz w:val="22"/>
                <w:lang w:val="en-US" w:eastAsia="en-US"/>
              </w:rPr>
            </w:pPr>
            <w:r w:rsidRPr="00567318">
              <w:rPr>
                <w:sz w:val="22"/>
                <w:lang w:val="en-US" w:eastAsia="en-US"/>
              </w:rPr>
              <w:t>If the flag is not specified and the CM has not passed the check, the check will not be generated and the status request will return the 422 Unprocessable Entity status</w:t>
            </w:r>
          </w:p>
        </w:tc>
        <w:tc>
          <w:tcPr>
            <w:tcW w:w="5382" w:type="dxa"/>
          </w:tcPr>
          <w:p w14:paraId="791AEC61" w14:textId="454D87A3" w:rsidR="00AE4196" w:rsidRPr="00567318" w:rsidRDefault="00AE4196" w:rsidP="00AE4196">
            <w:pPr>
              <w:rPr>
                <w:sz w:val="22"/>
                <w:lang w:val="en-US" w:eastAsia="en-US"/>
              </w:rPr>
            </w:pPr>
            <w:r w:rsidRPr="00567318">
              <w:rPr>
                <w:sz w:val="22"/>
                <w:lang w:val="en-US"/>
              </w:rPr>
              <w:t>Boolean, optional.</w:t>
            </w:r>
            <w:r w:rsidRPr="00567318">
              <w:rPr>
                <w:sz w:val="22"/>
                <w:lang w:val="en-US"/>
              </w:rPr>
              <w:br/>
            </w:r>
            <w:r w:rsidRPr="00567318">
              <w:rPr>
                <w:sz w:val="22"/>
                <w:lang w:val="en-US" w:eastAsia="en-US"/>
              </w:rPr>
              <w:t>The default is false.</w:t>
            </w:r>
          </w:p>
        </w:tc>
      </w:tr>
    </w:tbl>
    <w:p w14:paraId="751C20D6" w14:textId="77777777" w:rsidR="00AE4196" w:rsidRPr="00567318" w:rsidRDefault="00AE4196" w:rsidP="00AE4196">
      <w:pPr>
        <w:rPr>
          <w:sz w:val="22"/>
          <w:lang w:val="en-US" w:eastAsia="en-US"/>
        </w:rPr>
      </w:pPr>
    </w:p>
    <w:p w14:paraId="1C360428" w14:textId="77777777" w:rsidR="005F3B03" w:rsidRPr="00567318" w:rsidRDefault="005F3B03" w:rsidP="006F0FD4">
      <w:pPr>
        <w:spacing w:after="160" w:line="259" w:lineRule="auto"/>
        <w:rPr>
          <w:rFonts w:eastAsiaTheme="minorHAnsi" w:cstheme="minorHAnsi"/>
          <w:color w:val="000000"/>
          <w:sz w:val="22"/>
          <w:szCs w:val="19"/>
          <w:lang w:val="en-US" w:eastAsia="en-US"/>
        </w:rPr>
      </w:pPr>
    </w:p>
    <w:p w14:paraId="4ADB7E57" w14:textId="21A9F409" w:rsidR="00AE4196" w:rsidRPr="00567318" w:rsidRDefault="00AE4196" w:rsidP="00AE4196">
      <w:pPr>
        <w:pStyle w:val="3"/>
        <w:rPr>
          <w:rFonts w:eastAsiaTheme="minorHAnsi"/>
          <w:lang w:val="en-US" w:eastAsia="en-US"/>
        </w:rPr>
      </w:pPr>
      <w:bookmarkStart w:id="459" w:name="_2.7.1.1_Document_content"/>
      <w:bookmarkEnd w:id="459"/>
      <w:r w:rsidRPr="00567318">
        <w:rPr>
          <w:rFonts w:eastAsiaTheme="minorHAnsi"/>
          <w:lang w:val="en-US" w:eastAsia="en-US"/>
        </w:rPr>
        <w:t>2.7.1.1 Document content</w:t>
      </w:r>
    </w:p>
    <w:p w14:paraId="1003B10C" w14:textId="77777777" w:rsidR="00AE4196" w:rsidRPr="00567318" w:rsidRDefault="00AE4196" w:rsidP="00AE4196">
      <w:pPr>
        <w:rPr>
          <w:sz w:val="22"/>
          <w:lang w:val="en-US" w:eastAsia="en-US"/>
        </w:rPr>
      </w:pPr>
    </w:p>
    <w:tbl>
      <w:tblPr>
        <w:tblStyle w:val="a5"/>
        <w:tblW w:w="0" w:type="auto"/>
        <w:tblLook w:val="04A0" w:firstRow="1" w:lastRow="0" w:firstColumn="1" w:lastColumn="0" w:noHBand="0" w:noVBand="1"/>
      </w:tblPr>
      <w:tblGrid>
        <w:gridCol w:w="3587"/>
        <w:gridCol w:w="3588"/>
        <w:gridCol w:w="3588"/>
      </w:tblGrid>
      <w:tr w:rsidR="00AE4196" w:rsidRPr="00567318" w14:paraId="65723B26" w14:textId="77777777" w:rsidTr="00AE4196">
        <w:tc>
          <w:tcPr>
            <w:tcW w:w="3587" w:type="dxa"/>
          </w:tcPr>
          <w:p w14:paraId="2CF087AB" w14:textId="66549AF2" w:rsidR="00AE4196" w:rsidRPr="00567318" w:rsidRDefault="00AE4196" w:rsidP="00AE4196">
            <w:pPr>
              <w:jc w:val="center"/>
              <w:rPr>
                <w:rFonts w:cs="Arial"/>
                <w:b/>
                <w:sz w:val="22"/>
                <w:lang w:val="en-US"/>
              </w:rPr>
            </w:pPr>
            <w:r w:rsidRPr="00567318">
              <w:rPr>
                <w:rFonts w:cs="Arial"/>
                <w:b/>
                <w:sz w:val="22"/>
                <w:lang w:val="en-US"/>
              </w:rPr>
              <w:t>Attribute</w:t>
            </w:r>
          </w:p>
        </w:tc>
        <w:tc>
          <w:tcPr>
            <w:tcW w:w="3588" w:type="dxa"/>
          </w:tcPr>
          <w:p w14:paraId="22916E42" w14:textId="38700B07" w:rsidR="00AE4196" w:rsidRPr="00567318" w:rsidRDefault="00AE4196" w:rsidP="00AE4196">
            <w:pPr>
              <w:jc w:val="center"/>
              <w:rPr>
                <w:b/>
                <w:sz w:val="22"/>
                <w:lang w:val="en-US" w:eastAsia="en-US"/>
              </w:rPr>
            </w:pPr>
            <w:r w:rsidRPr="00567318">
              <w:rPr>
                <w:b/>
                <w:sz w:val="22"/>
                <w:lang w:val="en-US" w:eastAsia="en-US"/>
              </w:rPr>
              <w:t>Description</w:t>
            </w:r>
          </w:p>
        </w:tc>
        <w:tc>
          <w:tcPr>
            <w:tcW w:w="3588" w:type="dxa"/>
          </w:tcPr>
          <w:p w14:paraId="403FAA3A" w14:textId="13571DFC" w:rsidR="00AE4196" w:rsidRPr="00567318" w:rsidRDefault="00AE4196" w:rsidP="00AE4196">
            <w:pPr>
              <w:jc w:val="center"/>
              <w:rPr>
                <w:b/>
                <w:sz w:val="22"/>
                <w:lang w:val="en-US" w:eastAsia="en-US"/>
              </w:rPr>
            </w:pPr>
            <w:r w:rsidRPr="00567318">
              <w:rPr>
                <w:b/>
                <w:sz w:val="22"/>
                <w:lang w:val="en-US" w:eastAsia="en-US"/>
              </w:rPr>
              <w:t>Comment</w:t>
            </w:r>
          </w:p>
        </w:tc>
      </w:tr>
      <w:tr w:rsidR="00AE4196" w:rsidRPr="00567318" w14:paraId="615FC603" w14:textId="77777777" w:rsidTr="00AE4196">
        <w:tc>
          <w:tcPr>
            <w:tcW w:w="3587" w:type="dxa"/>
          </w:tcPr>
          <w:p w14:paraId="17472F38" w14:textId="55F054E5" w:rsidR="00AE4196" w:rsidRPr="00567318" w:rsidRDefault="00AE4196" w:rsidP="00AE4196">
            <w:pPr>
              <w:rPr>
                <w:sz w:val="22"/>
                <w:lang w:val="en-US" w:eastAsia="en-US"/>
              </w:rPr>
            </w:pPr>
            <w:ins w:id="460" w:author="notfound.inc@outlook.com" w:date="2021-07-26T14:50:00Z">
              <w:r w:rsidRPr="00567318">
                <w:rPr>
                  <w:rFonts w:cs="Arial"/>
                  <w:sz w:val="22"/>
                  <w:lang w:val="en-US"/>
                </w:rPr>
                <w:t>ffdVersion</w:t>
              </w:r>
            </w:ins>
          </w:p>
        </w:tc>
        <w:tc>
          <w:tcPr>
            <w:tcW w:w="3588" w:type="dxa"/>
          </w:tcPr>
          <w:p w14:paraId="337AFD6F" w14:textId="77777777" w:rsidR="006E6255" w:rsidRPr="00567318" w:rsidRDefault="006E6255" w:rsidP="006E6255">
            <w:pPr>
              <w:rPr>
                <w:sz w:val="22"/>
                <w:lang w:val="en-US" w:eastAsia="en-US"/>
              </w:rPr>
            </w:pPr>
            <w:r w:rsidRPr="00567318">
              <w:rPr>
                <w:sz w:val="22"/>
                <w:lang w:val="en-US" w:eastAsia="en-US"/>
              </w:rPr>
              <w:t>FFD version number, 1209</w:t>
            </w:r>
          </w:p>
          <w:p w14:paraId="1059561B" w14:textId="77777777" w:rsidR="006E6255" w:rsidRPr="00567318" w:rsidRDefault="006E6255" w:rsidP="006E6255">
            <w:pPr>
              <w:rPr>
                <w:sz w:val="22"/>
                <w:lang w:val="en-US" w:eastAsia="en-US"/>
              </w:rPr>
            </w:pPr>
            <w:r w:rsidRPr="00567318">
              <w:rPr>
                <w:sz w:val="22"/>
                <w:lang w:val="en-US" w:eastAsia="en-US"/>
              </w:rPr>
              <w:t>2 - FFD 1.05, default value</w:t>
            </w:r>
          </w:p>
          <w:p w14:paraId="20EB359D" w14:textId="4E4907EC" w:rsidR="00AE4196" w:rsidRPr="00567318" w:rsidRDefault="006E6255" w:rsidP="006E6255">
            <w:pPr>
              <w:rPr>
                <w:sz w:val="22"/>
                <w:lang w:val="en-US" w:eastAsia="en-US"/>
              </w:rPr>
            </w:pPr>
            <w:r w:rsidRPr="00567318">
              <w:rPr>
                <w:sz w:val="22"/>
                <w:lang w:val="en-US" w:eastAsia="en-US"/>
              </w:rPr>
              <w:t>4 - FFD 1.2</w:t>
            </w:r>
          </w:p>
        </w:tc>
        <w:tc>
          <w:tcPr>
            <w:tcW w:w="3588" w:type="dxa"/>
          </w:tcPr>
          <w:p w14:paraId="7A747956" w14:textId="272A3846" w:rsidR="00AE4196" w:rsidRPr="00567318" w:rsidRDefault="00FF47EA" w:rsidP="00AE4196">
            <w:pPr>
              <w:rPr>
                <w:sz w:val="22"/>
                <w:lang w:val="en-US" w:eastAsia="en-US"/>
              </w:rPr>
            </w:pPr>
            <w:r w:rsidRPr="00567318">
              <w:rPr>
                <w:sz w:val="22"/>
                <w:lang w:val="en-US" w:eastAsia="en-US"/>
              </w:rPr>
              <w:t>Number, optional</w:t>
            </w:r>
          </w:p>
        </w:tc>
      </w:tr>
      <w:tr w:rsidR="00AE4196" w:rsidRPr="00567318" w14:paraId="4BA73D33" w14:textId="77777777" w:rsidTr="00AE4196">
        <w:tc>
          <w:tcPr>
            <w:tcW w:w="3587" w:type="dxa"/>
          </w:tcPr>
          <w:p w14:paraId="323C3EFA" w14:textId="7FF5C368" w:rsidR="00AE4196" w:rsidRPr="00567318" w:rsidRDefault="00AE4196" w:rsidP="00AE4196">
            <w:pPr>
              <w:rPr>
                <w:sz w:val="22"/>
                <w:lang w:val="en-US" w:eastAsia="en-US"/>
              </w:rPr>
            </w:pPr>
            <w:ins w:id="461" w:author="notfound.inc@outlook.com" w:date="2021-07-26T14:50:00Z">
              <w:r w:rsidRPr="00567318">
                <w:rPr>
                  <w:rFonts w:cs="Arial"/>
                  <w:sz w:val="22"/>
                  <w:lang w:val="en-US"/>
                </w:rPr>
                <w:t>type</w:t>
              </w:r>
            </w:ins>
          </w:p>
        </w:tc>
        <w:tc>
          <w:tcPr>
            <w:tcW w:w="3588" w:type="dxa"/>
          </w:tcPr>
          <w:p w14:paraId="6DDD1F97" w14:textId="77777777" w:rsidR="006E6255" w:rsidRPr="00567318" w:rsidRDefault="006E6255" w:rsidP="006E6255">
            <w:pPr>
              <w:rPr>
                <w:sz w:val="22"/>
                <w:lang w:val="en-US" w:eastAsia="en-US"/>
              </w:rPr>
            </w:pPr>
            <w:r w:rsidRPr="00567318">
              <w:rPr>
                <w:sz w:val="22"/>
                <w:lang w:val="en-US" w:eastAsia="en-US"/>
              </w:rPr>
              <w:t>Calculation attribute, 1054:</w:t>
            </w:r>
          </w:p>
          <w:p w14:paraId="5711E2EF" w14:textId="77777777" w:rsidR="006E6255" w:rsidRPr="00567318" w:rsidRDefault="006E6255" w:rsidP="006E6255">
            <w:pPr>
              <w:rPr>
                <w:sz w:val="22"/>
                <w:lang w:val="en-US" w:eastAsia="en-US"/>
              </w:rPr>
            </w:pPr>
            <w:r w:rsidRPr="00567318">
              <w:rPr>
                <w:sz w:val="22"/>
                <w:lang w:val="en-US" w:eastAsia="en-US"/>
              </w:rPr>
              <w:t>1. Parish</w:t>
            </w:r>
          </w:p>
          <w:p w14:paraId="643BC70F" w14:textId="77777777" w:rsidR="006E6255" w:rsidRPr="00567318" w:rsidRDefault="006E6255" w:rsidP="006E6255">
            <w:pPr>
              <w:rPr>
                <w:sz w:val="22"/>
                <w:lang w:val="en-US" w:eastAsia="en-US"/>
              </w:rPr>
            </w:pPr>
            <w:r w:rsidRPr="00567318">
              <w:rPr>
                <w:sz w:val="22"/>
                <w:lang w:val="en-US" w:eastAsia="en-US"/>
              </w:rPr>
              <w:t>2. Return of the receipt</w:t>
            </w:r>
          </w:p>
          <w:p w14:paraId="64507B4A" w14:textId="77777777" w:rsidR="006E6255" w:rsidRPr="00567318" w:rsidRDefault="006E6255" w:rsidP="006E6255">
            <w:pPr>
              <w:rPr>
                <w:sz w:val="22"/>
                <w:lang w:val="en-US" w:eastAsia="en-US"/>
              </w:rPr>
            </w:pPr>
            <w:r w:rsidRPr="00567318">
              <w:rPr>
                <w:sz w:val="22"/>
                <w:lang w:val="en-US" w:eastAsia="en-US"/>
              </w:rPr>
              <w:t>3. Consumption</w:t>
            </w:r>
          </w:p>
          <w:p w14:paraId="4C48C726" w14:textId="4787860C" w:rsidR="00AE4196" w:rsidRPr="00567318" w:rsidRDefault="006E6255" w:rsidP="006E6255">
            <w:pPr>
              <w:rPr>
                <w:sz w:val="22"/>
                <w:lang w:val="en-US" w:eastAsia="en-US"/>
              </w:rPr>
            </w:pPr>
            <w:r w:rsidRPr="00567318">
              <w:rPr>
                <w:sz w:val="22"/>
                <w:lang w:val="en-US" w:eastAsia="en-US"/>
              </w:rPr>
              <w:t>4. Return of expense</w:t>
            </w:r>
          </w:p>
        </w:tc>
        <w:tc>
          <w:tcPr>
            <w:tcW w:w="3588" w:type="dxa"/>
          </w:tcPr>
          <w:p w14:paraId="1F0CDDD7" w14:textId="3DE13E03" w:rsidR="00AE4196" w:rsidRPr="00567318" w:rsidRDefault="00FF47EA" w:rsidP="00AE4196">
            <w:pPr>
              <w:rPr>
                <w:sz w:val="22"/>
                <w:lang w:val="en-US" w:eastAsia="en-US"/>
              </w:rPr>
            </w:pPr>
            <w:r w:rsidRPr="00567318">
              <w:rPr>
                <w:sz w:val="22"/>
                <w:lang w:val="en-US" w:eastAsia="en-US"/>
              </w:rPr>
              <w:t>Number. This parameter is required.</w:t>
            </w:r>
          </w:p>
        </w:tc>
      </w:tr>
      <w:tr w:rsidR="00AE4196" w:rsidRPr="00567318" w14:paraId="795EEEC6" w14:textId="77777777" w:rsidTr="00AE4196">
        <w:tc>
          <w:tcPr>
            <w:tcW w:w="3587" w:type="dxa"/>
          </w:tcPr>
          <w:p w14:paraId="69E39AED" w14:textId="12567468" w:rsidR="00AE4196" w:rsidRPr="00567318" w:rsidRDefault="00AE4196" w:rsidP="00AE4196">
            <w:pPr>
              <w:rPr>
                <w:sz w:val="22"/>
                <w:lang w:val="en-US" w:eastAsia="en-US"/>
              </w:rPr>
            </w:pPr>
            <w:ins w:id="462" w:author="notfound.inc@outlook.com" w:date="2021-07-26T14:50:00Z">
              <w:r w:rsidRPr="00567318">
                <w:rPr>
                  <w:rFonts w:cs="Arial"/>
                  <w:sz w:val="22"/>
                  <w:lang w:val="en-US"/>
                </w:rPr>
                <w:t>positions</w:t>
              </w:r>
            </w:ins>
          </w:p>
        </w:tc>
        <w:tc>
          <w:tcPr>
            <w:tcW w:w="3588" w:type="dxa"/>
          </w:tcPr>
          <w:p w14:paraId="5BBB6849" w14:textId="614BA72F" w:rsidR="00AE4196" w:rsidRPr="00567318" w:rsidRDefault="006E6255" w:rsidP="00AE4196">
            <w:pPr>
              <w:rPr>
                <w:sz w:val="22"/>
                <w:lang w:val="en-US" w:eastAsia="en-US"/>
              </w:rPr>
            </w:pPr>
            <w:r w:rsidRPr="00567318">
              <w:rPr>
                <w:sz w:val="22"/>
                <w:lang w:val="en-US" w:eastAsia="en-US"/>
              </w:rPr>
              <w:t>List of items of calculation, 1059</w:t>
            </w:r>
          </w:p>
        </w:tc>
        <w:tc>
          <w:tcPr>
            <w:tcW w:w="3588" w:type="dxa"/>
          </w:tcPr>
          <w:p w14:paraId="3F9CB1D4" w14:textId="40B10188" w:rsidR="00AE4196" w:rsidRPr="00567318" w:rsidRDefault="00FF47EA" w:rsidP="00AE4196">
            <w:pPr>
              <w:rPr>
                <w:sz w:val="22"/>
                <w:lang w:val="en-US" w:eastAsia="en-US"/>
              </w:rPr>
            </w:pPr>
            <w:r w:rsidRPr="00567318">
              <w:rPr>
                <w:sz w:val="22"/>
                <w:lang w:val="en-US" w:eastAsia="en-US"/>
              </w:rPr>
              <w:t>Array of structures in clause 2.1.1.2</w:t>
            </w:r>
          </w:p>
        </w:tc>
      </w:tr>
      <w:tr w:rsidR="00AE4196" w:rsidRPr="00567318" w14:paraId="495F32C6" w14:textId="77777777" w:rsidTr="00AE4196">
        <w:tc>
          <w:tcPr>
            <w:tcW w:w="3587" w:type="dxa"/>
          </w:tcPr>
          <w:p w14:paraId="49FB1D30" w14:textId="19BC6491" w:rsidR="00AE4196" w:rsidRPr="00567318" w:rsidRDefault="00AE4196" w:rsidP="00AE4196">
            <w:pPr>
              <w:rPr>
                <w:sz w:val="22"/>
                <w:lang w:val="en-US" w:eastAsia="en-US"/>
              </w:rPr>
            </w:pPr>
            <w:ins w:id="463" w:author="notfound.inc@outlook.com" w:date="2021-07-26T14:50:00Z">
              <w:r w:rsidRPr="00567318">
                <w:rPr>
                  <w:rFonts w:cs="Arial"/>
                  <w:sz w:val="22"/>
                  <w:lang w:val="en-US"/>
                </w:rPr>
                <w:t>checkClose</w:t>
              </w:r>
            </w:ins>
          </w:p>
        </w:tc>
        <w:tc>
          <w:tcPr>
            <w:tcW w:w="3588" w:type="dxa"/>
          </w:tcPr>
          <w:p w14:paraId="419B8CA2" w14:textId="5EBBE4E1" w:rsidR="00AE4196" w:rsidRPr="00567318" w:rsidRDefault="006E6255" w:rsidP="00AE4196">
            <w:pPr>
              <w:rPr>
                <w:sz w:val="22"/>
                <w:lang w:val="en-US" w:eastAsia="en-US"/>
              </w:rPr>
            </w:pPr>
            <w:r w:rsidRPr="00567318">
              <w:rPr>
                <w:sz w:val="22"/>
                <w:lang w:val="en-US" w:eastAsia="en-US"/>
              </w:rPr>
              <w:t>Check closing options</w:t>
            </w:r>
          </w:p>
        </w:tc>
        <w:tc>
          <w:tcPr>
            <w:tcW w:w="3588" w:type="dxa"/>
          </w:tcPr>
          <w:p w14:paraId="076F06A9" w14:textId="7800B546" w:rsidR="00AE4196" w:rsidRPr="00567318" w:rsidRDefault="00FF47EA" w:rsidP="00AE4196">
            <w:pPr>
              <w:rPr>
                <w:sz w:val="22"/>
                <w:lang w:val="en-US" w:eastAsia="en-US"/>
              </w:rPr>
            </w:pPr>
            <w:r w:rsidRPr="00567318">
              <w:rPr>
                <w:sz w:val="22"/>
                <w:lang w:val="en-US" w:eastAsia="en-US"/>
              </w:rPr>
              <w:t>Structure of clause 2.1.1.3</w:t>
            </w:r>
          </w:p>
        </w:tc>
      </w:tr>
      <w:tr w:rsidR="00AE4196" w:rsidRPr="00567318" w14:paraId="0F1CA36E" w14:textId="77777777" w:rsidTr="00AE4196">
        <w:tc>
          <w:tcPr>
            <w:tcW w:w="3587" w:type="dxa"/>
          </w:tcPr>
          <w:p w14:paraId="642BA44E" w14:textId="6B6ADDA6" w:rsidR="00AE4196" w:rsidRPr="00567318" w:rsidRDefault="00AE4196" w:rsidP="00AE4196">
            <w:pPr>
              <w:rPr>
                <w:sz w:val="22"/>
                <w:lang w:val="en-US" w:eastAsia="en-US"/>
              </w:rPr>
            </w:pPr>
            <w:ins w:id="464" w:author="notfound.inc@outlook.com" w:date="2021-07-26T14:50:00Z">
              <w:r w:rsidRPr="00567318">
                <w:rPr>
                  <w:rFonts w:cs="Arial"/>
                  <w:sz w:val="22"/>
                  <w:lang w:val="en-US"/>
                </w:rPr>
                <w:t>customerContact</w:t>
              </w:r>
            </w:ins>
          </w:p>
        </w:tc>
        <w:tc>
          <w:tcPr>
            <w:tcW w:w="3588" w:type="dxa"/>
          </w:tcPr>
          <w:p w14:paraId="794B1E06" w14:textId="4B063172" w:rsidR="00AE4196" w:rsidRPr="00567318" w:rsidRDefault="006E6255" w:rsidP="00AE4196">
            <w:pPr>
              <w:rPr>
                <w:sz w:val="22"/>
                <w:lang w:val="en-US" w:eastAsia="en-US"/>
              </w:rPr>
            </w:pPr>
            <w:r w:rsidRPr="00567318">
              <w:rPr>
                <w:sz w:val="22"/>
                <w:lang w:val="en-US" w:eastAsia="en-US"/>
              </w:rPr>
              <w:t>Buyer's phone or email address, 1008</w:t>
            </w:r>
          </w:p>
        </w:tc>
        <w:tc>
          <w:tcPr>
            <w:tcW w:w="3588" w:type="dxa"/>
          </w:tcPr>
          <w:p w14:paraId="51CBB647" w14:textId="1F2BC2B3" w:rsidR="00AE4196" w:rsidRPr="00567318" w:rsidRDefault="00FF47EA" w:rsidP="00AE4196">
            <w:pPr>
              <w:rPr>
                <w:sz w:val="22"/>
                <w:lang w:val="en-US" w:eastAsia="en-US"/>
              </w:rPr>
            </w:pPr>
            <w:r w:rsidRPr="00567318">
              <w:rPr>
                <w:sz w:val="22"/>
                <w:lang w:val="en-US" w:eastAsia="en-US"/>
              </w:rPr>
              <w:t>String from 1 to 64 characters, format + {D} or {C} @ {C}. This parameter is required.</w:t>
            </w:r>
          </w:p>
        </w:tc>
      </w:tr>
      <w:tr w:rsidR="00AE4196" w:rsidRPr="00567318" w14:paraId="1FE50A55" w14:textId="77777777" w:rsidTr="00AE4196">
        <w:tc>
          <w:tcPr>
            <w:tcW w:w="3587" w:type="dxa"/>
          </w:tcPr>
          <w:p w14:paraId="58B65A13" w14:textId="7DC61460" w:rsidR="00AE4196" w:rsidRPr="00567318" w:rsidRDefault="00AE4196" w:rsidP="00AE4196">
            <w:pPr>
              <w:rPr>
                <w:sz w:val="22"/>
                <w:lang w:val="en-US" w:eastAsia="en-US"/>
              </w:rPr>
            </w:pPr>
            <w:ins w:id="465" w:author="notfound.inc@outlook.com" w:date="2021-07-26T14:50:00Z">
              <w:r w:rsidRPr="00567318">
                <w:rPr>
                  <w:rFonts w:cs="Arial"/>
                  <w:sz w:val="22"/>
                  <w:lang w:val="en-US"/>
                </w:rPr>
                <w:t>correctionType</w:t>
              </w:r>
            </w:ins>
          </w:p>
        </w:tc>
        <w:tc>
          <w:tcPr>
            <w:tcW w:w="3588" w:type="dxa"/>
          </w:tcPr>
          <w:p w14:paraId="1E02A071" w14:textId="77777777" w:rsidR="00FF47EA" w:rsidRPr="00567318" w:rsidRDefault="00FF47EA" w:rsidP="00FF47EA">
            <w:pPr>
              <w:rPr>
                <w:sz w:val="22"/>
                <w:lang w:val="en-US" w:eastAsia="en-US"/>
              </w:rPr>
            </w:pPr>
            <w:r w:rsidRPr="00567318">
              <w:rPr>
                <w:sz w:val="22"/>
                <w:lang w:val="en-US" w:eastAsia="en-US"/>
              </w:rPr>
              <w:t>Correction type 1173:</w:t>
            </w:r>
          </w:p>
          <w:p w14:paraId="65D1DF39" w14:textId="77777777" w:rsidR="00FF47EA" w:rsidRPr="00567318" w:rsidRDefault="00FF47EA" w:rsidP="00FF47EA">
            <w:pPr>
              <w:rPr>
                <w:sz w:val="22"/>
                <w:lang w:val="en-US" w:eastAsia="en-US"/>
              </w:rPr>
            </w:pPr>
            <w:r w:rsidRPr="00567318">
              <w:rPr>
                <w:sz w:val="22"/>
                <w:lang w:val="en-US" w:eastAsia="en-US"/>
              </w:rPr>
              <w:t>0. Independently</w:t>
            </w:r>
          </w:p>
          <w:p w14:paraId="66AA5DB2" w14:textId="3F6D752F" w:rsidR="00AE4196" w:rsidRPr="00567318" w:rsidRDefault="00FF47EA" w:rsidP="00FF47EA">
            <w:pPr>
              <w:rPr>
                <w:sz w:val="22"/>
                <w:lang w:val="en-US" w:eastAsia="en-US"/>
              </w:rPr>
            </w:pPr>
            <w:r w:rsidRPr="00567318">
              <w:rPr>
                <w:sz w:val="22"/>
                <w:lang w:val="en-US" w:eastAsia="en-US"/>
              </w:rPr>
              <w:t>1. By prescription</w:t>
            </w:r>
          </w:p>
        </w:tc>
        <w:tc>
          <w:tcPr>
            <w:tcW w:w="3588" w:type="dxa"/>
          </w:tcPr>
          <w:p w14:paraId="30D96ADA" w14:textId="4ECA5B53" w:rsidR="00AE4196" w:rsidRPr="00567318" w:rsidRDefault="00FF47EA" w:rsidP="00AE4196">
            <w:pPr>
              <w:rPr>
                <w:sz w:val="22"/>
                <w:lang w:val="en-US" w:eastAsia="en-US"/>
              </w:rPr>
            </w:pPr>
            <w:r w:rsidRPr="00567318">
              <w:rPr>
                <w:sz w:val="22"/>
                <w:lang w:val="en-US" w:eastAsia="en-US"/>
              </w:rPr>
              <w:t>Number. This parameter is required.</w:t>
            </w:r>
          </w:p>
        </w:tc>
      </w:tr>
      <w:tr w:rsidR="00AE4196" w:rsidRPr="00567318" w14:paraId="3168B048" w14:textId="77777777" w:rsidTr="00AE4196">
        <w:tc>
          <w:tcPr>
            <w:tcW w:w="3587" w:type="dxa"/>
          </w:tcPr>
          <w:p w14:paraId="30CA3041" w14:textId="33089672" w:rsidR="00AE4196" w:rsidRPr="00567318" w:rsidRDefault="00AE4196" w:rsidP="00AE4196">
            <w:pPr>
              <w:rPr>
                <w:sz w:val="22"/>
                <w:lang w:val="en-US" w:eastAsia="en-US"/>
              </w:rPr>
            </w:pPr>
            <w:ins w:id="466" w:author="notfound.inc@outlook.com" w:date="2021-07-26T14:50:00Z">
              <w:r w:rsidRPr="00567318">
                <w:rPr>
                  <w:rFonts w:cs="Arial"/>
                  <w:sz w:val="22"/>
                  <w:lang w:val="en-US"/>
                </w:rPr>
                <w:t>causeDocumentDate</w:t>
              </w:r>
            </w:ins>
          </w:p>
        </w:tc>
        <w:tc>
          <w:tcPr>
            <w:tcW w:w="3588" w:type="dxa"/>
          </w:tcPr>
          <w:p w14:paraId="276DEE61" w14:textId="77777777" w:rsidR="00FF47EA" w:rsidRPr="00567318" w:rsidRDefault="00FF47EA" w:rsidP="00FF47EA">
            <w:pPr>
              <w:rPr>
                <w:sz w:val="22"/>
                <w:lang w:val="en-US" w:eastAsia="en-US"/>
              </w:rPr>
            </w:pPr>
            <w:r w:rsidRPr="00567318">
              <w:rPr>
                <w:sz w:val="22"/>
                <w:lang w:val="en-US" w:eastAsia="en-US"/>
              </w:rPr>
              <w:t>The document date of the basis for the correction is 1178.</w:t>
            </w:r>
          </w:p>
          <w:p w14:paraId="57A9EB21" w14:textId="3F5EBE54" w:rsidR="00AE4196" w:rsidRPr="00567318" w:rsidRDefault="00FF47EA" w:rsidP="00FF47EA">
            <w:pPr>
              <w:rPr>
                <w:sz w:val="22"/>
                <w:lang w:val="en-US" w:eastAsia="en-US"/>
              </w:rPr>
            </w:pPr>
            <w:r w:rsidRPr="00567318">
              <w:rPr>
                <w:sz w:val="22"/>
                <w:lang w:val="en-US" w:eastAsia="en-US"/>
              </w:rPr>
              <w:lastRenderedPageBreak/>
              <w:t>In this requisite, always indicate the time as 00:00:00</w:t>
            </w:r>
          </w:p>
        </w:tc>
        <w:tc>
          <w:tcPr>
            <w:tcW w:w="3588" w:type="dxa"/>
          </w:tcPr>
          <w:p w14:paraId="2CAE2FB3" w14:textId="3E632209" w:rsidR="00AE4196" w:rsidRPr="00567318" w:rsidRDefault="00FF47EA" w:rsidP="00AE4196">
            <w:pPr>
              <w:rPr>
                <w:sz w:val="22"/>
                <w:lang w:val="en-US" w:eastAsia="en-US"/>
              </w:rPr>
            </w:pPr>
            <w:r w:rsidRPr="00567318">
              <w:rPr>
                <w:sz w:val="22"/>
                <w:lang w:val="en-US" w:eastAsia="en-US"/>
              </w:rPr>
              <w:lastRenderedPageBreak/>
              <w:t>Time as a string in ISO8601 format. This parameter is required.</w:t>
            </w:r>
          </w:p>
        </w:tc>
      </w:tr>
      <w:tr w:rsidR="00AE4196" w:rsidRPr="00567318" w14:paraId="741C4830" w14:textId="77777777" w:rsidTr="00AE4196">
        <w:tc>
          <w:tcPr>
            <w:tcW w:w="3587" w:type="dxa"/>
          </w:tcPr>
          <w:p w14:paraId="183F9439" w14:textId="6B8058B8" w:rsidR="00AE4196" w:rsidRPr="00567318" w:rsidRDefault="00AE4196" w:rsidP="00AE4196">
            <w:pPr>
              <w:rPr>
                <w:sz w:val="22"/>
                <w:lang w:val="en-US" w:eastAsia="en-US"/>
              </w:rPr>
            </w:pPr>
            <w:ins w:id="467" w:author="notfound.inc@outlook.com" w:date="2021-07-26T14:50:00Z">
              <w:r w:rsidRPr="00567318">
                <w:rPr>
                  <w:rFonts w:cs="Arial"/>
                  <w:sz w:val="22"/>
                  <w:lang w:val="en-US"/>
                </w:rPr>
                <w:lastRenderedPageBreak/>
                <w:t>causeDocumentNumber</w:t>
              </w:r>
            </w:ins>
          </w:p>
        </w:tc>
        <w:tc>
          <w:tcPr>
            <w:tcW w:w="3588" w:type="dxa"/>
          </w:tcPr>
          <w:p w14:paraId="5A260EEB" w14:textId="12EE9C55" w:rsidR="00AE4196" w:rsidRPr="00567318" w:rsidRDefault="00FF47EA" w:rsidP="00AE4196">
            <w:pPr>
              <w:rPr>
                <w:sz w:val="22"/>
                <w:lang w:val="en-US" w:eastAsia="en-US"/>
              </w:rPr>
            </w:pPr>
            <w:r w:rsidRPr="00567318">
              <w:rPr>
                <w:sz w:val="22"/>
                <w:lang w:val="en-US" w:eastAsia="en-US"/>
              </w:rPr>
              <w:t>The number of the prescription of the tax authority, on the basis of which this correction is carried out, 1179</w:t>
            </w:r>
          </w:p>
        </w:tc>
        <w:tc>
          <w:tcPr>
            <w:tcW w:w="3588" w:type="dxa"/>
          </w:tcPr>
          <w:p w14:paraId="011740C4" w14:textId="05E59DA2" w:rsidR="00AE4196" w:rsidRPr="00567318" w:rsidRDefault="00FF47EA" w:rsidP="00AE4196">
            <w:pPr>
              <w:rPr>
                <w:sz w:val="22"/>
                <w:lang w:val="en-US" w:eastAsia="en-US"/>
              </w:rPr>
            </w:pPr>
            <w:r w:rsidRPr="00567318">
              <w:rPr>
                <w:sz w:val="22"/>
                <w:lang w:val="en-US" w:eastAsia="en-US"/>
              </w:rPr>
              <w:t>String from 1 to 32 characters. This parameter is required.</w:t>
            </w:r>
          </w:p>
        </w:tc>
      </w:tr>
      <w:tr w:rsidR="00AE4196" w:rsidRPr="00567318" w14:paraId="03E09C21" w14:textId="77777777" w:rsidTr="00AE4196">
        <w:tc>
          <w:tcPr>
            <w:tcW w:w="3587" w:type="dxa"/>
          </w:tcPr>
          <w:p w14:paraId="7C0A40FC" w14:textId="35D88BB9" w:rsidR="00AE4196" w:rsidRPr="00567318" w:rsidRDefault="00AE4196" w:rsidP="00AE4196">
            <w:pPr>
              <w:rPr>
                <w:sz w:val="22"/>
                <w:lang w:val="en-US" w:eastAsia="en-US"/>
              </w:rPr>
            </w:pPr>
            <w:ins w:id="468" w:author="notfound.inc@outlook.com" w:date="2021-07-26T14:50:00Z">
              <w:r w:rsidRPr="00567318">
                <w:rPr>
                  <w:sz w:val="22"/>
                  <w:lang w:val="en-US"/>
                </w:rPr>
                <w:t>additionalUserAttribute</w:t>
              </w:r>
            </w:ins>
          </w:p>
        </w:tc>
        <w:tc>
          <w:tcPr>
            <w:tcW w:w="3588" w:type="dxa"/>
          </w:tcPr>
          <w:p w14:paraId="306C1057" w14:textId="7B962932" w:rsidR="00AE4196" w:rsidRPr="00567318" w:rsidRDefault="00FF47EA" w:rsidP="00AE4196">
            <w:pPr>
              <w:rPr>
                <w:sz w:val="22"/>
                <w:lang w:val="en-US" w:eastAsia="en-US"/>
              </w:rPr>
            </w:pPr>
            <w:r w:rsidRPr="00567318">
              <w:rPr>
                <w:sz w:val="22"/>
                <w:lang w:val="en-US" w:eastAsia="en-US"/>
              </w:rPr>
              <w:t>Additional user requisite, 1084</w:t>
            </w:r>
          </w:p>
        </w:tc>
        <w:tc>
          <w:tcPr>
            <w:tcW w:w="3588" w:type="dxa"/>
          </w:tcPr>
          <w:p w14:paraId="3CBB98C5" w14:textId="20D1C891" w:rsidR="00AE4196" w:rsidRPr="00567318" w:rsidRDefault="00FF47EA" w:rsidP="00AE4196">
            <w:pPr>
              <w:rPr>
                <w:sz w:val="22"/>
                <w:lang w:val="en-US" w:eastAsia="en-US"/>
              </w:rPr>
            </w:pPr>
            <w:r w:rsidRPr="00567318">
              <w:rPr>
                <w:sz w:val="22"/>
                <w:lang w:val="en-US" w:eastAsia="en-US"/>
              </w:rPr>
              <w:t>Structure p.2.1.1.5, optional field</w:t>
            </w:r>
          </w:p>
        </w:tc>
      </w:tr>
      <w:tr w:rsidR="00AE4196" w:rsidRPr="00567318" w14:paraId="2A2FC2DA" w14:textId="77777777" w:rsidTr="00AE4196">
        <w:tc>
          <w:tcPr>
            <w:tcW w:w="3587" w:type="dxa"/>
          </w:tcPr>
          <w:p w14:paraId="5AD25A4E" w14:textId="4F74FBDE" w:rsidR="00AE4196" w:rsidRPr="00567318" w:rsidRDefault="00AE4196" w:rsidP="00AE4196">
            <w:pPr>
              <w:rPr>
                <w:sz w:val="22"/>
                <w:lang w:val="en-US" w:eastAsia="en-US"/>
              </w:rPr>
            </w:pPr>
            <w:ins w:id="469" w:author="notfound.inc@outlook.com" w:date="2021-07-26T14:50:00Z">
              <w:r w:rsidRPr="00567318">
                <w:rPr>
                  <w:rFonts w:cs="Arial"/>
                  <w:sz w:val="22"/>
                  <w:lang w:val="en-US"/>
                </w:rPr>
                <w:t>additionalAttribute</w:t>
              </w:r>
            </w:ins>
          </w:p>
        </w:tc>
        <w:tc>
          <w:tcPr>
            <w:tcW w:w="3588" w:type="dxa"/>
          </w:tcPr>
          <w:p w14:paraId="52DF44A4" w14:textId="35B1AC03" w:rsidR="00AE4196" w:rsidRPr="00567318" w:rsidRDefault="00FF47EA" w:rsidP="00AE4196">
            <w:pPr>
              <w:rPr>
                <w:sz w:val="22"/>
                <w:lang w:val="en-US" w:eastAsia="en-US"/>
              </w:rPr>
            </w:pPr>
            <w:r w:rsidRPr="00567318">
              <w:rPr>
                <w:sz w:val="22"/>
                <w:lang w:val="en-US" w:eastAsia="en-US"/>
              </w:rPr>
              <w:t>Additional check details (BSO), 1192</w:t>
            </w:r>
          </w:p>
        </w:tc>
        <w:tc>
          <w:tcPr>
            <w:tcW w:w="3588" w:type="dxa"/>
          </w:tcPr>
          <w:p w14:paraId="5A592D68" w14:textId="74A6A521" w:rsidR="00AE4196" w:rsidRPr="00567318" w:rsidRDefault="00FF47EA" w:rsidP="00AE4196">
            <w:pPr>
              <w:rPr>
                <w:sz w:val="22"/>
                <w:lang w:val="en-US" w:eastAsia="en-US"/>
              </w:rPr>
            </w:pPr>
            <w:r w:rsidRPr="00567318">
              <w:rPr>
                <w:sz w:val="22"/>
                <w:lang w:val="en-US" w:eastAsia="en-US"/>
              </w:rPr>
              <w:t>String from 1 to 16 characters, optional field</w:t>
            </w:r>
          </w:p>
        </w:tc>
      </w:tr>
      <w:tr w:rsidR="00AE4196" w:rsidRPr="00567318" w14:paraId="180E4A19" w14:textId="77777777" w:rsidTr="00AE4196">
        <w:tc>
          <w:tcPr>
            <w:tcW w:w="3587" w:type="dxa"/>
          </w:tcPr>
          <w:p w14:paraId="0552F765" w14:textId="55EF4E50" w:rsidR="00AE4196" w:rsidRPr="00567318" w:rsidRDefault="00AE4196" w:rsidP="00AE4196">
            <w:pPr>
              <w:rPr>
                <w:sz w:val="22"/>
                <w:lang w:val="en-US" w:eastAsia="en-US"/>
              </w:rPr>
            </w:pPr>
            <w:ins w:id="470" w:author="notfound.inc@outlook.com" w:date="2021-07-26T14:50:00Z">
              <w:r w:rsidRPr="00567318">
                <w:rPr>
                  <w:sz w:val="22"/>
                  <w:lang w:val="en-US"/>
                </w:rPr>
                <w:t>automatNumber</w:t>
              </w:r>
            </w:ins>
          </w:p>
        </w:tc>
        <w:tc>
          <w:tcPr>
            <w:tcW w:w="3588" w:type="dxa"/>
          </w:tcPr>
          <w:p w14:paraId="5AE99B22" w14:textId="547B7A43" w:rsidR="00AE4196" w:rsidRPr="00567318" w:rsidRDefault="00FF47EA" w:rsidP="00AE4196">
            <w:pPr>
              <w:rPr>
                <w:sz w:val="22"/>
                <w:lang w:val="en-US" w:eastAsia="en-US"/>
              </w:rPr>
            </w:pPr>
            <w:r w:rsidRPr="00567318">
              <w:rPr>
                <w:sz w:val="22"/>
                <w:lang w:val="en-US" w:eastAsia="en-US"/>
              </w:rPr>
              <w:t>Vending machine number, 1036</w:t>
            </w:r>
          </w:p>
        </w:tc>
        <w:tc>
          <w:tcPr>
            <w:tcW w:w="3588" w:type="dxa"/>
          </w:tcPr>
          <w:p w14:paraId="4EF13F18" w14:textId="57B67B30" w:rsidR="00AE4196" w:rsidRPr="00567318" w:rsidRDefault="00FF47EA" w:rsidP="00AE4196">
            <w:pPr>
              <w:rPr>
                <w:sz w:val="22"/>
                <w:lang w:val="en-US" w:eastAsia="en-US"/>
              </w:rPr>
            </w:pPr>
            <w:r w:rsidRPr="00567318">
              <w:rPr>
                <w:sz w:val="22"/>
                <w:lang w:val="en-US" w:eastAsia="en-US"/>
              </w:rPr>
              <w:t xml:space="preserve">A string from 1 to 20 characters long, a required field if the group has the sign of the machine's data transfer, otherwise it should not be transferred. </w:t>
            </w:r>
            <w:r w:rsidRPr="00567318">
              <w:rPr>
                <w:b/>
                <w:sz w:val="22"/>
                <w:lang w:val="en-US" w:eastAsia="en-US"/>
              </w:rPr>
              <w:t>For vending and transport only</w:t>
            </w:r>
            <w:r w:rsidRPr="00567318">
              <w:rPr>
                <w:sz w:val="22"/>
                <w:lang w:val="en-US" w:eastAsia="en-US"/>
              </w:rPr>
              <w:t>.</w:t>
            </w:r>
          </w:p>
        </w:tc>
      </w:tr>
      <w:tr w:rsidR="00AE4196" w:rsidRPr="00567318" w14:paraId="73B3F9FC" w14:textId="77777777" w:rsidTr="00AE4196">
        <w:tc>
          <w:tcPr>
            <w:tcW w:w="3587" w:type="dxa"/>
          </w:tcPr>
          <w:p w14:paraId="773D5468" w14:textId="589C24A9" w:rsidR="00AE4196" w:rsidRPr="00567318" w:rsidRDefault="00AE4196" w:rsidP="00AE4196">
            <w:pPr>
              <w:rPr>
                <w:sz w:val="22"/>
                <w:lang w:val="en-US" w:eastAsia="en-US"/>
              </w:rPr>
            </w:pPr>
            <w:ins w:id="471" w:author="notfound.inc@outlook.com" w:date="2021-07-26T14:50:00Z">
              <w:r w:rsidRPr="00567318">
                <w:rPr>
                  <w:sz w:val="22"/>
                  <w:lang w:val="en-US"/>
                </w:rPr>
                <w:t>settlementAddress</w:t>
              </w:r>
            </w:ins>
          </w:p>
        </w:tc>
        <w:tc>
          <w:tcPr>
            <w:tcW w:w="3588" w:type="dxa"/>
          </w:tcPr>
          <w:p w14:paraId="06DC03E2" w14:textId="11A6ED7E" w:rsidR="00AE4196" w:rsidRPr="00567318" w:rsidRDefault="00FF47EA" w:rsidP="00AE4196">
            <w:pPr>
              <w:rPr>
                <w:sz w:val="22"/>
                <w:lang w:val="en-US" w:eastAsia="en-US"/>
              </w:rPr>
            </w:pPr>
            <w:r w:rsidRPr="00567318">
              <w:rPr>
                <w:sz w:val="22"/>
                <w:lang w:val="en-US" w:eastAsia="en-US"/>
              </w:rPr>
              <w:t>Settlement address, 1009</w:t>
            </w:r>
          </w:p>
        </w:tc>
        <w:tc>
          <w:tcPr>
            <w:tcW w:w="3588" w:type="dxa"/>
          </w:tcPr>
          <w:p w14:paraId="418DB05F" w14:textId="4F0ADC72" w:rsidR="00AE4196" w:rsidRPr="00567318" w:rsidRDefault="00FF47EA" w:rsidP="00AE4196">
            <w:pPr>
              <w:rPr>
                <w:sz w:val="22"/>
                <w:lang w:val="en-US" w:eastAsia="en-US"/>
              </w:rPr>
            </w:pPr>
            <w:r w:rsidRPr="00567318">
              <w:rPr>
                <w:sz w:val="22"/>
                <w:lang w:val="en-US" w:eastAsia="en-US"/>
              </w:rPr>
              <w:t xml:space="preserve">A string with a length of 1 to 243 characters, a required field if the group has the sign of the machine's data transfer, otherwise it should not be transferred. </w:t>
            </w:r>
            <w:r w:rsidRPr="00567318">
              <w:rPr>
                <w:b/>
                <w:sz w:val="22"/>
                <w:lang w:val="en-US" w:eastAsia="en-US"/>
              </w:rPr>
              <w:t>For vending and transport only.</w:t>
            </w:r>
          </w:p>
        </w:tc>
      </w:tr>
      <w:tr w:rsidR="00AE4196" w:rsidRPr="00567318" w14:paraId="15B74E30" w14:textId="77777777" w:rsidTr="00AE4196">
        <w:tc>
          <w:tcPr>
            <w:tcW w:w="3587" w:type="dxa"/>
          </w:tcPr>
          <w:p w14:paraId="5A8A31B4" w14:textId="793739D0" w:rsidR="00AE4196" w:rsidRPr="00567318" w:rsidRDefault="00AE4196" w:rsidP="00AE4196">
            <w:pPr>
              <w:rPr>
                <w:sz w:val="22"/>
                <w:lang w:val="en-US" w:eastAsia="en-US"/>
              </w:rPr>
            </w:pPr>
            <w:ins w:id="472" w:author="notfound.inc@outlook.com" w:date="2021-07-26T14:50:00Z">
              <w:r w:rsidRPr="00567318">
                <w:rPr>
                  <w:sz w:val="22"/>
                  <w:lang w:val="en-US"/>
                </w:rPr>
                <w:t>settlementPlace</w:t>
              </w:r>
            </w:ins>
          </w:p>
        </w:tc>
        <w:tc>
          <w:tcPr>
            <w:tcW w:w="3588" w:type="dxa"/>
          </w:tcPr>
          <w:p w14:paraId="02A1BBA8" w14:textId="7C958A7F" w:rsidR="00AE4196" w:rsidRPr="00567318" w:rsidRDefault="00FF47EA" w:rsidP="00AE4196">
            <w:pPr>
              <w:rPr>
                <w:sz w:val="22"/>
                <w:lang w:val="en-US" w:eastAsia="en-US"/>
              </w:rPr>
            </w:pPr>
            <w:r w:rsidRPr="00567318">
              <w:rPr>
                <w:sz w:val="22"/>
                <w:lang w:val="en-US" w:eastAsia="en-US"/>
              </w:rPr>
              <w:t>Place of settlements, 1187</w:t>
            </w:r>
          </w:p>
        </w:tc>
        <w:tc>
          <w:tcPr>
            <w:tcW w:w="3588" w:type="dxa"/>
          </w:tcPr>
          <w:p w14:paraId="11A8D9C6" w14:textId="3C076900" w:rsidR="00AE4196" w:rsidRPr="00567318" w:rsidRDefault="00FF47EA" w:rsidP="00AE4196">
            <w:pPr>
              <w:rPr>
                <w:sz w:val="22"/>
                <w:lang w:val="en-US" w:eastAsia="en-US"/>
              </w:rPr>
            </w:pPr>
            <w:r w:rsidRPr="00567318">
              <w:rPr>
                <w:sz w:val="22"/>
                <w:lang w:val="en-US" w:eastAsia="en-US"/>
              </w:rPr>
              <w:t xml:space="preserve">A string with a length of 1 to 243 characters, a required field if the group has the sign of the machine's data transfer, otherwise it should not be transferred. </w:t>
            </w:r>
            <w:r w:rsidRPr="00567318">
              <w:rPr>
                <w:b/>
                <w:sz w:val="22"/>
                <w:lang w:val="en-US" w:eastAsia="en-US"/>
              </w:rPr>
              <w:t>For vending and transport only.</w:t>
            </w:r>
          </w:p>
        </w:tc>
      </w:tr>
      <w:tr w:rsidR="00AE4196" w:rsidRPr="00567318" w14:paraId="6EA184DC" w14:textId="77777777" w:rsidTr="00AE4196">
        <w:tc>
          <w:tcPr>
            <w:tcW w:w="3587" w:type="dxa"/>
          </w:tcPr>
          <w:p w14:paraId="343F35F8" w14:textId="56B1D945" w:rsidR="00AE4196" w:rsidRPr="00567318" w:rsidRDefault="00AE4196" w:rsidP="00AE4196">
            <w:pPr>
              <w:rPr>
                <w:sz w:val="22"/>
                <w:lang w:val="en-US" w:eastAsia="en-US"/>
              </w:rPr>
            </w:pPr>
            <w:ins w:id="473" w:author="notfound.inc@outlook.com" w:date="2021-07-26T14:50:00Z">
              <w:r w:rsidRPr="00567318">
                <w:rPr>
                  <w:sz w:val="22"/>
                  <w:lang w:val="en-US"/>
                </w:rPr>
                <w:t>cashier</w:t>
              </w:r>
            </w:ins>
          </w:p>
        </w:tc>
        <w:tc>
          <w:tcPr>
            <w:tcW w:w="3588" w:type="dxa"/>
          </w:tcPr>
          <w:p w14:paraId="78063D36" w14:textId="21278C03" w:rsidR="00AE4196" w:rsidRPr="00567318" w:rsidRDefault="00FF47EA" w:rsidP="00AE4196">
            <w:pPr>
              <w:rPr>
                <w:sz w:val="22"/>
                <w:lang w:val="en-US" w:eastAsia="en-US"/>
              </w:rPr>
            </w:pPr>
            <w:r w:rsidRPr="00567318">
              <w:rPr>
                <w:sz w:val="22"/>
                <w:lang w:val="en-US" w:eastAsia="en-US"/>
              </w:rPr>
              <w:t>Cashier, 1021</w:t>
            </w:r>
          </w:p>
        </w:tc>
        <w:tc>
          <w:tcPr>
            <w:tcW w:w="3588" w:type="dxa"/>
          </w:tcPr>
          <w:p w14:paraId="226743D2" w14:textId="78A8568A" w:rsidR="00AE4196" w:rsidRPr="00567318" w:rsidRDefault="00FF47EA" w:rsidP="00AE4196">
            <w:pPr>
              <w:rPr>
                <w:sz w:val="22"/>
                <w:lang w:val="en-US" w:eastAsia="en-US"/>
              </w:rPr>
            </w:pPr>
            <w:r w:rsidRPr="00567318">
              <w:rPr>
                <w:sz w:val="22"/>
                <w:lang w:val="en-US" w:eastAsia="en-US"/>
              </w:rPr>
              <w:t>String from 1 to 64 characters, optional field</w:t>
            </w:r>
          </w:p>
        </w:tc>
      </w:tr>
      <w:tr w:rsidR="00AE4196" w:rsidRPr="00567318" w14:paraId="1E714ED4" w14:textId="77777777" w:rsidTr="00AE4196">
        <w:tc>
          <w:tcPr>
            <w:tcW w:w="3587" w:type="dxa"/>
          </w:tcPr>
          <w:p w14:paraId="4572E741" w14:textId="7FE91DE1" w:rsidR="00AE4196" w:rsidRPr="00567318" w:rsidRDefault="00AE4196" w:rsidP="00AE4196">
            <w:pPr>
              <w:rPr>
                <w:sz w:val="22"/>
                <w:lang w:val="en-US" w:eastAsia="en-US"/>
              </w:rPr>
            </w:pPr>
            <w:ins w:id="474" w:author="notfound.inc@outlook.com" w:date="2021-07-26T14:50:00Z">
              <w:r w:rsidRPr="00567318">
                <w:rPr>
                  <w:sz w:val="22"/>
                  <w:lang w:val="en-US"/>
                </w:rPr>
                <w:t>cashierINN</w:t>
              </w:r>
            </w:ins>
          </w:p>
        </w:tc>
        <w:tc>
          <w:tcPr>
            <w:tcW w:w="3588" w:type="dxa"/>
          </w:tcPr>
          <w:p w14:paraId="641E81DA" w14:textId="638F124E" w:rsidR="00AE4196" w:rsidRPr="00567318" w:rsidRDefault="00FF47EA" w:rsidP="00AE4196">
            <w:pPr>
              <w:rPr>
                <w:sz w:val="22"/>
                <w:lang w:val="en-US" w:eastAsia="en-US"/>
              </w:rPr>
            </w:pPr>
            <w:r w:rsidRPr="00567318">
              <w:rPr>
                <w:sz w:val="22"/>
                <w:lang w:val="en-US" w:eastAsia="en-US"/>
              </w:rPr>
              <w:t>INN cashier, 1203</w:t>
            </w:r>
          </w:p>
        </w:tc>
        <w:tc>
          <w:tcPr>
            <w:tcW w:w="3588" w:type="dxa"/>
          </w:tcPr>
          <w:p w14:paraId="01686EDA" w14:textId="1C7BBA85" w:rsidR="00AE4196" w:rsidRPr="00567318" w:rsidRDefault="00FF47EA" w:rsidP="00FF47EA">
            <w:pPr>
              <w:rPr>
                <w:sz w:val="22"/>
                <w:lang w:val="en-US" w:eastAsia="en-US"/>
              </w:rPr>
            </w:pPr>
            <w:r w:rsidRPr="00567318">
              <w:rPr>
                <w:sz w:val="22"/>
                <w:lang w:val="en-US" w:eastAsia="en-US"/>
              </w:rPr>
              <w:t>A string of 12 characters, format ЦЦЦЦЦЦЦЦЦЦЦЦ, optional</w:t>
            </w:r>
          </w:p>
        </w:tc>
      </w:tr>
      <w:tr w:rsidR="00AE4196" w:rsidRPr="00567318" w14:paraId="39A6D25D" w14:textId="77777777" w:rsidTr="00AE4196">
        <w:tc>
          <w:tcPr>
            <w:tcW w:w="3587" w:type="dxa"/>
          </w:tcPr>
          <w:p w14:paraId="7BE9E63E" w14:textId="2D2C3D92" w:rsidR="00AE4196" w:rsidRPr="00567318" w:rsidRDefault="00AE4196" w:rsidP="00AE4196">
            <w:pPr>
              <w:rPr>
                <w:sz w:val="22"/>
                <w:lang w:val="en-US" w:eastAsia="en-US"/>
              </w:rPr>
            </w:pPr>
            <w:ins w:id="475" w:author="notfound.inc@outlook.com" w:date="2021-07-26T14:50:00Z">
              <w:r w:rsidRPr="00567318">
                <w:rPr>
                  <w:sz w:val="22"/>
                  <w:lang w:val="en-US"/>
                </w:rPr>
                <w:t>senderEmail</w:t>
              </w:r>
            </w:ins>
          </w:p>
        </w:tc>
        <w:tc>
          <w:tcPr>
            <w:tcW w:w="3588" w:type="dxa"/>
          </w:tcPr>
          <w:p w14:paraId="5732CBF3" w14:textId="790ABAB9" w:rsidR="00AE4196" w:rsidRPr="00567318" w:rsidRDefault="00FF47EA" w:rsidP="00AE4196">
            <w:pPr>
              <w:rPr>
                <w:sz w:val="22"/>
                <w:lang w:val="en-US" w:eastAsia="en-US"/>
              </w:rPr>
            </w:pPr>
            <w:r w:rsidRPr="00567318">
              <w:rPr>
                <w:sz w:val="22"/>
                <w:lang w:val="en-US" w:eastAsia="en-US"/>
              </w:rPr>
              <w:t>Check sender email address, 1117</w:t>
            </w:r>
          </w:p>
        </w:tc>
        <w:tc>
          <w:tcPr>
            <w:tcW w:w="3588" w:type="dxa"/>
          </w:tcPr>
          <w:p w14:paraId="52C70F67" w14:textId="5A9C74C6" w:rsidR="00AE4196" w:rsidRPr="00567318" w:rsidRDefault="00FF47EA" w:rsidP="00AE4196">
            <w:pPr>
              <w:rPr>
                <w:sz w:val="22"/>
                <w:lang w:val="en-US" w:eastAsia="en-US"/>
              </w:rPr>
            </w:pPr>
            <w:r w:rsidRPr="00567318">
              <w:rPr>
                <w:sz w:val="22"/>
                <w:lang w:val="en-US" w:eastAsia="en-US"/>
              </w:rPr>
              <w:t>String from 1 to 64 characters, optional</w:t>
            </w:r>
          </w:p>
        </w:tc>
      </w:tr>
      <w:tr w:rsidR="00FF47EA" w:rsidRPr="00567318" w14:paraId="43CABC6F" w14:textId="77777777" w:rsidTr="00AE4196">
        <w:tc>
          <w:tcPr>
            <w:tcW w:w="3587" w:type="dxa"/>
          </w:tcPr>
          <w:p w14:paraId="4FE0FB7F" w14:textId="1542D532" w:rsidR="00FF47EA" w:rsidRPr="00567318" w:rsidRDefault="00FF47EA" w:rsidP="00FF47EA">
            <w:pPr>
              <w:rPr>
                <w:sz w:val="22"/>
                <w:lang w:val="en-US" w:eastAsia="en-US"/>
              </w:rPr>
            </w:pPr>
            <w:ins w:id="476" w:author="notfound.inc@outlook.com" w:date="2021-07-26T14:50:00Z">
              <w:r w:rsidRPr="00567318">
                <w:rPr>
                  <w:sz w:val="22"/>
                  <w:lang w:val="en-US"/>
                </w:rPr>
                <w:t>totalSum</w:t>
              </w:r>
            </w:ins>
          </w:p>
        </w:tc>
        <w:tc>
          <w:tcPr>
            <w:tcW w:w="3588" w:type="dxa"/>
          </w:tcPr>
          <w:p w14:paraId="124A6C05" w14:textId="77777777" w:rsidR="00FF47EA" w:rsidRPr="00567318" w:rsidRDefault="00FF47EA" w:rsidP="00FF47EA">
            <w:pPr>
              <w:rPr>
                <w:sz w:val="22"/>
                <w:lang w:val="en-US" w:eastAsia="en-US"/>
              </w:rPr>
            </w:pPr>
            <w:r w:rsidRPr="00567318">
              <w:rPr>
                <w:sz w:val="22"/>
                <w:lang w:val="en-US" w:eastAsia="en-US"/>
              </w:rPr>
              <w:t>The amount of the calculation indicated in the check (SRF) is 1020.</w:t>
            </w:r>
          </w:p>
          <w:p w14:paraId="4C1EC758" w14:textId="77777777" w:rsidR="00FF47EA" w:rsidRPr="00567318" w:rsidRDefault="00FF47EA" w:rsidP="00FF47EA">
            <w:pPr>
              <w:rPr>
                <w:sz w:val="22"/>
                <w:lang w:val="en-US" w:eastAsia="en-US"/>
              </w:rPr>
            </w:pPr>
          </w:p>
          <w:p w14:paraId="53D25867" w14:textId="77777777" w:rsidR="00FF47EA" w:rsidRPr="00567318" w:rsidRDefault="00FF47EA" w:rsidP="00FF47EA">
            <w:pPr>
              <w:rPr>
                <w:i/>
                <w:sz w:val="22"/>
                <w:lang w:val="en-US" w:eastAsia="en-US"/>
              </w:rPr>
            </w:pPr>
            <w:r w:rsidRPr="00567318">
              <w:rPr>
                <w:i/>
                <w:sz w:val="22"/>
                <w:lang w:val="en-US" w:eastAsia="en-US"/>
              </w:rPr>
              <w:t>Fiscal Document formats allow rounding down in this field. Literally, the FFD requirement reads as follows: "The value in rubles, excluding kopecks, should be equal to the value of the sum of all the details" the cost of the subject of calculation, taking into account discounts and margins "(tag 1043) in rubles, excluding kopecks."</w:t>
            </w:r>
          </w:p>
          <w:p w14:paraId="479654AA" w14:textId="77777777" w:rsidR="00FF47EA" w:rsidRPr="00567318" w:rsidRDefault="00FF47EA" w:rsidP="00FF47EA">
            <w:pPr>
              <w:rPr>
                <w:sz w:val="22"/>
                <w:lang w:val="en-US" w:eastAsia="en-US"/>
              </w:rPr>
            </w:pPr>
          </w:p>
          <w:p w14:paraId="051D1C72" w14:textId="6D3AD127" w:rsidR="00FF47EA" w:rsidRPr="00567318" w:rsidRDefault="00FF47EA" w:rsidP="00FF47EA">
            <w:pPr>
              <w:rPr>
                <w:sz w:val="22"/>
                <w:lang w:val="en-US" w:eastAsia="en-US"/>
              </w:rPr>
            </w:pPr>
            <w:r w:rsidRPr="00567318">
              <w:rPr>
                <w:sz w:val="22"/>
                <w:lang w:val="en-US" w:eastAsia="en-US"/>
              </w:rPr>
              <w:t>To avoid inconsistencies, we recommend using an exact value without rounding.</w:t>
            </w:r>
          </w:p>
        </w:tc>
        <w:tc>
          <w:tcPr>
            <w:tcW w:w="3588" w:type="dxa"/>
          </w:tcPr>
          <w:p w14:paraId="48D8E4B5" w14:textId="72258148" w:rsidR="00FF47EA" w:rsidRPr="00567318" w:rsidRDefault="00FF47EA" w:rsidP="00FF47EA">
            <w:pPr>
              <w:rPr>
                <w:sz w:val="22"/>
                <w:lang w:val="en-US" w:eastAsia="en-US"/>
              </w:rPr>
            </w:pPr>
            <w:r w:rsidRPr="00567318">
              <w:rPr>
                <w:sz w:val="22"/>
                <w:lang w:val="en-US"/>
              </w:rPr>
              <w:t>Decimal number up to 2 characters after the period, optional</w:t>
            </w:r>
          </w:p>
        </w:tc>
      </w:tr>
      <w:tr w:rsidR="00FF47EA" w:rsidRPr="00567318" w14:paraId="62BDA84A" w14:textId="77777777" w:rsidTr="00AE4196">
        <w:tc>
          <w:tcPr>
            <w:tcW w:w="3587" w:type="dxa"/>
          </w:tcPr>
          <w:p w14:paraId="53ABCF81" w14:textId="3FF999C2" w:rsidR="00FF47EA" w:rsidRPr="00567318" w:rsidRDefault="00FF47EA" w:rsidP="00FF47EA">
            <w:pPr>
              <w:rPr>
                <w:sz w:val="22"/>
                <w:lang w:val="en-US" w:eastAsia="en-US"/>
              </w:rPr>
            </w:pPr>
            <w:ins w:id="477" w:author="notfound.inc@outlook.com" w:date="2021-07-26T14:50:00Z">
              <w:r w:rsidRPr="00567318">
                <w:rPr>
                  <w:sz w:val="22"/>
                  <w:lang w:val="en-US"/>
                </w:rPr>
                <w:t>vat1Sum</w:t>
              </w:r>
            </w:ins>
          </w:p>
        </w:tc>
        <w:tc>
          <w:tcPr>
            <w:tcW w:w="3588" w:type="dxa"/>
          </w:tcPr>
          <w:p w14:paraId="01447843" w14:textId="6F58C17F" w:rsidR="00FF47EA" w:rsidRPr="00567318" w:rsidRDefault="00FF47EA" w:rsidP="00FF47EA">
            <w:pPr>
              <w:rPr>
                <w:sz w:val="22"/>
                <w:lang w:val="en-US" w:eastAsia="en-US"/>
              </w:rPr>
            </w:pPr>
            <w:r w:rsidRPr="00567318">
              <w:rPr>
                <w:sz w:val="22"/>
                <w:lang w:val="en-US" w:eastAsia="en-US"/>
              </w:rPr>
              <w:t>The amount of VAT check at the rate of 20%, 1102</w:t>
            </w:r>
          </w:p>
        </w:tc>
        <w:tc>
          <w:tcPr>
            <w:tcW w:w="3588" w:type="dxa"/>
          </w:tcPr>
          <w:p w14:paraId="3AC64123" w14:textId="23DD9A79" w:rsidR="00FF47EA" w:rsidRPr="00567318" w:rsidRDefault="00FF47EA" w:rsidP="00FF47EA">
            <w:pPr>
              <w:rPr>
                <w:sz w:val="22"/>
                <w:lang w:val="en-US" w:eastAsia="en-US"/>
              </w:rPr>
            </w:pPr>
            <w:r w:rsidRPr="00567318">
              <w:rPr>
                <w:sz w:val="22"/>
                <w:lang w:val="en-US"/>
              </w:rPr>
              <w:t>Decimal number up to 2 characters after the dot, optional</w:t>
            </w:r>
          </w:p>
        </w:tc>
      </w:tr>
      <w:tr w:rsidR="00FF47EA" w:rsidRPr="00567318" w14:paraId="3D68B057" w14:textId="77777777" w:rsidTr="00AE4196">
        <w:tc>
          <w:tcPr>
            <w:tcW w:w="3587" w:type="dxa"/>
          </w:tcPr>
          <w:p w14:paraId="20EE1C9D" w14:textId="658C82F6" w:rsidR="00FF47EA" w:rsidRPr="00567318" w:rsidRDefault="00FF47EA" w:rsidP="00FF47EA">
            <w:pPr>
              <w:rPr>
                <w:sz w:val="22"/>
                <w:lang w:val="en-US" w:eastAsia="en-US"/>
              </w:rPr>
            </w:pPr>
            <w:ins w:id="478" w:author="notfound.inc@outlook.com" w:date="2021-07-26T14:50:00Z">
              <w:r w:rsidRPr="00567318">
                <w:rPr>
                  <w:sz w:val="22"/>
                  <w:lang w:val="en-US"/>
                </w:rPr>
                <w:t>vat2Sum</w:t>
              </w:r>
            </w:ins>
          </w:p>
        </w:tc>
        <w:tc>
          <w:tcPr>
            <w:tcW w:w="3588" w:type="dxa"/>
          </w:tcPr>
          <w:p w14:paraId="69CC84EE" w14:textId="3974F47B" w:rsidR="00FF47EA" w:rsidRPr="00567318" w:rsidRDefault="00FF47EA" w:rsidP="00FF47EA">
            <w:pPr>
              <w:rPr>
                <w:sz w:val="22"/>
                <w:lang w:val="en-US" w:eastAsia="en-US"/>
              </w:rPr>
            </w:pPr>
            <w:r w:rsidRPr="00567318">
              <w:rPr>
                <w:sz w:val="22"/>
                <w:lang w:val="en-US" w:eastAsia="en-US"/>
              </w:rPr>
              <w:t>The amount of VAT check at the rate of 10%, 1103</w:t>
            </w:r>
          </w:p>
        </w:tc>
        <w:tc>
          <w:tcPr>
            <w:tcW w:w="3588" w:type="dxa"/>
          </w:tcPr>
          <w:p w14:paraId="66148CC1" w14:textId="077BDC6B" w:rsidR="00FF47EA" w:rsidRPr="00567318" w:rsidRDefault="00FF47EA" w:rsidP="00FF47EA">
            <w:pPr>
              <w:rPr>
                <w:sz w:val="22"/>
                <w:lang w:val="en-US" w:eastAsia="en-US"/>
              </w:rPr>
            </w:pPr>
            <w:r w:rsidRPr="00567318">
              <w:rPr>
                <w:sz w:val="22"/>
                <w:lang w:val="en-US"/>
              </w:rPr>
              <w:t>Decimal number up to 2 characters after the dot, optional</w:t>
            </w:r>
          </w:p>
        </w:tc>
      </w:tr>
      <w:tr w:rsidR="00FF47EA" w:rsidRPr="00567318" w14:paraId="6D0E199E" w14:textId="77777777" w:rsidTr="00AE4196">
        <w:tc>
          <w:tcPr>
            <w:tcW w:w="3587" w:type="dxa"/>
          </w:tcPr>
          <w:p w14:paraId="7441C67B" w14:textId="5A890F40" w:rsidR="00FF47EA" w:rsidRPr="00567318" w:rsidRDefault="00FF47EA" w:rsidP="00FF47EA">
            <w:pPr>
              <w:rPr>
                <w:sz w:val="22"/>
                <w:lang w:val="en-US" w:eastAsia="en-US"/>
              </w:rPr>
            </w:pPr>
            <w:ins w:id="479" w:author="notfound.inc@outlook.com" w:date="2021-07-26T14:50:00Z">
              <w:r w:rsidRPr="00567318">
                <w:rPr>
                  <w:sz w:val="22"/>
                  <w:lang w:val="en-US"/>
                </w:rPr>
                <w:lastRenderedPageBreak/>
                <w:t>vat3Sum</w:t>
              </w:r>
            </w:ins>
          </w:p>
        </w:tc>
        <w:tc>
          <w:tcPr>
            <w:tcW w:w="3588" w:type="dxa"/>
          </w:tcPr>
          <w:p w14:paraId="1A684476" w14:textId="68F4943A" w:rsidR="00FF47EA" w:rsidRPr="00567318" w:rsidRDefault="00FF47EA" w:rsidP="00FF47EA">
            <w:pPr>
              <w:rPr>
                <w:sz w:val="22"/>
                <w:lang w:val="en-US" w:eastAsia="en-US"/>
              </w:rPr>
            </w:pPr>
            <w:r w:rsidRPr="00567318">
              <w:rPr>
                <w:sz w:val="22"/>
                <w:lang w:val="en-US" w:eastAsia="en-US"/>
              </w:rPr>
              <w:t>Calculation amount for a check with VAT at a rate of 0%, 1104</w:t>
            </w:r>
          </w:p>
        </w:tc>
        <w:tc>
          <w:tcPr>
            <w:tcW w:w="3588" w:type="dxa"/>
          </w:tcPr>
          <w:p w14:paraId="2D172C60" w14:textId="35C39AC9" w:rsidR="00FF47EA" w:rsidRPr="00567318" w:rsidRDefault="00FF47EA" w:rsidP="00FF47EA">
            <w:pPr>
              <w:rPr>
                <w:sz w:val="22"/>
                <w:lang w:val="en-US" w:eastAsia="en-US"/>
              </w:rPr>
            </w:pPr>
            <w:r w:rsidRPr="00567318">
              <w:rPr>
                <w:sz w:val="22"/>
                <w:lang w:val="en-US"/>
              </w:rPr>
              <w:t>Decimal number up to 2 characters after the period, optional</w:t>
            </w:r>
          </w:p>
        </w:tc>
      </w:tr>
      <w:tr w:rsidR="00FF47EA" w:rsidRPr="00567318" w14:paraId="2BAB84DC" w14:textId="77777777" w:rsidTr="00AE4196">
        <w:tc>
          <w:tcPr>
            <w:tcW w:w="3587" w:type="dxa"/>
          </w:tcPr>
          <w:p w14:paraId="50F9ABD2" w14:textId="571AFC11" w:rsidR="00FF47EA" w:rsidRPr="00567318" w:rsidRDefault="00FF47EA" w:rsidP="00FF47EA">
            <w:pPr>
              <w:rPr>
                <w:sz w:val="22"/>
                <w:lang w:val="en-US" w:eastAsia="en-US"/>
              </w:rPr>
            </w:pPr>
            <w:ins w:id="480" w:author="notfound.inc@outlook.com" w:date="2021-07-26T14:50:00Z">
              <w:r w:rsidRPr="00567318">
                <w:rPr>
                  <w:sz w:val="22"/>
                  <w:lang w:val="en-US"/>
                </w:rPr>
                <w:t>vat4Sum</w:t>
              </w:r>
            </w:ins>
          </w:p>
        </w:tc>
        <w:tc>
          <w:tcPr>
            <w:tcW w:w="3588" w:type="dxa"/>
          </w:tcPr>
          <w:p w14:paraId="15418703" w14:textId="04E37E92" w:rsidR="00FF47EA" w:rsidRPr="00567318" w:rsidRDefault="00FF47EA" w:rsidP="00FF47EA">
            <w:pPr>
              <w:rPr>
                <w:sz w:val="22"/>
                <w:lang w:val="en-US" w:eastAsia="en-US"/>
              </w:rPr>
            </w:pPr>
            <w:r w:rsidRPr="00567318">
              <w:rPr>
                <w:sz w:val="22"/>
                <w:lang w:val="en-US" w:eastAsia="en-US"/>
              </w:rPr>
              <w:t>Check settlement amount without VAT, 1105</w:t>
            </w:r>
          </w:p>
        </w:tc>
        <w:tc>
          <w:tcPr>
            <w:tcW w:w="3588" w:type="dxa"/>
          </w:tcPr>
          <w:p w14:paraId="0DE52AE6" w14:textId="2C15E76A" w:rsidR="00FF47EA" w:rsidRPr="00567318" w:rsidRDefault="00FF47EA" w:rsidP="00FF47EA">
            <w:pPr>
              <w:rPr>
                <w:sz w:val="22"/>
                <w:lang w:val="en-US" w:eastAsia="en-US"/>
              </w:rPr>
            </w:pPr>
            <w:r w:rsidRPr="00567318">
              <w:rPr>
                <w:sz w:val="22"/>
                <w:lang w:val="en-US"/>
              </w:rPr>
              <w:t>Decimal number up to 2 characters after the period, optional</w:t>
            </w:r>
          </w:p>
        </w:tc>
      </w:tr>
      <w:tr w:rsidR="00FF47EA" w:rsidRPr="00567318" w14:paraId="60F4F170" w14:textId="77777777" w:rsidTr="00AE4196">
        <w:tc>
          <w:tcPr>
            <w:tcW w:w="3587" w:type="dxa"/>
          </w:tcPr>
          <w:p w14:paraId="6E14B473" w14:textId="4144EEA5" w:rsidR="00FF47EA" w:rsidRPr="00567318" w:rsidRDefault="00FF47EA" w:rsidP="00FF47EA">
            <w:pPr>
              <w:rPr>
                <w:sz w:val="22"/>
                <w:lang w:val="en-US" w:eastAsia="en-US"/>
              </w:rPr>
            </w:pPr>
            <w:ins w:id="481" w:author="notfound.inc@outlook.com" w:date="2021-07-26T14:50:00Z">
              <w:r w:rsidRPr="00567318">
                <w:rPr>
                  <w:sz w:val="22"/>
                  <w:lang w:val="en-US"/>
                </w:rPr>
                <w:t>vat5Sum</w:t>
              </w:r>
            </w:ins>
          </w:p>
        </w:tc>
        <w:tc>
          <w:tcPr>
            <w:tcW w:w="3588" w:type="dxa"/>
          </w:tcPr>
          <w:p w14:paraId="2B5B9963" w14:textId="52C9AC23" w:rsidR="00FF47EA" w:rsidRPr="00567318" w:rsidRDefault="00FF47EA" w:rsidP="00FF47EA">
            <w:pPr>
              <w:rPr>
                <w:sz w:val="22"/>
                <w:lang w:val="en-US" w:eastAsia="en-US"/>
              </w:rPr>
            </w:pPr>
            <w:r w:rsidRPr="00567318">
              <w:rPr>
                <w:sz w:val="22"/>
                <w:lang w:val="en-US" w:eastAsia="en-US"/>
              </w:rPr>
              <w:t>The amount of VAT on the check rate 20/120, 1106</w:t>
            </w:r>
          </w:p>
        </w:tc>
        <w:tc>
          <w:tcPr>
            <w:tcW w:w="3588" w:type="dxa"/>
          </w:tcPr>
          <w:p w14:paraId="74183D4F" w14:textId="5F5B918B" w:rsidR="00FF47EA" w:rsidRPr="00567318" w:rsidRDefault="00FF47EA" w:rsidP="00FF47EA">
            <w:pPr>
              <w:rPr>
                <w:sz w:val="22"/>
                <w:lang w:val="en-US" w:eastAsia="en-US"/>
              </w:rPr>
            </w:pPr>
            <w:r w:rsidRPr="00567318">
              <w:rPr>
                <w:sz w:val="22"/>
                <w:lang w:val="en-US"/>
              </w:rPr>
              <w:t>Decimal number up to 2 characters after the period, optional</w:t>
            </w:r>
          </w:p>
        </w:tc>
      </w:tr>
      <w:tr w:rsidR="00FF47EA" w:rsidRPr="00567318" w14:paraId="7B056D79" w14:textId="77777777" w:rsidTr="00AE4196">
        <w:tc>
          <w:tcPr>
            <w:tcW w:w="3587" w:type="dxa"/>
          </w:tcPr>
          <w:p w14:paraId="2FDF4BB3" w14:textId="0C83FAF3" w:rsidR="00FF47EA" w:rsidRPr="00567318" w:rsidRDefault="00FF47EA" w:rsidP="00FF47EA">
            <w:pPr>
              <w:rPr>
                <w:sz w:val="22"/>
                <w:lang w:val="en-US" w:eastAsia="en-US"/>
              </w:rPr>
            </w:pPr>
            <w:ins w:id="482" w:author="notfound.inc@outlook.com" w:date="2021-07-26T14:50:00Z">
              <w:r w:rsidRPr="00567318">
                <w:rPr>
                  <w:sz w:val="22"/>
                  <w:lang w:val="en-US"/>
                </w:rPr>
                <w:t>vat6Sum</w:t>
              </w:r>
            </w:ins>
          </w:p>
        </w:tc>
        <w:tc>
          <w:tcPr>
            <w:tcW w:w="3588" w:type="dxa"/>
          </w:tcPr>
          <w:p w14:paraId="2467EF17" w14:textId="3A98B171" w:rsidR="00FF47EA" w:rsidRPr="00567318" w:rsidRDefault="00FF47EA" w:rsidP="00FF47EA">
            <w:pPr>
              <w:rPr>
                <w:sz w:val="22"/>
                <w:lang w:val="en-US" w:eastAsia="en-US"/>
              </w:rPr>
            </w:pPr>
            <w:r w:rsidRPr="00567318">
              <w:rPr>
                <w:sz w:val="22"/>
                <w:lang w:val="en-US" w:eastAsia="en-US"/>
              </w:rPr>
              <w:t>The amount of VAT on the check rate 10/110, 1107</w:t>
            </w:r>
          </w:p>
        </w:tc>
        <w:tc>
          <w:tcPr>
            <w:tcW w:w="3588" w:type="dxa"/>
          </w:tcPr>
          <w:p w14:paraId="424C0FC2" w14:textId="56EB58A3" w:rsidR="00FF47EA" w:rsidRPr="00567318" w:rsidRDefault="00FF47EA" w:rsidP="00FF47EA">
            <w:pPr>
              <w:rPr>
                <w:sz w:val="22"/>
                <w:lang w:val="en-US" w:eastAsia="en-US"/>
              </w:rPr>
            </w:pPr>
            <w:r w:rsidRPr="00567318">
              <w:rPr>
                <w:sz w:val="22"/>
                <w:lang w:val="en-US"/>
              </w:rPr>
              <w:t>Decimal number up to 2 characters after the period, optional</w:t>
            </w:r>
          </w:p>
        </w:tc>
      </w:tr>
      <w:tr w:rsidR="00FF47EA" w:rsidRPr="00567318" w14:paraId="36B62176" w14:textId="77777777" w:rsidTr="00AE4196">
        <w:tc>
          <w:tcPr>
            <w:tcW w:w="3587" w:type="dxa"/>
          </w:tcPr>
          <w:p w14:paraId="1A45BFA8" w14:textId="3E3EE8EF" w:rsidR="00FF47EA" w:rsidRPr="00567318" w:rsidRDefault="00FF47EA" w:rsidP="00FF47EA">
            <w:pPr>
              <w:rPr>
                <w:sz w:val="22"/>
                <w:lang w:val="en-US" w:eastAsia="en-US"/>
              </w:rPr>
            </w:pPr>
            <w:ins w:id="483" w:author="notfound.inc@outlook.com" w:date="2021-07-26T14:50:00Z">
              <w:r w:rsidRPr="00567318">
                <w:rPr>
                  <w:sz w:val="22"/>
                  <w:lang w:val="en-US"/>
                </w:rPr>
                <w:t>customerInfo</w:t>
              </w:r>
            </w:ins>
          </w:p>
        </w:tc>
        <w:tc>
          <w:tcPr>
            <w:tcW w:w="3588" w:type="dxa"/>
          </w:tcPr>
          <w:p w14:paraId="00D65DE3" w14:textId="49F3133B" w:rsidR="00FF47EA" w:rsidRPr="00567318" w:rsidRDefault="00FF47EA" w:rsidP="00FF47EA">
            <w:pPr>
              <w:rPr>
                <w:sz w:val="22"/>
                <w:lang w:val="en-US" w:eastAsia="en-US"/>
              </w:rPr>
            </w:pPr>
            <w:r w:rsidRPr="00567318">
              <w:rPr>
                <w:sz w:val="22"/>
                <w:lang w:val="en-US" w:eastAsia="en-US"/>
              </w:rPr>
              <w:t>Customer (customer) details, 1256</w:t>
            </w:r>
          </w:p>
        </w:tc>
        <w:tc>
          <w:tcPr>
            <w:tcW w:w="3588" w:type="dxa"/>
          </w:tcPr>
          <w:p w14:paraId="3ADC7660" w14:textId="1DB44892" w:rsidR="00FF47EA" w:rsidRPr="00567318" w:rsidRDefault="00FF47EA" w:rsidP="00FF47EA">
            <w:pPr>
              <w:rPr>
                <w:sz w:val="22"/>
                <w:lang w:val="en-US" w:eastAsia="en-US"/>
              </w:rPr>
            </w:pPr>
            <w:r w:rsidRPr="00567318">
              <w:rPr>
                <w:sz w:val="22"/>
              </w:rPr>
              <w:t>Structure p.2.1.1.8, optional field</w:t>
            </w:r>
          </w:p>
        </w:tc>
      </w:tr>
      <w:tr w:rsidR="00FF47EA" w:rsidRPr="00567318" w14:paraId="37476555" w14:textId="77777777" w:rsidTr="00AE4196">
        <w:tc>
          <w:tcPr>
            <w:tcW w:w="3587" w:type="dxa"/>
          </w:tcPr>
          <w:p w14:paraId="042E6FFB" w14:textId="0E7AFC8F" w:rsidR="00FF47EA" w:rsidRPr="00567318" w:rsidRDefault="00FF47EA" w:rsidP="00FF47EA">
            <w:pPr>
              <w:rPr>
                <w:sz w:val="22"/>
                <w:lang w:val="en-US" w:eastAsia="en-US"/>
              </w:rPr>
            </w:pPr>
            <w:ins w:id="484" w:author="notfound.inc@outlook.com" w:date="2021-07-26T14:50:00Z">
              <w:r w:rsidRPr="00567318">
                <w:rPr>
                  <w:sz w:val="22"/>
                  <w:lang w:val="en-US"/>
                </w:rPr>
                <w:t>industryAttribute</w:t>
              </w:r>
            </w:ins>
          </w:p>
        </w:tc>
        <w:tc>
          <w:tcPr>
            <w:tcW w:w="3588" w:type="dxa"/>
          </w:tcPr>
          <w:p w14:paraId="048AA7EF" w14:textId="1CFC8083" w:rsidR="00FF47EA" w:rsidRPr="00567318" w:rsidRDefault="00FF47EA" w:rsidP="00FF47EA">
            <w:pPr>
              <w:rPr>
                <w:sz w:val="22"/>
                <w:lang w:val="en-US" w:eastAsia="en-US"/>
              </w:rPr>
            </w:pPr>
            <w:r w:rsidRPr="00567318">
              <w:rPr>
                <w:sz w:val="22"/>
                <w:lang w:val="en-US" w:eastAsia="en-US"/>
              </w:rPr>
              <w:t>Industry check requisite, 1261</w:t>
            </w:r>
          </w:p>
        </w:tc>
        <w:tc>
          <w:tcPr>
            <w:tcW w:w="3588" w:type="dxa"/>
          </w:tcPr>
          <w:p w14:paraId="565934B2" w14:textId="2850DD56" w:rsidR="00FF47EA" w:rsidRPr="00567318" w:rsidRDefault="00FF47EA" w:rsidP="00FF47EA">
            <w:pPr>
              <w:rPr>
                <w:sz w:val="22"/>
                <w:lang w:val="en-US" w:eastAsia="en-US"/>
              </w:rPr>
            </w:pPr>
            <w:r w:rsidRPr="00567318">
              <w:rPr>
                <w:sz w:val="22"/>
              </w:rPr>
              <w:t>Structure p.2.1.1.10, optional field</w:t>
            </w:r>
          </w:p>
        </w:tc>
      </w:tr>
    </w:tbl>
    <w:p w14:paraId="78ABE08A" w14:textId="77777777" w:rsidR="00AE4196" w:rsidRPr="00567318" w:rsidRDefault="00AE4196" w:rsidP="00AE4196">
      <w:pPr>
        <w:rPr>
          <w:sz w:val="22"/>
          <w:lang w:val="en-US" w:eastAsia="en-US"/>
        </w:rPr>
      </w:pPr>
    </w:p>
    <w:p w14:paraId="5F4A27E1" w14:textId="4C12A1D8" w:rsidR="005F3B03" w:rsidRPr="00567318" w:rsidRDefault="004A0194" w:rsidP="006F0FD4">
      <w:pPr>
        <w:spacing w:after="160" w:line="259" w:lineRule="auto"/>
        <w:rPr>
          <w:rFonts w:eastAsiaTheme="minorHAnsi" w:cstheme="minorHAnsi"/>
          <w:color w:val="000000"/>
          <w:sz w:val="22"/>
          <w:szCs w:val="19"/>
          <w:lang w:val="en-US" w:eastAsia="en-US"/>
        </w:rPr>
      </w:pPr>
      <w:r w:rsidRPr="00567318">
        <w:rPr>
          <w:rFonts w:eastAsiaTheme="minorHAnsi" w:cstheme="minorHAnsi"/>
          <w:b/>
          <w:color w:val="000000"/>
          <w:sz w:val="22"/>
          <w:szCs w:val="19"/>
          <w:lang w:val="en-US" w:eastAsia="en-US"/>
        </w:rPr>
        <w:t>Note:</w:t>
      </w:r>
      <w:r w:rsidRPr="00567318">
        <w:rPr>
          <w:rFonts w:eastAsiaTheme="minorHAnsi" w:cstheme="minorHAnsi"/>
          <w:color w:val="000000"/>
          <w:sz w:val="22"/>
          <w:szCs w:val="19"/>
          <w:lang w:val="en-US" w:eastAsia="en-US"/>
        </w:rPr>
        <w:t xml:space="preserve"> for historical reasons, the numbering of tax rates vat1Sum, vat2Sum, vat3Sum, vat4Sum, vat5Sum, vat6Sum in OrangeData formats is slightly different from the numbering of tax rates in FFD for tag 1199. When developing integration, you should strictly adhere to this guide.</w:t>
      </w:r>
    </w:p>
    <w:p w14:paraId="703E3503" w14:textId="77777777" w:rsidR="004A0194" w:rsidRPr="00567318" w:rsidRDefault="004A0194" w:rsidP="004A0194">
      <w:pPr>
        <w:spacing w:after="160" w:line="259" w:lineRule="auto"/>
        <w:rPr>
          <w:rFonts w:eastAsiaTheme="minorHAnsi" w:cstheme="minorHAnsi"/>
          <w:color w:val="000000"/>
          <w:sz w:val="22"/>
          <w:szCs w:val="19"/>
          <w:lang w:val="en-US" w:eastAsia="en-US"/>
        </w:rPr>
      </w:pPr>
      <w:r w:rsidRPr="00567318">
        <w:rPr>
          <w:rFonts w:eastAsiaTheme="minorHAnsi" w:cstheme="minorHAnsi"/>
          <w:color w:val="000000"/>
          <w:sz w:val="22"/>
          <w:szCs w:val="19"/>
          <w:lang w:val="en-US" w:eastAsia="en-US"/>
        </w:rPr>
        <w:t xml:space="preserve">In response: the </w:t>
      </w:r>
      <w:proofErr w:type="gramStart"/>
      <w:r w:rsidRPr="00567318">
        <w:rPr>
          <w:rFonts w:eastAsiaTheme="minorHAnsi" w:cstheme="minorHAnsi"/>
          <w:color w:val="000000"/>
          <w:sz w:val="22"/>
          <w:szCs w:val="19"/>
          <w:lang w:val="en-US" w:eastAsia="en-US"/>
        </w:rPr>
        <w:t>api</w:t>
      </w:r>
      <w:proofErr w:type="gramEnd"/>
      <w:r w:rsidRPr="00567318">
        <w:rPr>
          <w:rFonts w:eastAsiaTheme="minorHAnsi" w:cstheme="minorHAnsi"/>
          <w:color w:val="000000"/>
          <w:sz w:val="22"/>
          <w:szCs w:val="19"/>
          <w:lang w:val="en-US" w:eastAsia="en-US"/>
        </w:rPr>
        <w:t xml:space="preserve"> can return the following http status codes</w:t>
      </w:r>
    </w:p>
    <w:p w14:paraId="3AE8C92A" w14:textId="63997F73" w:rsidR="005F3B03" w:rsidRPr="00567318" w:rsidRDefault="004A0194" w:rsidP="004A0194">
      <w:pPr>
        <w:spacing w:after="160" w:line="259" w:lineRule="auto"/>
        <w:rPr>
          <w:rFonts w:eastAsiaTheme="minorHAnsi" w:cstheme="minorHAnsi"/>
          <w:color w:val="000000"/>
          <w:sz w:val="22"/>
          <w:szCs w:val="19"/>
          <w:lang w:val="en-US" w:eastAsia="en-US"/>
        </w:rPr>
      </w:pPr>
      <w:r w:rsidRPr="00567318">
        <w:rPr>
          <w:rFonts w:eastAsiaTheme="minorHAnsi" w:cstheme="minorHAnsi"/>
          <w:color w:val="000000"/>
          <w:sz w:val="22"/>
          <w:szCs w:val="19"/>
          <w:lang w:val="en-US" w:eastAsia="en-US"/>
        </w:rPr>
        <w:t xml:space="preserve">                  • 201 Created - a receipt has been created and added to the queue for processing, an empty response body</w:t>
      </w:r>
      <w:r w:rsidRPr="00567318">
        <w:rPr>
          <w:rFonts w:eastAsiaTheme="minorHAnsi" w:cstheme="minorHAnsi"/>
          <w:color w:val="000000"/>
          <w:sz w:val="22"/>
          <w:szCs w:val="19"/>
          <w:lang w:val="en-US" w:eastAsia="en-US"/>
        </w:rPr>
        <w:br/>
        <w:t xml:space="preserve">                  • 401 Unauthorized - the client certificate did not pass verification</w:t>
      </w:r>
      <w:r w:rsidRPr="00567318">
        <w:rPr>
          <w:rFonts w:eastAsiaTheme="minorHAnsi" w:cstheme="minorHAnsi"/>
          <w:color w:val="000000"/>
          <w:sz w:val="22"/>
          <w:szCs w:val="19"/>
          <w:lang w:val="en-US" w:eastAsia="en-US"/>
        </w:rPr>
        <w:br/>
        <w:t xml:space="preserve">                  • 409 Conflict - a receipt with this identifier has already been created in the system, an empty response body</w:t>
      </w:r>
      <w:r w:rsidRPr="00567318">
        <w:rPr>
          <w:rFonts w:eastAsiaTheme="minorHAnsi" w:cstheme="minorHAnsi"/>
          <w:color w:val="000000"/>
          <w:sz w:val="22"/>
          <w:szCs w:val="19"/>
          <w:lang w:val="en-US" w:eastAsia="en-US"/>
        </w:rPr>
        <w:br/>
        <w:t xml:space="preserve">                  • 400 Bad Request - the transmitted data contains validation errors, or the signature did not pass verification, the response body is clause 2.1.2</w:t>
      </w:r>
      <w:r w:rsidRPr="00567318">
        <w:rPr>
          <w:rFonts w:eastAsiaTheme="minorHAnsi" w:cstheme="minorHAnsi"/>
          <w:color w:val="000000"/>
          <w:sz w:val="22"/>
          <w:szCs w:val="19"/>
          <w:lang w:val="en-US" w:eastAsia="en-US"/>
        </w:rPr>
        <w:br/>
        <w:t xml:space="preserve">                  • 503, Service Unavailable - the document queue is full, the response returns a Retry-After header with a timeout in seconds, after which it is worth repeating the request, response body p. 2.7.2.</w:t>
      </w:r>
    </w:p>
    <w:p w14:paraId="0F7A35B7" w14:textId="77777777" w:rsidR="005F3B03" w:rsidRPr="00567318" w:rsidRDefault="005F3B03" w:rsidP="006F0FD4">
      <w:pPr>
        <w:spacing w:after="160" w:line="259" w:lineRule="auto"/>
        <w:rPr>
          <w:rFonts w:eastAsiaTheme="minorHAnsi" w:cstheme="minorHAnsi"/>
          <w:color w:val="000000"/>
          <w:sz w:val="22"/>
          <w:szCs w:val="19"/>
          <w:lang w:val="en-US" w:eastAsia="en-US"/>
        </w:rPr>
      </w:pPr>
    </w:p>
    <w:p w14:paraId="134421F4" w14:textId="77777777" w:rsidR="00546AF9" w:rsidRPr="00567318" w:rsidRDefault="00546AF9" w:rsidP="00546AF9">
      <w:pPr>
        <w:rPr>
          <w:sz w:val="22"/>
          <w:lang w:val="en-US" w:eastAsia="en-US"/>
        </w:rPr>
      </w:pPr>
      <w:bookmarkStart w:id="485" w:name="_2.7.2_Response_body"/>
      <w:bookmarkEnd w:id="485"/>
    </w:p>
    <w:p w14:paraId="72BD150F" w14:textId="0C25C23F" w:rsidR="00546AF9" w:rsidRPr="00567318" w:rsidRDefault="00546AF9" w:rsidP="00546AF9">
      <w:pPr>
        <w:rPr>
          <w:sz w:val="22"/>
          <w:lang w:val="en-US" w:eastAsia="en-US"/>
        </w:rPr>
      </w:pPr>
      <w:r w:rsidRPr="00567318">
        <w:rPr>
          <w:sz w:val="22"/>
          <w:lang w:val="en-US" w:eastAsia="en-US"/>
        </w:rPr>
        <w:t>Request example:</w:t>
      </w:r>
    </w:p>
    <w:p w14:paraId="1F99AB2D" w14:textId="77777777" w:rsidR="00546AF9" w:rsidRPr="00567318" w:rsidRDefault="00546AF9" w:rsidP="00546AF9">
      <w:pPr>
        <w:rPr>
          <w:sz w:val="22"/>
          <w:lang w:val="en-US" w:eastAsia="en-US"/>
        </w:rPr>
      </w:pPr>
    </w:p>
    <w:p w14:paraId="763BA9F7"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B4B4B4"/>
          <w:sz w:val="20"/>
          <w:szCs w:val="20"/>
          <w:lang w:val="en-US"/>
        </w:rPr>
        <w:t>{</w:t>
      </w:r>
    </w:p>
    <w:p w14:paraId="69F466FB"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id</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"12345678990"</w:t>
      </w:r>
      <w:r w:rsidRPr="006C217D">
        <w:rPr>
          <w:rFonts w:ascii="Consolas" w:eastAsia="Times New Roman" w:hAnsi="Consolas" w:cs="Courier New"/>
          <w:color w:val="B4B4B4"/>
          <w:sz w:val="20"/>
          <w:szCs w:val="20"/>
          <w:lang w:val="en-US"/>
        </w:rPr>
        <w:t>,</w:t>
      </w:r>
    </w:p>
    <w:p w14:paraId="601FADEF"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inn</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"7725327863"</w:t>
      </w:r>
      <w:r w:rsidRPr="006C217D">
        <w:rPr>
          <w:rFonts w:ascii="Consolas" w:eastAsia="Times New Roman" w:hAnsi="Consolas" w:cs="Courier New"/>
          <w:color w:val="B4B4B4"/>
          <w:sz w:val="20"/>
          <w:szCs w:val="20"/>
          <w:lang w:val="en-US"/>
        </w:rPr>
        <w:t>,</w:t>
      </w:r>
    </w:p>
    <w:p w14:paraId="3A60823E"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group</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"Main"</w:t>
      </w:r>
      <w:r w:rsidRPr="006C217D">
        <w:rPr>
          <w:rFonts w:ascii="Consolas" w:eastAsia="Times New Roman" w:hAnsi="Consolas" w:cs="Courier New"/>
          <w:color w:val="B4B4B4"/>
          <w:sz w:val="20"/>
          <w:szCs w:val="20"/>
          <w:lang w:val="en-US"/>
        </w:rPr>
        <w:t>,</w:t>
      </w:r>
    </w:p>
    <w:p w14:paraId="237144E4"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key</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"1234567"</w:t>
      </w:r>
      <w:r w:rsidRPr="006C217D">
        <w:rPr>
          <w:rFonts w:ascii="Consolas" w:eastAsia="Times New Roman" w:hAnsi="Consolas" w:cs="Courier New"/>
          <w:color w:val="B4B4B4"/>
          <w:sz w:val="20"/>
          <w:szCs w:val="20"/>
          <w:lang w:val="en-US"/>
        </w:rPr>
        <w:t>,</w:t>
      </w:r>
    </w:p>
    <w:p w14:paraId="4B6C936D"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content</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1F60AA12"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type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6E96BE"/>
          <w:sz w:val="20"/>
          <w:szCs w:val="20"/>
          <w:lang w:val="en-US"/>
        </w:rPr>
        <w:t>1</w:t>
      </w:r>
      <w:r w:rsidRPr="006C217D">
        <w:rPr>
          <w:rFonts w:ascii="Consolas" w:eastAsia="Times New Roman" w:hAnsi="Consolas" w:cs="Courier New"/>
          <w:color w:val="B4B4B4"/>
          <w:sz w:val="20"/>
          <w:szCs w:val="20"/>
          <w:lang w:val="en-US"/>
        </w:rPr>
        <w:t>,</w:t>
      </w:r>
    </w:p>
    <w:p w14:paraId="5A69367A"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positions</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115BBA2B"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0701C0EB"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quantity</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6E96BE"/>
          <w:sz w:val="20"/>
          <w:szCs w:val="20"/>
          <w:lang w:val="en-US"/>
        </w:rPr>
        <w:t>1.000</w:t>
      </w:r>
      <w:r w:rsidRPr="006C217D">
        <w:rPr>
          <w:rFonts w:ascii="Consolas" w:eastAsia="Times New Roman" w:hAnsi="Consolas" w:cs="Courier New"/>
          <w:color w:val="B4B4B4"/>
          <w:sz w:val="20"/>
          <w:szCs w:val="20"/>
          <w:lang w:val="en-US"/>
        </w:rPr>
        <w:t>,</w:t>
      </w:r>
    </w:p>
    <w:p w14:paraId="69529ACF"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price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6E96BE"/>
          <w:sz w:val="20"/>
          <w:szCs w:val="20"/>
          <w:lang w:val="en-US"/>
        </w:rPr>
        <w:t>123.45</w:t>
      </w:r>
      <w:r w:rsidRPr="006C217D">
        <w:rPr>
          <w:rFonts w:ascii="Consolas" w:eastAsia="Times New Roman" w:hAnsi="Consolas" w:cs="Courier New"/>
          <w:color w:val="B4B4B4"/>
          <w:sz w:val="20"/>
          <w:szCs w:val="20"/>
          <w:lang w:val="en-US"/>
        </w:rPr>
        <w:t>,</w:t>
      </w:r>
    </w:p>
    <w:p w14:paraId="2109F42F"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tax</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6E96BE"/>
          <w:sz w:val="20"/>
          <w:szCs w:val="20"/>
          <w:lang w:val="en-US"/>
        </w:rPr>
        <w:t>6</w:t>
      </w:r>
      <w:r w:rsidRPr="006C217D">
        <w:rPr>
          <w:rFonts w:ascii="Consolas" w:eastAsia="Times New Roman" w:hAnsi="Consolas" w:cs="Courier New"/>
          <w:color w:val="B4B4B4"/>
          <w:sz w:val="20"/>
          <w:szCs w:val="20"/>
          <w:lang w:val="en-US"/>
        </w:rPr>
        <w:t>,</w:t>
      </w:r>
    </w:p>
    <w:p w14:paraId="15E961A7"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text</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w:t>
      </w:r>
      <w:r w:rsidRPr="00ED300B">
        <w:rPr>
          <w:rFonts w:ascii="Consolas" w:eastAsia="Times New Roman" w:hAnsi="Consolas" w:cs="Courier New"/>
          <w:color w:val="D69D85"/>
          <w:sz w:val="20"/>
          <w:szCs w:val="20"/>
        </w:rPr>
        <w:t>Булка</w:t>
      </w:r>
      <w:r w:rsidRPr="006C217D">
        <w:rPr>
          <w:rFonts w:ascii="Consolas" w:eastAsia="Times New Roman" w:hAnsi="Consolas" w:cs="Courier New"/>
          <w:color w:val="D69D85"/>
          <w:sz w:val="20"/>
          <w:szCs w:val="20"/>
          <w:lang w:val="en-US"/>
        </w:rPr>
        <w:t>"</w:t>
      </w:r>
      <w:r w:rsidRPr="006C217D">
        <w:rPr>
          <w:rFonts w:ascii="Consolas" w:eastAsia="Times New Roman" w:hAnsi="Consolas" w:cs="Courier New"/>
          <w:color w:val="B4B4B4"/>
          <w:sz w:val="20"/>
          <w:szCs w:val="20"/>
          <w:lang w:val="en-US"/>
        </w:rPr>
        <w:t>,</w:t>
      </w:r>
    </w:p>
    <w:p w14:paraId="35540E73"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paymentMethodType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6E96BE"/>
          <w:sz w:val="20"/>
          <w:szCs w:val="20"/>
          <w:lang w:val="en-US"/>
        </w:rPr>
        <w:t>4</w:t>
      </w:r>
      <w:r w:rsidRPr="006C217D">
        <w:rPr>
          <w:rFonts w:ascii="Consolas" w:eastAsia="Times New Roman" w:hAnsi="Consolas" w:cs="Courier New"/>
          <w:color w:val="B4B4B4"/>
          <w:sz w:val="20"/>
          <w:szCs w:val="20"/>
          <w:lang w:val="en-US"/>
        </w:rPr>
        <w:t>,</w:t>
      </w:r>
    </w:p>
    <w:p w14:paraId="74BB0FE4"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paymentSubjectType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6E96BE"/>
          <w:sz w:val="20"/>
          <w:szCs w:val="20"/>
          <w:lang w:val="en-US"/>
        </w:rPr>
        <w:t>1</w:t>
      </w:r>
      <w:r w:rsidRPr="006C217D">
        <w:rPr>
          <w:rFonts w:ascii="Consolas" w:eastAsia="Times New Roman" w:hAnsi="Consolas" w:cs="Courier New"/>
          <w:color w:val="B4B4B4"/>
          <w:sz w:val="20"/>
          <w:szCs w:val="20"/>
          <w:lang w:val="en-US"/>
        </w:rPr>
        <w:t>,</w:t>
      </w:r>
    </w:p>
    <w:p w14:paraId="475D8DEC"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agentType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6E96BE"/>
          <w:sz w:val="20"/>
          <w:szCs w:val="20"/>
          <w:lang w:val="en-US"/>
        </w:rPr>
        <w:t>127</w:t>
      </w:r>
      <w:r w:rsidRPr="006C217D">
        <w:rPr>
          <w:rFonts w:ascii="Consolas" w:eastAsia="Times New Roman" w:hAnsi="Consolas" w:cs="Courier New"/>
          <w:color w:val="B4B4B4"/>
          <w:sz w:val="20"/>
          <w:szCs w:val="20"/>
          <w:lang w:val="en-US"/>
        </w:rPr>
        <w:t>,</w:t>
      </w:r>
    </w:p>
    <w:p w14:paraId="6B1A6661"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agentInfo</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6ED69AA9"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paymentTransferOperatorPhoneNumbers</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"+79200000001"</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"+74997870001"</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39F83650"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paymentAgentOperation</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w:t>
      </w:r>
      <w:r w:rsidRPr="00ED300B">
        <w:rPr>
          <w:rFonts w:ascii="Consolas" w:eastAsia="Times New Roman" w:hAnsi="Consolas" w:cs="Courier New"/>
          <w:color w:val="D69D85"/>
          <w:sz w:val="20"/>
          <w:szCs w:val="20"/>
        </w:rPr>
        <w:t>Какая</w:t>
      </w:r>
      <w:r w:rsidRPr="006C217D">
        <w:rPr>
          <w:rFonts w:ascii="Consolas" w:eastAsia="Times New Roman" w:hAnsi="Consolas" w:cs="Courier New"/>
          <w:color w:val="D69D85"/>
          <w:sz w:val="20"/>
          <w:szCs w:val="20"/>
          <w:lang w:val="en-US"/>
        </w:rPr>
        <w:t>-</w:t>
      </w:r>
      <w:r w:rsidRPr="00ED300B">
        <w:rPr>
          <w:rFonts w:ascii="Consolas" w:eastAsia="Times New Roman" w:hAnsi="Consolas" w:cs="Courier New"/>
          <w:color w:val="D69D85"/>
          <w:sz w:val="20"/>
          <w:szCs w:val="20"/>
        </w:rPr>
        <w:t>то</w:t>
      </w:r>
      <w:r w:rsidRPr="006C217D">
        <w:rPr>
          <w:rFonts w:ascii="Consolas" w:eastAsia="Times New Roman" w:hAnsi="Consolas" w:cs="Courier New"/>
          <w:color w:val="D69D85"/>
          <w:sz w:val="20"/>
          <w:szCs w:val="20"/>
          <w:lang w:val="en-US"/>
        </w:rPr>
        <w:t> </w:t>
      </w:r>
      <w:r w:rsidRPr="00ED300B">
        <w:rPr>
          <w:rFonts w:ascii="Consolas" w:eastAsia="Times New Roman" w:hAnsi="Consolas" w:cs="Courier New"/>
          <w:color w:val="D69D85"/>
          <w:sz w:val="20"/>
          <w:szCs w:val="20"/>
        </w:rPr>
        <w:t>операция</w:t>
      </w:r>
      <w:r w:rsidRPr="006C217D">
        <w:rPr>
          <w:rFonts w:ascii="Consolas" w:eastAsia="Times New Roman" w:hAnsi="Consolas" w:cs="Courier New"/>
          <w:color w:val="D69D85"/>
          <w:sz w:val="20"/>
          <w:szCs w:val="20"/>
          <w:lang w:val="en-US"/>
        </w:rPr>
        <w:t> 1"</w:t>
      </w:r>
      <w:r w:rsidRPr="006C217D">
        <w:rPr>
          <w:rFonts w:ascii="Consolas" w:eastAsia="Times New Roman" w:hAnsi="Consolas" w:cs="Courier New"/>
          <w:color w:val="B4B4B4"/>
          <w:sz w:val="20"/>
          <w:szCs w:val="20"/>
          <w:lang w:val="en-US"/>
        </w:rPr>
        <w:t>,</w:t>
      </w:r>
    </w:p>
    <w:p w14:paraId="02486AB7"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paymentAgentPhoneNumbers</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"+79200000003"</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2F32A52E"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paymentOperatorPhoneNumbers</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"+79200000002"</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"+74997870002"</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44F7A01E"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"paymentOperatorName"</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w:t>
      </w:r>
      <w:r w:rsidRPr="00ED300B">
        <w:rPr>
          <w:rFonts w:ascii="Consolas" w:eastAsia="Times New Roman" w:hAnsi="Consolas" w:cs="Courier New"/>
          <w:color w:val="D69D85"/>
          <w:sz w:val="20"/>
          <w:szCs w:val="20"/>
        </w:rPr>
        <w:t>ООО</w:t>
      </w:r>
      <w:r w:rsidRPr="006C217D">
        <w:rPr>
          <w:rFonts w:ascii="Consolas" w:eastAsia="Times New Roman" w:hAnsi="Consolas" w:cs="Courier New"/>
          <w:color w:val="D69D85"/>
          <w:sz w:val="20"/>
          <w:szCs w:val="20"/>
          <w:lang w:val="en-US"/>
        </w:rPr>
        <w:t> </w:t>
      </w:r>
      <w:r w:rsidRPr="006C217D">
        <w:rPr>
          <w:rFonts w:ascii="Consolas" w:eastAsia="Times New Roman" w:hAnsi="Consolas" w:cs="Courier New"/>
          <w:color w:val="E07A00"/>
          <w:sz w:val="20"/>
          <w:szCs w:val="20"/>
          <w:lang w:val="en-US"/>
        </w:rPr>
        <w:t>\"</w:t>
      </w:r>
      <w:r w:rsidRPr="00ED300B">
        <w:rPr>
          <w:rFonts w:ascii="Consolas" w:eastAsia="Times New Roman" w:hAnsi="Consolas" w:cs="Courier New"/>
          <w:color w:val="D69D85"/>
          <w:sz w:val="20"/>
          <w:szCs w:val="20"/>
        </w:rPr>
        <w:t>Атлант</w:t>
      </w:r>
      <w:r w:rsidRPr="006C217D">
        <w:rPr>
          <w:rFonts w:ascii="Consolas" w:eastAsia="Times New Roman" w:hAnsi="Consolas" w:cs="Courier New"/>
          <w:color w:val="E07A00"/>
          <w:sz w:val="20"/>
          <w:szCs w:val="20"/>
          <w:lang w:val="en-US"/>
        </w:rPr>
        <w:t>\"</w:t>
      </w:r>
      <w:r w:rsidRPr="006C217D">
        <w:rPr>
          <w:rFonts w:ascii="Consolas" w:eastAsia="Times New Roman" w:hAnsi="Consolas" w:cs="Courier New"/>
          <w:color w:val="D69D85"/>
          <w:sz w:val="20"/>
          <w:szCs w:val="20"/>
          <w:lang w:val="en-US"/>
        </w:rPr>
        <w:t>"</w:t>
      </w:r>
      <w:r w:rsidRPr="006C217D">
        <w:rPr>
          <w:rFonts w:ascii="Consolas" w:eastAsia="Times New Roman" w:hAnsi="Consolas" w:cs="Courier New"/>
          <w:color w:val="B4B4B4"/>
          <w:sz w:val="20"/>
          <w:szCs w:val="20"/>
          <w:lang w:val="en-US"/>
        </w:rPr>
        <w:t>,</w:t>
      </w:r>
    </w:p>
    <w:p w14:paraId="6AC67789"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paymentOperatorAddress</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w:t>
      </w:r>
      <w:r w:rsidRPr="00ED300B">
        <w:rPr>
          <w:rFonts w:ascii="Consolas" w:eastAsia="Times New Roman" w:hAnsi="Consolas" w:cs="Courier New"/>
          <w:color w:val="D69D85"/>
          <w:sz w:val="20"/>
          <w:szCs w:val="20"/>
        </w:rPr>
        <w:t>Воронеж</w:t>
      </w:r>
      <w:r w:rsidRPr="006C217D">
        <w:rPr>
          <w:rFonts w:ascii="Consolas" w:eastAsia="Times New Roman" w:hAnsi="Consolas" w:cs="Courier New"/>
          <w:color w:val="D69D85"/>
          <w:sz w:val="20"/>
          <w:szCs w:val="20"/>
          <w:lang w:val="en-US"/>
        </w:rPr>
        <w:t>, </w:t>
      </w:r>
      <w:r w:rsidRPr="00ED300B">
        <w:rPr>
          <w:rFonts w:ascii="Consolas" w:eastAsia="Times New Roman" w:hAnsi="Consolas" w:cs="Courier New"/>
          <w:color w:val="D69D85"/>
          <w:sz w:val="20"/>
          <w:szCs w:val="20"/>
        </w:rPr>
        <w:t>ул</w:t>
      </w:r>
      <w:r w:rsidRPr="006C217D">
        <w:rPr>
          <w:rFonts w:ascii="Consolas" w:eastAsia="Times New Roman" w:hAnsi="Consolas" w:cs="Courier New"/>
          <w:color w:val="D69D85"/>
          <w:sz w:val="20"/>
          <w:szCs w:val="20"/>
          <w:lang w:val="en-US"/>
        </w:rPr>
        <w:t>. </w:t>
      </w:r>
      <w:r w:rsidRPr="00ED300B">
        <w:rPr>
          <w:rFonts w:ascii="Consolas" w:eastAsia="Times New Roman" w:hAnsi="Consolas" w:cs="Courier New"/>
          <w:color w:val="D69D85"/>
          <w:sz w:val="20"/>
          <w:szCs w:val="20"/>
        </w:rPr>
        <w:t>Недогонная</w:t>
      </w:r>
      <w:r w:rsidRPr="006C217D">
        <w:rPr>
          <w:rFonts w:ascii="Consolas" w:eastAsia="Times New Roman" w:hAnsi="Consolas" w:cs="Courier New"/>
          <w:color w:val="D69D85"/>
          <w:sz w:val="20"/>
          <w:szCs w:val="20"/>
          <w:lang w:val="en-US"/>
        </w:rPr>
        <w:t>, </w:t>
      </w:r>
      <w:r w:rsidRPr="00ED300B">
        <w:rPr>
          <w:rFonts w:ascii="Consolas" w:eastAsia="Times New Roman" w:hAnsi="Consolas" w:cs="Courier New"/>
          <w:color w:val="D69D85"/>
          <w:sz w:val="20"/>
          <w:szCs w:val="20"/>
        </w:rPr>
        <w:t>д</w:t>
      </w:r>
      <w:r w:rsidRPr="006C217D">
        <w:rPr>
          <w:rFonts w:ascii="Consolas" w:eastAsia="Times New Roman" w:hAnsi="Consolas" w:cs="Courier New"/>
          <w:color w:val="D69D85"/>
          <w:sz w:val="20"/>
          <w:szCs w:val="20"/>
          <w:lang w:val="en-US"/>
        </w:rPr>
        <w:t>. 84"</w:t>
      </w:r>
      <w:r w:rsidRPr="006C217D">
        <w:rPr>
          <w:rFonts w:ascii="Consolas" w:eastAsia="Times New Roman" w:hAnsi="Consolas" w:cs="Courier New"/>
          <w:color w:val="B4B4B4"/>
          <w:sz w:val="20"/>
          <w:szCs w:val="20"/>
          <w:lang w:val="en-US"/>
        </w:rPr>
        <w:t>,</w:t>
      </w:r>
    </w:p>
    <w:p w14:paraId="5AE4BE66"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paymentOperatorINN</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"7727257386"</w:t>
      </w:r>
    </w:p>
    <w:p w14:paraId="1469442C"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2568FBCA" w14:textId="77777777" w:rsidR="00DC1FDE" w:rsidRPr="004757E9"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4757E9">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additionalAttribute</w:t>
      </w:r>
      <w:proofErr w:type="gramEnd"/>
      <w:r w:rsidRPr="004757E9">
        <w:rPr>
          <w:rFonts w:ascii="Consolas" w:eastAsia="Times New Roman" w:hAnsi="Consolas" w:cs="Courier New"/>
          <w:color w:val="8ACCCF"/>
          <w:sz w:val="20"/>
          <w:szCs w:val="20"/>
          <w:lang w:val="en-US"/>
        </w:rPr>
        <w:t>"</w:t>
      </w:r>
      <w:r w:rsidRPr="004757E9">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4757E9">
        <w:rPr>
          <w:rFonts w:ascii="Consolas" w:eastAsia="Times New Roman" w:hAnsi="Consolas" w:cs="Courier New"/>
          <w:color w:val="D69D85"/>
          <w:sz w:val="20"/>
          <w:szCs w:val="20"/>
          <w:lang w:val="en-US"/>
        </w:rPr>
        <w:t>"</w:t>
      </w:r>
      <w:r w:rsidRPr="00ED300B">
        <w:rPr>
          <w:rFonts w:ascii="Consolas" w:eastAsia="Times New Roman" w:hAnsi="Consolas" w:cs="Courier New"/>
          <w:color w:val="D69D85"/>
          <w:sz w:val="20"/>
          <w:szCs w:val="20"/>
        </w:rPr>
        <w:t>Доп</w:t>
      </w:r>
      <w:r w:rsidRPr="004757E9">
        <w:rPr>
          <w:rFonts w:ascii="Consolas" w:eastAsia="Times New Roman" w:hAnsi="Consolas" w:cs="Courier New"/>
          <w:color w:val="D69D85"/>
          <w:sz w:val="20"/>
          <w:szCs w:val="20"/>
          <w:lang w:val="en-US"/>
        </w:rPr>
        <w:t>.</w:t>
      </w:r>
      <w:r w:rsidRPr="006C217D">
        <w:rPr>
          <w:rFonts w:ascii="Consolas" w:eastAsia="Times New Roman" w:hAnsi="Consolas" w:cs="Courier New"/>
          <w:color w:val="D69D85"/>
          <w:sz w:val="20"/>
          <w:szCs w:val="20"/>
          <w:lang w:val="en-US"/>
        </w:rPr>
        <w:t> </w:t>
      </w:r>
      <w:r w:rsidRPr="00ED300B">
        <w:rPr>
          <w:rFonts w:ascii="Consolas" w:eastAsia="Times New Roman" w:hAnsi="Consolas" w:cs="Courier New"/>
          <w:color w:val="D69D85"/>
          <w:sz w:val="20"/>
          <w:szCs w:val="20"/>
        </w:rPr>
        <w:t>атрибут</w:t>
      </w:r>
      <w:r w:rsidRPr="006C217D">
        <w:rPr>
          <w:rFonts w:ascii="Consolas" w:eastAsia="Times New Roman" w:hAnsi="Consolas" w:cs="Courier New"/>
          <w:color w:val="D69D85"/>
          <w:sz w:val="20"/>
          <w:szCs w:val="20"/>
          <w:lang w:val="en-US"/>
        </w:rPr>
        <w:t> </w:t>
      </w:r>
      <w:r w:rsidRPr="00ED300B">
        <w:rPr>
          <w:rFonts w:ascii="Consolas" w:eastAsia="Times New Roman" w:hAnsi="Consolas" w:cs="Courier New"/>
          <w:color w:val="D69D85"/>
          <w:sz w:val="20"/>
          <w:szCs w:val="20"/>
        </w:rPr>
        <w:t>и</w:t>
      </w:r>
      <w:r w:rsidRPr="006C217D">
        <w:rPr>
          <w:rFonts w:ascii="Consolas" w:eastAsia="Times New Roman" w:hAnsi="Consolas" w:cs="Courier New"/>
          <w:color w:val="D69D85"/>
          <w:sz w:val="20"/>
          <w:szCs w:val="20"/>
          <w:lang w:val="en-US"/>
        </w:rPr>
        <w:t> </w:t>
      </w:r>
      <w:r w:rsidRPr="00ED300B">
        <w:rPr>
          <w:rFonts w:ascii="Consolas" w:eastAsia="Times New Roman" w:hAnsi="Consolas" w:cs="Courier New"/>
          <w:color w:val="D69D85"/>
          <w:sz w:val="20"/>
          <w:szCs w:val="20"/>
        </w:rPr>
        <w:t>все</w:t>
      </w:r>
      <w:r w:rsidRPr="006C217D">
        <w:rPr>
          <w:rFonts w:ascii="Consolas" w:eastAsia="Times New Roman" w:hAnsi="Consolas" w:cs="Courier New"/>
          <w:color w:val="D69D85"/>
          <w:sz w:val="20"/>
          <w:szCs w:val="20"/>
          <w:lang w:val="en-US"/>
        </w:rPr>
        <w:t> </w:t>
      </w:r>
      <w:r w:rsidRPr="00ED300B">
        <w:rPr>
          <w:rFonts w:ascii="Consolas" w:eastAsia="Times New Roman" w:hAnsi="Consolas" w:cs="Courier New"/>
          <w:color w:val="D69D85"/>
          <w:sz w:val="20"/>
          <w:szCs w:val="20"/>
        </w:rPr>
        <w:t>тут</w:t>
      </w:r>
      <w:r w:rsidRPr="004757E9">
        <w:rPr>
          <w:rFonts w:ascii="Consolas" w:eastAsia="Times New Roman" w:hAnsi="Consolas" w:cs="Courier New"/>
          <w:color w:val="D69D85"/>
          <w:sz w:val="20"/>
          <w:szCs w:val="20"/>
          <w:lang w:val="en-US"/>
        </w:rPr>
        <w:t>"</w:t>
      </w:r>
      <w:r w:rsidRPr="004757E9">
        <w:rPr>
          <w:rFonts w:ascii="Consolas" w:eastAsia="Times New Roman" w:hAnsi="Consolas" w:cs="Courier New"/>
          <w:color w:val="B4B4B4"/>
          <w:sz w:val="20"/>
          <w:szCs w:val="20"/>
          <w:lang w:val="en-US"/>
        </w:rPr>
        <w:t>,</w:t>
      </w:r>
    </w:p>
    <w:p w14:paraId="479049E0"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manufacturerCountryCode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"643"</w:t>
      </w:r>
      <w:r w:rsidRPr="006C217D">
        <w:rPr>
          <w:rFonts w:ascii="Consolas" w:eastAsia="Times New Roman" w:hAnsi="Consolas" w:cs="Courier New"/>
          <w:color w:val="B4B4B4"/>
          <w:sz w:val="20"/>
          <w:szCs w:val="20"/>
          <w:lang w:val="en-US"/>
        </w:rPr>
        <w:t>,</w:t>
      </w:r>
    </w:p>
    <w:p w14:paraId="056EF9E2"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customsDeclarationNumber</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w:t>
      </w:r>
      <w:r w:rsidRPr="00ED300B">
        <w:rPr>
          <w:rFonts w:ascii="Consolas" w:eastAsia="Times New Roman" w:hAnsi="Consolas" w:cs="Courier New"/>
          <w:color w:val="D69D85"/>
          <w:sz w:val="20"/>
          <w:szCs w:val="20"/>
        </w:rPr>
        <w:t>АД</w:t>
      </w:r>
      <w:r w:rsidRPr="006C217D">
        <w:rPr>
          <w:rFonts w:ascii="Consolas" w:eastAsia="Times New Roman" w:hAnsi="Consolas" w:cs="Courier New"/>
          <w:color w:val="D69D85"/>
          <w:sz w:val="20"/>
          <w:szCs w:val="20"/>
          <w:lang w:val="en-US"/>
        </w:rPr>
        <w:t> 11/77 </w:t>
      </w:r>
      <w:r w:rsidRPr="00ED300B">
        <w:rPr>
          <w:rFonts w:ascii="Consolas" w:eastAsia="Times New Roman" w:hAnsi="Consolas" w:cs="Courier New"/>
          <w:color w:val="D69D85"/>
          <w:sz w:val="20"/>
          <w:szCs w:val="20"/>
        </w:rPr>
        <w:t>от</w:t>
      </w:r>
      <w:r w:rsidRPr="006C217D">
        <w:rPr>
          <w:rFonts w:ascii="Consolas" w:eastAsia="Times New Roman" w:hAnsi="Consolas" w:cs="Courier New"/>
          <w:color w:val="D69D85"/>
          <w:sz w:val="20"/>
          <w:szCs w:val="20"/>
          <w:lang w:val="en-US"/>
        </w:rPr>
        <w:t> 01.08.2018"</w:t>
      </w:r>
      <w:r w:rsidRPr="006C217D">
        <w:rPr>
          <w:rFonts w:ascii="Consolas" w:eastAsia="Times New Roman" w:hAnsi="Consolas" w:cs="Courier New"/>
          <w:color w:val="B4B4B4"/>
          <w:sz w:val="20"/>
          <w:szCs w:val="20"/>
          <w:lang w:val="en-US"/>
        </w:rPr>
        <w:t>,</w:t>
      </w:r>
    </w:p>
    <w:p w14:paraId="0D750EF9"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excise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6E96BE"/>
          <w:sz w:val="20"/>
          <w:szCs w:val="20"/>
          <w:lang w:val="en-US"/>
        </w:rPr>
        <w:t>23.45</w:t>
      </w:r>
      <w:r w:rsidRPr="006C217D">
        <w:rPr>
          <w:rFonts w:ascii="Consolas" w:eastAsia="Times New Roman" w:hAnsi="Consolas" w:cs="Courier New"/>
          <w:color w:val="B4B4B4"/>
          <w:sz w:val="20"/>
          <w:szCs w:val="20"/>
          <w:lang w:val="en-US"/>
        </w:rPr>
        <w:t>,</w:t>
      </w:r>
    </w:p>
    <w:p w14:paraId="5ECC1EF4"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unitTaxSum</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6E96BE"/>
          <w:sz w:val="20"/>
          <w:szCs w:val="20"/>
          <w:lang w:val="en-US"/>
        </w:rPr>
        <w:t>0.23</w:t>
      </w:r>
      <w:r w:rsidRPr="006C217D">
        <w:rPr>
          <w:rFonts w:ascii="Consolas" w:eastAsia="Times New Roman" w:hAnsi="Consolas" w:cs="Courier New"/>
          <w:color w:val="B4B4B4"/>
          <w:sz w:val="20"/>
          <w:szCs w:val="20"/>
          <w:lang w:val="en-US"/>
        </w:rPr>
        <w:t>,</w:t>
      </w:r>
    </w:p>
    <w:p w14:paraId="57CC4ED5"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lastRenderedPageBreak/>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itemCode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"010460406000600021N4N57RSCBUZTQ</w:t>
      </w:r>
      <w:r w:rsidRPr="006C217D">
        <w:rPr>
          <w:rFonts w:ascii="Consolas" w:eastAsia="Times New Roman" w:hAnsi="Consolas" w:cs="Courier New"/>
          <w:color w:val="E07A00"/>
          <w:sz w:val="20"/>
          <w:szCs w:val="20"/>
          <w:lang w:val="en-US"/>
        </w:rPr>
        <w:t>\u001d</w:t>
      </w:r>
      <w:r w:rsidRPr="006C217D">
        <w:rPr>
          <w:rFonts w:ascii="Consolas" w:eastAsia="Times New Roman" w:hAnsi="Consolas" w:cs="Courier New"/>
          <w:color w:val="D69D85"/>
          <w:sz w:val="20"/>
          <w:szCs w:val="20"/>
          <w:lang w:val="en-US"/>
        </w:rPr>
        <w:t>2403004002910161218</w:t>
      </w:r>
      <w:r w:rsidRPr="006C217D">
        <w:rPr>
          <w:rFonts w:ascii="Consolas" w:eastAsia="Times New Roman" w:hAnsi="Consolas" w:cs="Courier New"/>
          <w:color w:val="E07A00"/>
          <w:sz w:val="20"/>
          <w:szCs w:val="20"/>
          <w:lang w:val="en-US"/>
        </w:rPr>
        <w:t>\u001d</w:t>
      </w:r>
      <w:r w:rsidRPr="006C217D">
        <w:rPr>
          <w:rFonts w:ascii="Consolas" w:eastAsia="Times New Roman" w:hAnsi="Consolas" w:cs="Courier New"/>
          <w:color w:val="D69D85"/>
          <w:sz w:val="20"/>
          <w:szCs w:val="20"/>
          <w:lang w:val="en-US"/>
        </w:rPr>
        <w:t>1724010191ffd0</w:t>
      </w:r>
      <w:r w:rsidRPr="006C217D">
        <w:rPr>
          <w:rFonts w:ascii="Consolas" w:eastAsia="Times New Roman" w:hAnsi="Consolas" w:cs="Courier New"/>
          <w:color w:val="E07A00"/>
          <w:sz w:val="20"/>
          <w:szCs w:val="20"/>
          <w:lang w:val="en-US"/>
        </w:rPr>
        <w:t>\u001d</w:t>
      </w:r>
      <w:r w:rsidRPr="006C217D">
        <w:rPr>
          <w:rFonts w:ascii="Consolas" w:eastAsia="Times New Roman" w:hAnsi="Consolas" w:cs="Courier New"/>
          <w:color w:val="D69D85"/>
          <w:sz w:val="20"/>
          <w:szCs w:val="20"/>
          <w:lang w:val="en-US"/>
        </w:rPr>
        <w:t>92tIAF/YVoU4roQS3M/m4z78yFq0fc/WsSmLeX5QkF/YVWwy8IMYAeiQ91Xa2z/fFSJcOkb2N+uUUmfr4n0mOX0Q=="</w:t>
      </w:r>
      <w:r w:rsidRPr="006C217D">
        <w:rPr>
          <w:rFonts w:ascii="Consolas" w:eastAsia="Times New Roman" w:hAnsi="Consolas" w:cs="Courier New"/>
          <w:color w:val="B4B4B4"/>
          <w:sz w:val="20"/>
          <w:szCs w:val="20"/>
          <w:lang w:val="en-US"/>
        </w:rPr>
        <w:t>,</w:t>
      </w:r>
    </w:p>
    <w:p w14:paraId="53F91333"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plannedStatus</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6E96BE"/>
          <w:sz w:val="20"/>
          <w:szCs w:val="20"/>
          <w:lang w:val="en-US"/>
        </w:rPr>
        <w:t>2</w:t>
      </w:r>
      <w:r w:rsidRPr="006C217D">
        <w:rPr>
          <w:rFonts w:ascii="Consolas" w:eastAsia="Times New Roman" w:hAnsi="Consolas" w:cs="Courier New"/>
          <w:color w:val="B4B4B4"/>
          <w:sz w:val="20"/>
          <w:szCs w:val="20"/>
          <w:lang w:val="en-US"/>
        </w:rPr>
        <w:t>,</w:t>
      </w:r>
    </w:p>
    <w:p w14:paraId="156272DB"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fractionalQuantity</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7CDD018A"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numerator</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6E96BE"/>
          <w:sz w:val="20"/>
          <w:szCs w:val="20"/>
          <w:lang w:val="en-US"/>
        </w:rPr>
        <w:t>1</w:t>
      </w:r>
      <w:r w:rsidRPr="006C217D">
        <w:rPr>
          <w:rFonts w:ascii="Consolas" w:eastAsia="Times New Roman" w:hAnsi="Consolas" w:cs="Courier New"/>
          <w:color w:val="B4B4B4"/>
          <w:sz w:val="20"/>
          <w:szCs w:val="20"/>
          <w:lang w:val="en-US"/>
        </w:rPr>
        <w:t>,</w:t>
      </w:r>
    </w:p>
    <w:p w14:paraId="4590FDFF"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denominator</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6E96BE"/>
          <w:sz w:val="20"/>
          <w:szCs w:val="20"/>
          <w:lang w:val="en-US"/>
        </w:rPr>
        <w:t>2</w:t>
      </w:r>
    </w:p>
    <w:p w14:paraId="666D0B02"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004C30BC"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industryAttribute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05F64A15"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foivId</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"012"</w:t>
      </w:r>
      <w:r w:rsidRPr="006C217D">
        <w:rPr>
          <w:rFonts w:ascii="Consolas" w:eastAsia="Times New Roman" w:hAnsi="Consolas" w:cs="Courier New"/>
          <w:color w:val="B4B4B4"/>
          <w:sz w:val="20"/>
          <w:szCs w:val="20"/>
          <w:lang w:val="en-US"/>
        </w:rPr>
        <w:t>,</w:t>
      </w:r>
    </w:p>
    <w:p w14:paraId="5484BA6E"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causeDocumentDate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"12.08.2021"</w:t>
      </w:r>
      <w:r w:rsidRPr="006C217D">
        <w:rPr>
          <w:rFonts w:ascii="Consolas" w:eastAsia="Times New Roman" w:hAnsi="Consolas" w:cs="Courier New"/>
          <w:color w:val="B4B4B4"/>
          <w:sz w:val="20"/>
          <w:szCs w:val="20"/>
          <w:lang w:val="en-US"/>
        </w:rPr>
        <w:t>,</w:t>
      </w:r>
    </w:p>
    <w:p w14:paraId="02F0FC05"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causeDocumentNumber</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"666"</w:t>
      </w:r>
      <w:r w:rsidRPr="006C217D">
        <w:rPr>
          <w:rFonts w:ascii="Consolas" w:eastAsia="Times New Roman" w:hAnsi="Consolas" w:cs="Courier New"/>
          <w:color w:val="B4B4B4"/>
          <w:sz w:val="20"/>
          <w:szCs w:val="20"/>
          <w:lang w:val="en-US"/>
        </w:rPr>
        <w:t>,</w:t>
      </w:r>
    </w:p>
    <w:p w14:paraId="72010848"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value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"position industry"</w:t>
      </w:r>
    </w:p>
    <w:p w14:paraId="2CA7A267"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360E17B8"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barcodes</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55B0C090"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"ean8"</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"46198532"</w:t>
      </w:r>
      <w:r w:rsidRPr="006C217D">
        <w:rPr>
          <w:rFonts w:ascii="Consolas" w:eastAsia="Times New Roman" w:hAnsi="Consolas" w:cs="Courier New"/>
          <w:color w:val="B4B4B4"/>
          <w:sz w:val="20"/>
          <w:szCs w:val="20"/>
          <w:lang w:val="en-US"/>
        </w:rPr>
        <w:t>,</w:t>
      </w:r>
    </w:p>
    <w:p w14:paraId="78D84287"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"ean13"</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"4006670128002"</w:t>
      </w:r>
      <w:r w:rsidRPr="006C217D">
        <w:rPr>
          <w:rFonts w:ascii="Consolas" w:eastAsia="Times New Roman" w:hAnsi="Consolas" w:cs="Courier New"/>
          <w:color w:val="B4B4B4"/>
          <w:sz w:val="20"/>
          <w:szCs w:val="20"/>
          <w:lang w:val="en-US"/>
        </w:rPr>
        <w:t>,</w:t>
      </w:r>
    </w:p>
    <w:p w14:paraId="1B7D3CAA"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"itf14"</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"14601234567890"</w:t>
      </w:r>
      <w:r w:rsidRPr="006C217D">
        <w:rPr>
          <w:rFonts w:ascii="Consolas" w:eastAsia="Times New Roman" w:hAnsi="Consolas" w:cs="Courier New"/>
          <w:color w:val="B4B4B4"/>
          <w:sz w:val="20"/>
          <w:szCs w:val="20"/>
          <w:lang w:val="en-US"/>
        </w:rPr>
        <w:t>,</w:t>
      </w:r>
    </w:p>
    <w:p w14:paraId="2E8D16E8"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"gs1"</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"010460043993125621JgXJ5.T"</w:t>
      </w:r>
      <w:r w:rsidRPr="006C217D">
        <w:rPr>
          <w:rFonts w:ascii="Consolas" w:eastAsia="Times New Roman" w:hAnsi="Consolas" w:cs="Courier New"/>
          <w:color w:val="B4B4B4"/>
          <w:sz w:val="20"/>
          <w:szCs w:val="20"/>
          <w:lang w:val="en-US"/>
        </w:rPr>
        <w:t>,</w:t>
      </w:r>
    </w:p>
    <w:p w14:paraId="75B49141"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mi</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"RU-401301-AAA0277031"</w:t>
      </w:r>
      <w:r w:rsidRPr="006C217D">
        <w:rPr>
          <w:rFonts w:ascii="Consolas" w:eastAsia="Times New Roman" w:hAnsi="Consolas" w:cs="Courier New"/>
          <w:color w:val="B4B4B4"/>
          <w:sz w:val="20"/>
          <w:szCs w:val="20"/>
          <w:lang w:val="en-US"/>
        </w:rPr>
        <w:t>,</w:t>
      </w:r>
    </w:p>
    <w:p w14:paraId="2B3555B0"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"egais20"</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"NU5DBKYDOT17ID980726019"</w:t>
      </w:r>
      <w:r w:rsidRPr="006C217D">
        <w:rPr>
          <w:rFonts w:ascii="Consolas" w:eastAsia="Times New Roman" w:hAnsi="Consolas" w:cs="Courier New"/>
          <w:color w:val="B4B4B4"/>
          <w:sz w:val="20"/>
          <w:szCs w:val="20"/>
          <w:lang w:val="en-US"/>
        </w:rPr>
        <w:t>,</w:t>
      </w:r>
    </w:p>
    <w:p w14:paraId="38250A25"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"egais30"</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"13622200005881"</w:t>
      </w:r>
    </w:p>
    <w:p w14:paraId="0002F2AE"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0C24AA65"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75A9AC79"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094A8615"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quantity</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6E96BE"/>
          <w:sz w:val="20"/>
          <w:szCs w:val="20"/>
          <w:lang w:val="en-US"/>
        </w:rPr>
        <w:t>2.000</w:t>
      </w:r>
      <w:r w:rsidRPr="006C217D">
        <w:rPr>
          <w:rFonts w:ascii="Consolas" w:eastAsia="Times New Roman" w:hAnsi="Consolas" w:cs="Courier New"/>
          <w:color w:val="B4B4B4"/>
          <w:sz w:val="20"/>
          <w:szCs w:val="20"/>
          <w:lang w:val="en-US"/>
        </w:rPr>
        <w:t>,</w:t>
      </w:r>
    </w:p>
    <w:p w14:paraId="0B069233"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price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6E96BE"/>
          <w:sz w:val="20"/>
          <w:szCs w:val="20"/>
          <w:lang w:val="en-US"/>
        </w:rPr>
        <w:t>4.45</w:t>
      </w:r>
      <w:r w:rsidRPr="006C217D">
        <w:rPr>
          <w:rFonts w:ascii="Consolas" w:eastAsia="Times New Roman" w:hAnsi="Consolas" w:cs="Courier New"/>
          <w:color w:val="B4B4B4"/>
          <w:sz w:val="20"/>
          <w:szCs w:val="20"/>
          <w:lang w:val="en-US"/>
        </w:rPr>
        <w:t>,</w:t>
      </w:r>
    </w:p>
    <w:p w14:paraId="16235558"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tax</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6E96BE"/>
          <w:sz w:val="20"/>
          <w:szCs w:val="20"/>
          <w:lang w:val="en-US"/>
        </w:rPr>
        <w:t>4</w:t>
      </w:r>
      <w:r w:rsidRPr="006C217D">
        <w:rPr>
          <w:rFonts w:ascii="Consolas" w:eastAsia="Times New Roman" w:hAnsi="Consolas" w:cs="Courier New"/>
          <w:color w:val="B4B4B4"/>
          <w:sz w:val="20"/>
          <w:szCs w:val="20"/>
          <w:lang w:val="en-US"/>
        </w:rPr>
        <w:t>,</w:t>
      </w:r>
    </w:p>
    <w:p w14:paraId="648DC7E4"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text</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w:t>
      </w:r>
      <w:r w:rsidRPr="00ED300B">
        <w:rPr>
          <w:rFonts w:ascii="Consolas" w:eastAsia="Times New Roman" w:hAnsi="Consolas" w:cs="Courier New"/>
          <w:color w:val="D69D85"/>
          <w:sz w:val="20"/>
          <w:szCs w:val="20"/>
        </w:rPr>
        <w:t>Спички</w:t>
      </w:r>
      <w:r w:rsidRPr="006C217D">
        <w:rPr>
          <w:rFonts w:ascii="Consolas" w:eastAsia="Times New Roman" w:hAnsi="Consolas" w:cs="Courier New"/>
          <w:color w:val="D69D85"/>
          <w:sz w:val="20"/>
          <w:szCs w:val="20"/>
          <w:lang w:val="en-US"/>
        </w:rPr>
        <w:t>"</w:t>
      </w:r>
      <w:r w:rsidRPr="006C217D">
        <w:rPr>
          <w:rFonts w:ascii="Consolas" w:eastAsia="Times New Roman" w:hAnsi="Consolas" w:cs="Courier New"/>
          <w:color w:val="B4B4B4"/>
          <w:sz w:val="20"/>
          <w:szCs w:val="20"/>
          <w:lang w:val="en-US"/>
        </w:rPr>
        <w:t>,</w:t>
      </w:r>
    </w:p>
    <w:p w14:paraId="2E3A5523"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paymentMethodType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6E96BE"/>
          <w:sz w:val="20"/>
          <w:szCs w:val="20"/>
          <w:lang w:val="en-US"/>
        </w:rPr>
        <w:t>3</w:t>
      </w:r>
      <w:r w:rsidRPr="006C217D">
        <w:rPr>
          <w:rFonts w:ascii="Consolas" w:eastAsia="Times New Roman" w:hAnsi="Consolas" w:cs="Courier New"/>
          <w:color w:val="B4B4B4"/>
          <w:sz w:val="20"/>
          <w:szCs w:val="20"/>
          <w:lang w:val="en-US"/>
        </w:rPr>
        <w:t>,</w:t>
      </w:r>
    </w:p>
    <w:p w14:paraId="0EE0FB5B"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paymentSubjectType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6E96BE"/>
          <w:sz w:val="20"/>
          <w:szCs w:val="20"/>
          <w:lang w:val="en-US"/>
        </w:rPr>
        <w:t>13</w:t>
      </w:r>
      <w:r w:rsidRPr="006C217D">
        <w:rPr>
          <w:rFonts w:ascii="Consolas" w:eastAsia="Times New Roman" w:hAnsi="Consolas" w:cs="Courier New"/>
          <w:color w:val="B4B4B4"/>
          <w:sz w:val="20"/>
          <w:szCs w:val="20"/>
          <w:lang w:val="en-US"/>
        </w:rPr>
        <w:t>,</w:t>
      </w:r>
    </w:p>
    <w:p w14:paraId="68178B27"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supplierINN</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"9715225506"</w:t>
      </w:r>
      <w:r w:rsidRPr="006C217D">
        <w:rPr>
          <w:rFonts w:ascii="Consolas" w:eastAsia="Times New Roman" w:hAnsi="Consolas" w:cs="Courier New"/>
          <w:color w:val="B4B4B4"/>
          <w:sz w:val="20"/>
          <w:szCs w:val="20"/>
          <w:lang w:val="en-US"/>
        </w:rPr>
        <w:t>,</w:t>
      </w:r>
    </w:p>
    <w:p w14:paraId="6A4240BD"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supplierInfo</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0ABA903E"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phoneNumbers</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"+79266660011"</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"+79266660022"</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323C5E7C"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"name"</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w:t>
      </w:r>
      <w:r w:rsidRPr="00ED300B">
        <w:rPr>
          <w:rFonts w:ascii="Consolas" w:eastAsia="Times New Roman" w:hAnsi="Consolas" w:cs="Courier New"/>
          <w:color w:val="D69D85"/>
          <w:sz w:val="20"/>
          <w:szCs w:val="20"/>
        </w:rPr>
        <w:t>ПАО</w:t>
      </w:r>
      <w:r w:rsidRPr="006C217D">
        <w:rPr>
          <w:rFonts w:ascii="Consolas" w:eastAsia="Times New Roman" w:hAnsi="Consolas" w:cs="Courier New"/>
          <w:color w:val="D69D85"/>
          <w:sz w:val="20"/>
          <w:szCs w:val="20"/>
          <w:lang w:val="en-US"/>
        </w:rPr>
        <w:t> </w:t>
      </w:r>
      <w:r w:rsidRPr="006C217D">
        <w:rPr>
          <w:rFonts w:ascii="Consolas" w:eastAsia="Times New Roman" w:hAnsi="Consolas" w:cs="Courier New"/>
          <w:color w:val="E07A00"/>
          <w:sz w:val="20"/>
          <w:szCs w:val="20"/>
          <w:lang w:val="en-US"/>
        </w:rPr>
        <w:t>\"</w:t>
      </w:r>
      <w:r w:rsidRPr="00ED300B">
        <w:rPr>
          <w:rFonts w:ascii="Consolas" w:eastAsia="Times New Roman" w:hAnsi="Consolas" w:cs="Courier New"/>
          <w:color w:val="D69D85"/>
          <w:sz w:val="20"/>
          <w:szCs w:val="20"/>
        </w:rPr>
        <w:t>Адамас</w:t>
      </w:r>
      <w:r w:rsidRPr="006C217D">
        <w:rPr>
          <w:rFonts w:ascii="Consolas" w:eastAsia="Times New Roman" w:hAnsi="Consolas" w:cs="Courier New"/>
          <w:color w:val="E07A00"/>
          <w:sz w:val="20"/>
          <w:szCs w:val="20"/>
          <w:lang w:val="en-US"/>
        </w:rPr>
        <w:t>\"</w:t>
      </w:r>
      <w:r w:rsidRPr="006C217D">
        <w:rPr>
          <w:rFonts w:ascii="Consolas" w:eastAsia="Times New Roman" w:hAnsi="Consolas" w:cs="Courier New"/>
          <w:color w:val="D69D85"/>
          <w:sz w:val="20"/>
          <w:szCs w:val="20"/>
          <w:lang w:val="en-US"/>
        </w:rPr>
        <w:t>"</w:t>
      </w:r>
    </w:p>
    <w:p w14:paraId="51018B38"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4346CAD2"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quantityMeasurementUnit</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6E96BE"/>
          <w:sz w:val="20"/>
          <w:szCs w:val="20"/>
          <w:lang w:val="en-US"/>
        </w:rPr>
        <w:t>10</w:t>
      </w:r>
    </w:p>
    <w:p w14:paraId="0DDFAE36"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592B11E0"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6459AA6B"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checkClose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5EEBC839"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payments</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166D2E7E"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759D4DF2"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type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6E96BE"/>
          <w:sz w:val="20"/>
          <w:szCs w:val="20"/>
          <w:lang w:val="en-US"/>
        </w:rPr>
        <w:t>1</w:t>
      </w:r>
      <w:r w:rsidRPr="006C217D">
        <w:rPr>
          <w:rFonts w:ascii="Consolas" w:eastAsia="Times New Roman" w:hAnsi="Consolas" w:cs="Courier New"/>
          <w:color w:val="B4B4B4"/>
          <w:sz w:val="20"/>
          <w:szCs w:val="20"/>
          <w:lang w:val="en-US"/>
        </w:rPr>
        <w:t>,</w:t>
      </w:r>
    </w:p>
    <w:p w14:paraId="2EC42344"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amount</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6E96BE"/>
          <w:sz w:val="20"/>
          <w:szCs w:val="20"/>
          <w:lang w:val="en-US"/>
        </w:rPr>
        <w:t>123.45</w:t>
      </w:r>
    </w:p>
    <w:p w14:paraId="3589C657"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018ABAE5"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42309B03"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type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6E96BE"/>
          <w:sz w:val="20"/>
          <w:szCs w:val="20"/>
          <w:lang w:val="en-US"/>
        </w:rPr>
        <w:t>2</w:t>
      </w:r>
      <w:r w:rsidRPr="006C217D">
        <w:rPr>
          <w:rFonts w:ascii="Consolas" w:eastAsia="Times New Roman" w:hAnsi="Consolas" w:cs="Courier New"/>
          <w:color w:val="B4B4B4"/>
          <w:sz w:val="20"/>
          <w:szCs w:val="20"/>
          <w:lang w:val="en-US"/>
        </w:rPr>
        <w:t>,</w:t>
      </w:r>
    </w:p>
    <w:p w14:paraId="5DB7A84B"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amount</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6E96BE"/>
          <w:sz w:val="20"/>
          <w:szCs w:val="20"/>
          <w:lang w:val="en-US"/>
        </w:rPr>
        <w:t>8.90000</w:t>
      </w:r>
    </w:p>
    <w:p w14:paraId="69C02141"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0AC8BCEB"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520431FA"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taxationSystem</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6E96BE"/>
          <w:sz w:val="20"/>
          <w:szCs w:val="20"/>
          <w:lang w:val="en-US"/>
        </w:rPr>
        <w:t>1</w:t>
      </w:r>
    </w:p>
    <w:p w14:paraId="05FE1CEA"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00A7EF5D"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customerContact</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"foo@example.com"</w:t>
      </w:r>
      <w:r w:rsidRPr="006C217D">
        <w:rPr>
          <w:rFonts w:ascii="Consolas" w:eastAsia="Times New Roman" w:hAnsi="Consolas" w:cs="Courier New"/>
          <w:color w:val="B4B4B4"/>
          <w:sz w:val="20"/>
          <w:szCs w:val="20"/>
          <w:lang w:val="en-US"/>
        </w:rPr>
        <w:t>,</w:t>
      </w:r>
    </w:p>
    <w:p w14:paraId="459678A9"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correctionType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6E96BE"/>
          <w:sz w:val="20"/>
          <w:szCs w:val="20"/>
          <w:lang w:val="en-US"/>
        </w:rPr>
        <w:t>1</w:t>
      </w:r>
      <w:r w:rsidRPr="006C217D">
        <w:rPr>
          <w:rFonts w:ascii="Consolas" w:eastAsia="Times New Roman" w:hAnsi="Consolas" w:cs="Courier New"/>
          <w:color w:val="B4B4B4"/>
          <w:sz w:val="20"/>
          <w:szCs w:val="20"/>
          <w:lang w:val="en-US"/>
        </w:rPr>
        <w:t>,</w:t>
      </w:r>
    </w:p>
    <w:p w14:paraId="389FB5E0"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causeDocumentDate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"2021-08-13T00:00:00"</w:t>
      </w:r>
      <w:r w:rsidRPr="006C217D">
        <w:rPr>
          <w:rFonts w:ascii="Consolas" w:eastAsia="Times New Roman" w:hAnsi="Consolas" w:cs="Courier New"/>
          <w:color w:val="B4B4B4"/>
          <w:sz w:val="20"/>
          <w:szCs w:val="20"/>
          <w:lang w:val="en-US"/>
        </w:rPr>
        <w:t>,</w:t>
      </w:r>
    </w:p>
    <w:p w14:paraId="62112671"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causeDocumentNumber</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"42/666"</w:t>
      </w:r>
      <w:r w:rsidRPr="006C217D">
        <w:rPr>
          <w:rFonts w:ascii="Consolas" w:eastAsia="Times New Roman" w:hAnsi="Consolas" w:cs="Courier New"/>
          <w:color w:val="B4B4B4"/>
          <w:sz w:val="20"/>
          <w:szCs w:val="20"/>
          <w:lang w:val="en-US"/>
        </w:rPr>
        <w:t>,</w:t>
      </w:r>
    </w:p>
    <w:p w14:paraId="46FCB59C"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additionalUserAttribute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67D00579" w14:textId="77777777" w:rsidR="00DC1FDE" w:rsidRPr="00ED300B"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rPr>
      </w:pPr>
      <w:r w:rsidRPr="006C217D">
        <w:rPr>
          <w:rFonts w:ascii="Consolas" w:eastAsia="Times New Roman" w:hAnsi="Consolas" w:cs="Courier New"/>
          <w:color w:val="DFDFBF"/>
          <w:sz w:val="20"/>
          <w:szCs w:val="20"/>
          <w:lang w:val="en-US"/>
        </w:rPr>
        <w:t>      </w:t>
      </w:r>
      <w:r w:rsidRPr="00ED300B">
        <w:rPr>
          <w:rFonts w:ascii="Consolas" w:eastAsia="Times New Roman" w:hAnsi="Consolas" w:cs="Courier New"/>
          <w:color w:val="8ACCCF"/>
          <w:sz w:val="20"/>
          <w:szCs w:val="20"/>
        </w:rPr>
        <w:t>"name"</w:t>
      </w:r>
      <w:r w:rsidRPr="00ED300B">
        <w:rPr>
          <w:rFonts w:ascii="Consolas" w:eastAsia="Times New Roman" w:hAnsi="Consolas" w:cs="Courier New"/>
          <w:color w:val="B4B4B4"/>
          <w:sz w:val="20"/>
          <w:szCs w:val="20"/>
        </w:rPr>
        <w:t>:</w:t>
      </w:r>
      <w:r w:rsidRPr="00ED300B">
        <w:rPr>
          <w:rFonts w:ascii="Consolas" w:eastAsia="Times New Roman" w:hAnsi="Consolas" w:cs="Courier New"/>
          <w:color w:val="DFDFBF"/>
          <w:sz w:val="20"/>
          <w:szCs w:val="20"/>
        </w:rPr>
        <w:t> </w:t>
      </w:r>
      <w:r w:rsidRPr="00ED300B">
        <w:rPr>
          <w:rFonts w:ascii="Consolas" w:eastAsia="Times New Roman" w:hAnsi="Consolas" w:cs="Courier New"/>
          <w:color w:val="D69D85"/>
          <w:sz w:val="20"/>
          <w:szCs w:val="20"/>
        </w:rPr>
        <w:t>"Любимая цитата"</w:t>
      </w:r>
      <w:r w:rsidRPr="00ED300B">
        <w:rPr>
          <w:rFonts w:ascii="Consolas" w:eastAsia="Times New Roman" w:hAnsi="Consolas" w:cs="Courier New"/>
          <w:color w:val="B4B4B4"/>
          <w:sz w:val="20"/>
          <w:szCs w:val="20"/>
        </w:rPr>
        <w:t>,</w:t>
      </w:r>
    </w:p>
    <w:p w14:paraId="326EF110" w14:textId="77777777" w:rsidR="00DC1FDE" w:rsidRPr="00ED300B"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rPr>
      </w:pPr>
      <w:r w:rsidRPr="00ED300B">
        <w:rPr>
          <w:rFonts w:ascii="Consolas" w:eastAsia="Times New Roman" w:hAnsi="Consolas" w:cs="Courier New"/>
          <w:color w:val="DFDFBF"/>
          <w:sz w:val="20"/>
          <w:szCs w:val="20"/>
        </w:rPr>
        <w:t>      </w:t>
      </w:r>
      <w:r w:rsidRPr="00ED300B">
        <w:rPr>
          <w:rFonts w:ascii="Consolas" w:eastAsia="Times New Roman" w:hAnsi="Consolas" w:cs="Courier New"/>
          <w:color w:val="8ACCCF"/>
          <w:sz w:val="20"/>
          <w:szCs w:val="20"/>
        </w:rPr>
        <w:t>"value"</w:t>
      </w:r>
      <w:r w:rsidRPr="00ED300B">
        <w:rPr>
          <w:rFonts w:ascii="Consolas" w:eastAsia="Times New Roman" w:hAnsi="Consolas" w:cs="Courier New"/>
          <w:color w:val="B4B4B4"/>
          <w:sz w:val="20"/>
          <w:szCs w:val="20"/>
        </w:rPr>
        <w:t>:</w:t>
      </w:r>
      <w:r w:rsidRPr="00ED300B">
        <w:rPr>
          <w:rFonts w:ascii="Consolas" w:eastAsia="Times New Roman" w:hAnsi="Consolas" w:cs="Courier New"/>
          <w:color w:val="DFDFBF"/>
          <w:sz w:val="20"/>
          <w:szCs w:val="20"/>
        </w:rPr>
        <w:t> </w:t>
      </w:r>
      <w:r w:rsidRPr="00ED300B">
        <w:rPr>
          <w:rFonts w:ascii="Consolas" w:eastAsia="Times New Roman" w:hAnsi="Consolas" w:cs="Courier New"/>
          <w:color w:val="D69D85"/>
          <w:sz w:val="20"/>
          <w:szCs w:val="20"/>
        </w:rPr>
        <w:t>"В здоровом теле здоровый дух, этот лозунг еще не потух!"</w:t>
      </w:r>
    </w:p>
    <w:p w14:paraId="6522C130"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ED300B">
        <w:rPr>
          <w:rFonts w:ascii="Consolas" w:eastAsia="Times New Roman" w:hAnsi="Consolas" w:cs="Courier New"/>
          <w:color w:val="DFDFBF"/>
          <w:sz w:val="20"/>
          <w:szCs w:val="20"/>
        </w:rPr>
        <w:t>    </w:t>
      </w:r>
      <w:r w:rsidRPr="006C217D">
        <w:rPr>
          <w:rFonts w:ascii="Consolas" w:eastAsia="Times New Roman" w:hAnsi="Consolas" w:cs="Courier New"/>
          <w:color w:val="B4B4B4"/>
          <w:sz w:val="20"/>
          <w:szCs w:val="20"/>
          <w:lang w:val="en-US"/>
        </w:rPr>
        <w:t>},</w:t>
      </w:r>
    </w:p>
    <w:p w14:paraId="015A2821"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automatNumber</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"123456789"</w:t>
      </w:r>
      <w:r w:rsidRPr="006C217D">
        <w:rPr>
          <w:rFonts w:ascii="Consolas" w:eastAsia="Times New Roman" w:hAnsi="Consolas" w:cs="Courier New"/>
          <w:color w:val="B4B4B4"/>
          <w:sz w:val="20"/>
          <w:szCs w:val="20"/>
          <w:lang w:val="en-US"/>
        </w:rPr>
        <w:t>,</w:t>
      </w:r>
    </w:p>
    <w:p w14:paraId="7AC23DB8"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settlementAddress</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w:t>
      </w:r>
      <w:r w:rsidRPr="00ED300B">
        <w:rPr>
          <w:rFonts w:ascii="Consolas" w:eastAsia="Times New Roman" w:hAnsi="Consolas" w:cs="Courier New"/>
          <w:color w:val="D69D85"/>
          <w:sz w:val="20"/>
          <w:szCs w:val="20"/>
        </w:rPr>
        <w:t>г</w:t>
      </w:r>
      <w:r w:rsidRPr="006C217D">
        <w:rPr>
          <w:rFonts w:ascii="Consolas" w:eastAsia="Times New Roman" w:hAnsi="Consolas" w:cs="Courier New"/>
          <w:color w:val="D69D85"/>
          <w:sz w:val="20"/>
          <w:szCs w:val="20"/>
          <w:lang w:val="en-US"/>
        </w:rPr>
        <w:t>.</w:t>
      </w:r>
      <w:r w:rsidRPr="00ED300B">
        <w:rPr>
          <w:rFonts w:ascii="Consolas" w:eastAsia="Times New Roman" w:hAnsi="Consolas" w:cs="Courier New"/>
          <w:color w:val="D69D85"/>
          <w:sz w:val="20"/>
          <w:szCs w:val="20"/>
        </w:rPr>
        <w:t>Москва</w:t>
      </w:r>
      <w:r w:rsidRPr="006C217D">
        <w:rPr>
          <w:rFonts w:ascii="Consolas" w:eastAsia="Times New Roman" w:hAnsi="Consolas" w:cs="Courier New"/>
          <w:color w:val="D69D85"/>
          <w:sz w:val="20"/>
          <w:szCs w:val="20"/>
          <w:lang w:val="en-US"/>
        </w:rPr>
        <w:t>, </w:t>
      </w:r>
      <w:r w:rsidRPr="00ED300B">
        <w:rPr>
          <w:rFonts w:ascii="Consolas" w:eastAsia="Times New Roman" w:hAnsi="Consolas" w:cs="Courier New"/>
          <w:color w:val="D69D85"/>
          <w:sz w:val="20"/>
          <w:szCs w:val="20"/>
        </w:rPr>
        <w:t>Красная</w:t>
      </w:r>
      <w:r w:rsidRPr="006C217D">
        <w:rPr>
          <w:rFonts w:ascii="Consolas" w:eastAsia="Times New Roman" w:hAnsi="Consolas" w:cs="Courier New"/>
          <w:color w:val="D69D85"/>
          <w:sz w:val="20"/>
          <w:szCs w:val="20"/>
          <w:lang w:val="en-US"/>
        </w:rPr>
        <w:t> </w:t>
      </w:r>
      <w:r w:rsidRPr="00ED300B">
        <w:rPr>
          <w:rFonts w:ascii="Consolas" w:eastAsia="Times New Roman" w:hAnsi="Consolas" w:cs="Courier New"/>
          <w:color w:val="D69D85"/>
          <w:sz w:val="20"/>
          <w:szCs w:val="20"/>
        </w:rPr>
        <w:t>площадь</w:t>
      </w:r>
      <w:r w:rsidRPr="006C217D">
        <w:rPr>
          <w:rFonts w:ascii="Consolas" w:eastAsia="Times New Roman" w:hAnsi="Consolas" w:cs="Courier New"/>
          <w:color w:val="D69D85"/>
          <w:sz w:val="20"/>
          <w:szCs w:val="20"/>
          <w:lang w:val="en-US"/>
        </w:rPr>
        <w:t>, </w:t>
      </w:r>
      <w:r w:rsidRPr="00ED300B">
        <w:rPr>
          <w:rFonts w:ascii="Consolas" w:eastAsia="Times New Roman" w:hAnsi="Consolas" w:cs="Courier New"/>
          <w:color w:val="D69D85"/>
          <w:sz w:val="20"/>
          <w:szCs w:val="20"/>
        </w:rPr>
        <w:t>д</w:t>
      </w:r>
      <w:r w:rsidRPr="006C217D">
        <w:rPr>
          <w:rFonts w:ascii="Consolas" w:eastAsia="Times New Roman" w:hAnsi="Consolas" w:cs="Courier New"/>
          <w:color w:val="D69D85"/>
          <w:sz w:val="20"/>
          <w:szCs w:val="20"/>
          <w:lang w:val="en-US"/>
        </w:rPr>
        <w:t>.1"</w:t>
      </w:r>
      <w:r w:rsidRPr="006C217D">
        <w:rPr>
          <w:rFonts w:ascii="Consolas" w:eastAsia="Times New Roman" w:hAnsi="Consolas" w:cs="Courier New"/>
          <w:color w:val="B4B4B4"/>
          <w:sz w:val="20"/>
          <w:szCs w:val="20"/>
          <w:lang w:val="en-US"/>
        </w:rPr>
        <w:t>,</w:t>
      </w:r>
    </w:p>
    <w:p w14:paraId="08C6C3D8"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settlementPlace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w:t>
      </w:r>
      <w:r w:rsidRPr="00ED300B">
        <w:rPr>
          <w:rFonts w:ascii="Consolas" w:eastAsia="Times New Roman" w:hAnsi="Consolas" w:cs="Courier New"/>
          <w:color w:val="D69D85"/>
          <w:sz w:val="20"/>
          <w:szCs w:val="20"/>
        </w:rPr>
        <w:t>Палата</w:t>
      </w:r>
      <w:r w:rsidRPr="006C217D">
        <w:rPr>
          <w:rFonts w:ascii="Consolas" w:eastAsia="Times New Roman" w:hAnsi="Consolas" w:cs="Courier New"/>
          <w:color w:val="D69D85"/>
          <w:sz w:val="20"/>
          <w:szCs w:val="20"/>
          <w:lang w:val="en-US"/>
        </w:rPr>
        <w:t> №6"</w:t>
      </w:r>
      <w:r w:rsidRPr="006C217D">
        <w:rPr>
          <w:rFonts w:ascii="Consolas" w:eastAsia="Times New Roman" w:hAnsi="Consolas" w:cs="Courier New"/>
          <w:color w:val="B4B4B4"/>
          <w:sz w:val="20"/>
          <w:szCs w:val="20"/>
          <w:lang w:val="en-US"/>
        </w:rPr>
        <w:t>,</w:t>
      </w:r>
    </w:p>
    <w:p w14:paraId="4C53E832"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additionalAttribute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w:t>
      </w:r>
      <w:r w:rsidRPr="00ED300B">
        <w:rPr>
          <w:rFonts w:ascii="Consolas" w:eastAsia="Times New Roman" w:hAnsi="Consolas" w:cs="Courier New"/>
          <w:color w:val="D69D85"/>
          <w:sz w:val="20"/>
          <w:szCs w:val="20"/>
        </w:rPr>
        <w:t>Доп</w:t>
      </w:r>
      <w:r w:rsidRPr="006C217D">
        <w:rPr>
          <w:rFonts w:ascii="Consolas" w:eastAsia="Times New Roman" w:hAnsi="Consolas" w:cs="Courier New"/>
          <w:color w:val="D69D85"/>
          <w:sz w:val="20"/>
          <w:szCs w:val="20"/>
          <w:lang w:val="en-US"/>
        </w:rPr>
        <w:t> </w:t>
      </w:r>
      <w:r w:rsidRPr="00ED300B">
        <w:rPr>
          <w:rFonts w:ascii="Consolas" w:eastAsia="Times New Roman" w:hAnsi="Consolas" w:cs="Courier New"/>
          <w:color w:val="D69D85"/>
          <w:sz w:val="20"/>
          <w:szCs w:val="20"/>
        </w:rPr>
        <w:t>атрибут</w:t>
      </w:r>
      <w:r w:rsidRPr="006C217D">
        <w:rPr>
          <w:rFonts w:ascii="Consolas" w:eastAsia="Times New Roman" w:hAnsi="Consolas" w:cs="Courier New"/>
          <w:color w:val="D69D85"/>
          <w:sz w:val="20"/>
          <w:szCs w:val="20"/>
          <w:lang w:val="en-US"/>
        </w:rPr>
        <w:t> </w:t>
      </w:r>
      <w:r w:rsidRPr="00ED300B">
        <w:rPr>
          <w:rFonts w:ascii="Consolas" w:eastAsia="Times New Roman" w:hAnsi="Consolas" w:cs="Courier New"/>
          <w:color w:val="D69D85"/>
          <w:sz w:val="20"/>
          <w:szCs w:val="20"/>
        </w:rPr>
        <w:t>чека</w:t>
      </w:r>
      <w:r w:rsidRPr="006C217D">
        <w:rPr>
          <w:rFonts w:ascii="Consolas" w:eastAsia="Times New Roman" w:hAnsi="Consolas" w:cs="Courier New"/>
          <w:color w:val="D69D85"/>
          <w:sz w:val="20"/>
          <w:szCs w:val="20"/>
          <w:lang w:val="en-US"/>
        </w:rPr>
        <w:t>"</w:t>
      </w:r>
      <w:r w:rsidRPr="006C217D">
        <w:rPr>
          <w:rFonts w:ascii="Consolas" w:eastAsia="Times New Roman" w:hAnsi="Consolas" w:cs="Courier New"/>
          <w:color w:val="B4B4B4"/>
          <w:sz w:val="20"/>
          <w:szCs w:val="20"/>
          <w:lang w:val="en-US"/>
        </w:rPr>
        <w:t>,</w:t>
      </w:r>
    </w:p>
    <w:p w14:paraId="49FF9EE1"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lastRenderedPageBreak/>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cashier</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w:t>
      </w:r>
      <w:r w:rsidRPr="00ED300B">
        <w:rPr>
          <w:rFonts w:ascii="Consolas" w:eastAsia="Times New Roman" w:hAnsi="Consolas" w:cs="Courier New"/>
          <w:color w:val="D69D85"/>
          <w:sz w:val="20"/>
          <w:szCs w:val="20"/>
        </w:rPr>
        <w:t>Кассир</w:t>
      </w:r>
      <w:r w:rsidRPr="006C217D">
        <w:rPr>
          <w:rFonts w:ascii="Consolas" w:eastAsia="Times New Roman" w:hAnsi="Consolas" w:cs="Courier New"/>
          <w:color w:val="D69D85"/>
          <w:sz w:val="20"/>
          <w:szCs w:val="20"/>
          <w:lang w:val="en-US"/>
        </w:rPr>
        <w:t>"</w:t>
      </w:r>
      <w:r w:rsidRPr="006C217D">
        <w:rPr>
          <w:rFonts w:ascii="Consolas" w:eastAsia="Times New Roman" w:hAnsi="Consolas" w:cs="Courier New"/>
          <w:color w:val="B4B4B4"/>
          <w:sz w:val="20"/>
          <w:szCs w:val="20"/>
          <w:lang w:val="en-US"/>
        </w:rPr>
        <w:t>,</w:t>
      </w:r>
    </w:p>
    <w:p w14:paraId="6E7EF9F9"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senderEmail</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"ru@example.mail"</w:t>
      </w:r>
      <w:r w:rsidRPr="006C217D">
        <w:rPr>
          <w:rFonts w:ascii="Consolas" w:eastAsia="Times New Roman" w:hAnsi="Consolas" w:cs="Courier New"/>
          <w:color w:val="B4B4B4"/>
          <w:sz w:val="20"/>
          <w:szCs w:val="20"/>
          <w:lang w:val="en-US"/>
        </w:rPr>
        <w:t>,</w:t>
      </w:r>
    </w:p>
    <w:p w14:paraId="1848B64D"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customerInfo</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388670BB"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name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w:t>
      </w:r>
      <w:r w:rsidRPr="00ED300B">
        <w:rPr>
          <w:rFonts w:ascii="Consolas" w:eastAsia="Times New Roman" w:hAnsi="Consolas" w:cs="Courier New"/>
          <w:color w:val="D69D85"/>
          <w:sz w:val="20"/>
          <w:szCs w:val="20"/>
        </w:rPr>
        <w:t>Кузнецов</w:t>
      </w:r>
      <w:r w:rsidRPr="006C217D">
        <w:rPr>
          <w:rFonts w:ascii="Consolas" w:eastAsia="Times New Roman" w:hAnsi="Consolas" w:cs="Courier New"/>
          <w:color w:val="D69D85"/>
          <w:sz w:val="20"/>
          <w:szCs w:val="20"/>
          <w:lang w:val="en-US"/>
        </w:rPr>
        <w:t> </w:t>
      </w:r>
      <w:r w:rsidRPr="00ED300B">
        <w:rPr>
          <w:rFonts w:ascii="Consolas" w:eastAsia="Times New Roman" w:hAnsi="Consolas" w:cs="Courier New"/>
          <w:color w:val="D69D85"/>
          <w:sz w:val="20"/>
          <w:szCs w:val="20"/>
        </w:rPr>
        <w:t>Иван</w:t>
      </w:r>
      <w:r w:rsidRPr="006C217D">
        <w:rPr>
          <w:rFonts w:ascii="Consolas" w:eastAsia="Times New Roman" w:hAnsi="Consolas" w:cs="Courier New"/>
          <w:color w:val="D69D85"/>
          <w:sz w:val="20"/>
          <w:szCs w:val="20"/>
          <w:lang w:val="en-US"/>
        </w:rPr>
        <w:t> </w:t>
      </w:r>
      <w:r w:rsidRPr="00ED300B">
        <w:rPr>
          <w:rFonts w:ascii="Consolas" w:eastAsia="Times New Roman" w:hAnsi="Consolas" w:cs="Courier New"/>
          <w:color w:val="D69D85"/>
          <w:sz w:val="20"/>
          <w:szCs w:val="20"/>
        </w:rPr>
        <w:t>Петрович</w:t>
      </w:r>
      <w:r w:rsidRPr="006C217D">
        <w:rPr>
          <w:rFonts w:ascii="Consolas" w:eastAsia="Times New Roman" w:hAnsi="Consolas" w:cs="Courier New"/>
          <w:color w:val="D69D85"/>
          <w:sz w:val="20"/>
          <w:szCs w:val="20"/>
          <w:lang w:val="en-US"/>
        </w:rPr>
        <w:t>"</w:t>
      </w:r>
      <w:r w:rsidRPr="006C217D">
        <w:rPr>
          <w:rFonts w:ascii="Consolas" w:eastAsia="Times New Roman" w:hAnsi="Consolas" w:cs="Courier New"/>
          <w:color w:val="B4B4B4"/>
          <w:sz w:val="20"/>
          <w:szCs w:val="20"/>
          <w:lang w:val="en-US"/>
        </w:rPr>
        <w:t>,</w:t>
      </w:r>
    </w:p>
    <w:p w14:paraId="189F77B9"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inn</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"7725327863"</w:t>
      </w:r>
      <w:r w:rsidRPr="006C217D">
        <w:rPr>
          <w:rFonts w:ascii="Consolas" w:eastAsia="Times New Roman" w:hAnsi="Consolas" w:cs="Courier New"/>
          <w:color w:val="B4B4B4"/>
          <w:sz w:val="20"/>
          <w:szCs w:val="20"/>
          <w:lang w:val="en-US"/>
        </w:rPr>
        <w:t>,</w:t>
      </w:r>
    </w:p>
    <w:p w14:paraId="38C0BA1E"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birthDate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"15.09.1988"</w:t>
      </w:r>
      <w:r w:rsidRPr="006C217D">
        <w:rPr>
          <w:rFonts w:ascii="Consolas" w:eastAsia="Times New Roman" w:hAnsi="Consolas" w:cs="Courier New"/>
          <w:color w:val="B4B4B4"/>
          <w:sz w:val="20"/>
          <w:szCs w:val="20"/>
          <w:lang w:val="en-US"/>
        </w:rPr>
        <w:t>,</w:t>
      </w:r>
    </w:p>
    <w:p w14:paraId="54B0D66E"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citizenship</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"643"</w:t>
      </w:r>
      <w:r w:rsidRPr="006C217D">
        <w:rPr>
          <w:rFonts w:ascii="Consolas" w:eastAsia="Times New Roman" w:hAnsi="Consolas" w:cs="Courier New"/>
          <w:color w:val="B4B4B4"/>
          <w:sz w:val="20"/>
          <w:szCs w:val="20"/>
          <w:lang w:val="en-US"/>
        </w:rPr>
        <w:t>,</w:t>
      </w:r>
    </w:p>
    <w:p w14:paraId="1F1F2962"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identityDocumentCode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"01"</w:t>
      </w:r>
      <w:r w:rsidRPr="006C217D">
        <w:rPr>
          <w:rFonts w:ascii="Consolas" w:eastAsia="Times New Roman" w:hAnsi="Consolas" w:cs="Courier New"/>
          <w:color w:val="B4B4B4"/>
          <w:sz w:val="20"/>
          <w:szCs w:val="20"/>
          <w:lang w:val="en-US"/>
        </w:rPr>
        <w:t>,</w:t>
      </w:r>
    </w:p>
    <w:p w14:paraId="09834BE7"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identityDocumentData</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"multipassport"</w:t>
      </w:r>
      <w:r w:rsidRPr="006C217D">
        <w:rPr>
          <w:rFonts w:ascii="Consolas" w:eastAsia="Times New Roman" w:hAnsi="Consolas" w:cs="Courier New"/>
          <w:color w:val="B4B4B4"/>
          <w:sz w:val="20"/>
          <w:szCs w:val="20"/>
          <w:lang w:val="en-US"/>
        </w:rPr>
        <w:t>,</w:t>
      </w:r>
    </w:p>
    <w:p w14:paraId="0D039258"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address</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w:t>
      </w:r>
      <w:r w:rsidRPr="00ED300B">
        <w:rPr>
          <w:rFonts w:ascii="Consolas" w:eastAsia="Times New Roman" w:hAnsi="Consolas" w:cs="Courier New"/>
          <w:color w:val="D69D85"/>
          <w:sz w:val="20"/>
          <w:szCs w:val="20"/>
        </w:rPr>
        <w:t>Басеенная</w:t>
      </w:r>
      <w:r w:rsidRPr="006C217D">
        <w:rPr>
          <w:rFonts w:ascii="Consolas" w:eastAsia="Times New Roman" w:hAnsi="Consolas" w:cs="Courier New"/>
          <w:color w:val="D69D85"/>
          <w:sz w:val="20"/>
          <w:szCs w:val="20"/>
          <w:lang w:val="en-US"/>
        </w:rPr>
        <w:t> 36"</w:t>
      </w:r>
    </w:p>
    <w:p w14:paraId="5D120100"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16BD3E56"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operationalAttribute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750D1AD8"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date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"2021-08-12T18:36:16"</w:t>
      </w:r>
      <w:r w:rsidRPr="006C217D">
        <w:rPr>
          <w:rFonts w:ascii="Consolas" w:eastAsia="Times New Roman" w:hAnsi="Consolas" w:cs="Courier New"/>
          <w:color w:val="B4B4B4"/>
          <w:sz w:val="20"/>
          <w:szCs w:val="20"/>
          <w:lang w:val="en-US"/>
        </w:rPr>
        <w:t>,</w:t>
      </w:r>
    </w:p>
    <w:p w14:paraId="12CBB3C0"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id</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6E96BE"/>
          <w:sz w:val="20"/>
          <w:szCs w:val="20"/>
          <w:lang w:val="en-US"/>
        </w:rPr>
        <w:t>0</w:t>
      </w:r>
      <w:r w:rsidRPr="006C217D">
        <w:rPr>
          <w:rFonts w:ascii="Consolas" w:eastAsia="Times New Roman" w:hAnsi="Consolas" w:cs="Courier New"/>
          <w:color w:val="B4B4B4"/>
          <w:sz w:val="20"/>
          <w:szCs w:val="20"/>
          <w:lang w:val="en-US"/>
        </w:rPr>
        <w:t>,</w:t>
      </w:r>
    </w:p>
    <w:p w14:paraId="2BBB9A27"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value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"operational"</w:t>
      </w:r>
    </w:p>
    <w:p w14:paraId="571595FF"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72282A94"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industryAttribute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09F672E5"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foivId</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"010"</w:t>
      </w:r>
      <w:r w:rsidRPr="006C217D">
        <w:rPr>
          <w:rFonts w:ascii="Consolas" w:eastAsia="Times New Roman" w:hAnsi="Consolas" w:cs="Courier New"/>
          <w:color w:val="B4B4B4"/>
          <w:sz w:val="20"/>
          <w:szCs w:val="20"/>
          <w:lang w:val="en-US"/>
        </w:rPr>
        <w:t>,</w:t>
      </w:r>
    </w:p>
    <w:p w14:paraId="4EA269DF"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causeDocumentDate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"11.08.2021"</w:t>
      </w:r>
      <w:r w:rsidRPr="006C217D">
        <w:rPr>
          <w:rFonts w:ascii="Consolas" w:eastAsia="Times New Roman" w:hAnsi="Consolas" w:cs="Courier New"/>
          <w:color w:val="B4B4B4"/>
          <w:sz w:val="20"/>
          <w:szCs w:val="20"/>
          <w:lang w:val="en-US"/>
        </w:rPr>
        <w:t>,</w:t>
      </w:r>
    </w:p>
    <w:p w14:paraId="47C47012"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causeDocumentNumber</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"999"</w:t>
      </w:r>
      <w:r w:rsidRPr="006C217D">
        <w:rPr>
          <w:rFonts w:ascii="Consolas" w:eastAsia="Times New Roman" w:hAnsi="Consolas" w:cs="Courier New"/>
          <w:color w:val="B4B4B4"/>
          <w:sz w:val="20"/>
          <w:szCs w:val="20"/>
          <w:lang w:val="en-US"/>
        </w:rPr>
        <w:t>,</w:t>
      </w:r>
    </w:p>
    <w:p w14:paraId="560C3722"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value</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"industry"</w:t>
      </w:r>
    </w:p>
    <w:p w14:paraId="2DABEFF7"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38219DB0"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ffdVersion</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6E96BE"/>
          <w:sz w:val="20"/>
          <w:szCs w:val="20"/>
          <w:lang w:val="en-US"/>
        </w:rPr>
        <w:t>4</w:t>
      </w:r>
    </w:p>
    <w:p w14:paraId="7CAB434C"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B4B4B4"/>
          <w:sz w:val="20"/>
          <w:szCs w:val="20"/>
          <w:lang w:val="en-US"/>
        </w:rPr>
        <w:t>},</w:t>
      </w:r>
    </w:p>
    <w:p w14:paraId="5141BD0F"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meta</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"some meta"</w:t>
      </w:r>
      <w:r w:rsidRPr="006C217D">
        <w:rPr>
          <w:rFonts w:ascii="Consolas" w:eastAsia="Times New Roman" w:hAnsi="Consolas" w:cs="Courier New"/>
          <w:color w:val="B4B4B4"/>
          <w:sz w:val="20"/>
          <w:szCs w:val="20"/>
          <w:lang w:val="en-US"/>
        </w:rPr>
        <w:t>,</w:t>
      </w:r>
    </w:p>
    <w:p w14:paraId="61FECB6E" w14:textId="77777777" w:rsidR="00DC1FDE" w:rsidRPr="006C217D"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8ACCCF"/>
          <w:sz w:val="20"/>
          <w:szCs w:val="20"/>
          <w:lang w:val="en-US"/>
        </w:rPr>
        <w:t>"</w:t>
      </w:r>
      <w:proofErr w:type="gramStart"/>
      <w:r w:rsidRPr="006C217D">
        <w:rPr>
          <w:rFonts w:ascii="Consolas" w:eastAsia="Times New Roman" w:hAnsi="Consolas" w:cs="Courier New"/>
          <w:color w:val="8ACCCF"/>
          <w:sz w:val="20"/>
          <w:szCs w:val="20"/>
          <w:lang w:val="en-US"/>
        </w:rPr>
        <w:t>callbackUrl</w:t>
      </w:r>
      <w:proofErr w:type="gramEnd"/>
      <w:r w:rsidRPr="006C217D">
        <w:rPr>
          <w:rFonts w:ascii="Consolas" w:eastAsia="Times New Roman" w:hAnsi="Consolas" w:cs="Courier New"/>
          <w:color w:val="8ACCCF"/>
          <w:sz w:val="20"/>
          <w:szCs w:val="20"/>
          <w:lang w:val="en-US"/>
        </w:rPr>
        <w:t>"</w:t>
      </w:r>
      <w:r w:rsidRPr="006C217D">
        <w:rPr>
          <w:rFonts w:ascii="Consolas" w:eastAsia="Times New Roman" w:hAnsi="Consolas" w:cs="Courier New"/>
          <w:color w:val="B4B4B4"/>
          <w:sz w:val="20"/>
          <w:szCs w:val="20"/>
          <w:lang w:val="en-US"/>
        </w:rPr>
        <w:t>:</w:t>
      </w:r>
      <w:r w:rsidRPr="006C217D">
        <w:rPr>
          <w:rFonts w:ascii="Consolas" w:eastAsia="Times New Roman" w:hAnsi="Consolas" w:cs="Courier New"/>
          <w:color w:val="DFDFBF"/>
          <w:sz w:val="20"/>
          <w:szCs w:val="20"/>
          <w:lang w:val="en-US"/>
        </w:rPr>
        <w:t> </w:t>
      </w:r>
      <w:r w:rsidRPr="006C217D">
        <w:rPr>
          <w:rFonts w:ascii="Consolas" w:eastAsia="Times New Roman" w:hAnsi="Consolas" w:cs="Courier New"/>
          <w:color w:val="D69D85"/>
          <w:sz w:val="20"/>
          <w:szCs w:val="20"/>
          <w:lang w:val="en-US"/>
        </w:rPr>
        <w:t>"http://call.back/?doc=2"</w:t>
      </w:r>
      <w:r w:rsidRPr="006C217D">
        <w:rPr>
          <w:rFonts w:ascii="Consolas" w:eastAsia="Times New Roman" w:hAnsi="Consolas" w:cs="Courier New"/>
          <w:color w:val="B4B4B4"/>
          <w:sz w:val="20"/>
          <w:szCs w:val="20"/>
          <w:lang w:val="en-US"/>
        </w:rPr>
        <w:t>,</w:t>
      </w:r>
    </w:p>
    <w:p w14:paraId="06CF12C8" w14:textId="77777777" w:rsidR="00DC1FDE" w:rsidRPr="00ED300B"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rPr>
      </w:pPr>
      <w:r w:rsidRPr="006C217D">
        <w:rPr>
          <w:rFonts w:ascii="Consolas" w:eastAsia="Times New Roman" w:hAnsi="Consolas" w:cs="Courier New"/>
          <w:color w:val="DFDFBF"/>
          <w:sz w:val="20"/>
          <w:szCs w:val="20"/>
          <w:lang w:val="en-US"/>
        </w:rPr>
        <w:t>  </w:t>
      </w:r>
      <w:r w:rsidRPr="00ED300B">
        <w:rPr>
          <w:rFonts w:ascii="Consolas" w:eastAsia="Times New Roman" w:hAnsi="Consolas" w:cs="Courier New"/>
          <w:color w:val="8ACCCF"/>
          <w:sz w:val="20"/>
          <w:szCs w:val="20"/>
        </w:rPr>
        <w:t>"ignoreItemCodeCheck"</w:t>
      </w:r>
      <w:r w:rsidRPr="00ED300B">
        <w:rPr>
          <w:rFonts w:ascii="Consolas" w:eastAsia="Times New Roman" w:hAnsi="Consolas" w:cs="Courier New"/>
          <w:color w:val="B4B4B4"/>
          <w:sz w:val="20"/>
          <w:szCs w:val="20"/>
        </w:rPr>
        <w:t>:</w:t>
      </w:r>
      <w:r w:rsidRPr="00ED300B">
        <w:rPr>
          <w:rFonts w:ascii="Consolas" w:eastAsia="Times New Roman" w:hAnsi="Consolas" w:cs="Courier New"/>
          <w:color w:val="DFDFBF"/>
          <w:sz w:val="20"/>
          <w:szCs w:val="20"/>
        </w:rPr>
        <w:t> </w:t>
      </w:r>
      <w:r w:rsidRPr="00ED300B">
        <w:rPr>
          <w:rFonts w:ascii="Consolas" w:eastAsia="Times New Roman" w:hAnsi="Consolas" w:cs="Courier New"/>
          <w:color w:val="EFC986"/>
          <w:sz w:val="20"/>
          <w:szCs w:val="20"/>
        </w:rPr>
        <w:t>false</w:t>
      </w:r>
    </w:p>
    <w:p w14:paraId="511031A3" w14:textId="77777777" w:rsidR="00DC1FDE" w:rsidRPr="00ED300B"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rPr>
      </w:pPr>
      <w:r w:rsidRPr="00ED300B">
        <w:rPr>
          <w:rFonts w:ascii="Consolas" w:eastAsia="Times New Roman" w:hAnsi="Consolas" w:cs="Courier New"/>
          <w:color w:val="B4B4B4"/>
          <w:sz w:val="20"/>
          <w:szCs w:val="20"/>
        </w:rPr>
        <w:t>}</w:t>
      </w:r>
    </w:p>
    <w:p w14:paraId="6548B157" w14:textId="77777777" w:rsidR="00546AF9" w:rsidRPr="00567318" w:rsidRDefault="00546AF9" w:rsidP="00546AF9">
      <w:pPr>
        <w:rPr>
          <w:sz w:val="22"/>
          <w:lang w:val="en-US" w:eastAsia="en-US"/>
        </w:rPr>
      </w:pPr>
    </w:p>
    <w:p w14:paraId="7AA1EC2C" w14:textId="77777777" w:rsidR="00DC1FDE" w:rsidRPr="00567318" w:rsidRDefault="00DC1FDE" w:rsidP="00DC1FDE">
      <w:pPr>
        <w:pStyle w:val="3"/>
        <w:rPr>
          <w:rFonts w:eastAsiaTheme="minorHAnsi"/>
          <w:lang w:val="en-US" w:eastAsia="en-US"/>
        </w:rPr>
      </w:pPr>
      <w:r w:rsidRPr="00567318">
        <w:rPr>
          <w:rFonts w:eastAsiaTheme="minorHAnsi"/>
          <w:lang w:val="en-US" w:eastAsia="en-US"/>
        </w:rPr>
        <w:t>2.7.2 Response body with request processing errors</w:t>
      </w:r>
    </w:p>
    <w:p w14:paraId="30EE46DA" w14:textId="77777777" w:rsidR="00DC1FDE" w:rsidRPr="00567318" w:rsidRDefault="00DC1FDE" w:rsidP="00DC1FDE">
      <w:pPr>
        <w:rPr>
          <w:sz w:val="22"/>
          <w:lang w:val="en-US" w:eastAsia="en-US"/>
        </w:rPr>
      </w:pPr>
    </w:p>
    <w:tbl>
      <w:tblPr>
        <w:tblStyle w:val="a5"/>
        <w:tblW w:w="0" w:type="auto"/>
        <w:tblLook w:val="04A0" w:firstRow="1" w:lastRow="0" w:firstColumn="1" w:lastColumn="0" w:noHBand="0" w:noVBand="1"/>
      </w:tblPr>
      <w:tblGrid>
        <w:gridCol w:w="3587"/>
        <w:gridCol w:w="3588"/>
        <w:gridCol w:w="3588"/>
      </w:tblGrid>
      <w:tr w:rsidR="00DC1FDE" w:rsidRPr="00567318" w14:paraId="7C3CEA67" w14:textId="77777777" w:rsidTr="00DC1FDE">
        <w:tc>
          <w:tcPr>
            <w:tcW w:w="3587" w:type="dxa"/>
          </w:tcPr>
          <w:p w14:paraId="4020DE34" w14:textId="77777777" w:rsidR="00DC1FDE" w:rsidRPr="00567318" w:rsidRDefault="00DC1FDE" w:rsidP="00DC1FDE">
            <w:pPr>
              <w:spacing w:after="160" w:line="259" w:lineRule="auto"/>
              <w:rPr>
                <w:rFonts w:eastAsiaTheme="minorHAnsi" w:cstheme="minorHAnsi"/>
                <w:color w:val="000000"/>
                <w:sz w:val="18"/>
                <w:szCs w:val="19"/>
                <w:lang w:val="en-US" w:eastAsia="en-US"/>
              </w:rPr>
            </w:pPr>
            <w:r w:rsidRPr="00567318">
              <w:rPr>
                <w:rFonts w:eastAsiaTheme="minorHAnsi" w:cstheme="minorHAnsi"/>
                <w:color w:val="000000"/>
                <w:sz w:val="22"/>
                <w:szCs w:val="19"/>
                <w:lang w:val="en-US" w:eastAsia="en-US"/>
              </w:rPr>
              <w:t>errors</w:t>
            </w:r>
          </w:p>
        </w:tc>
        <w:tc>
          <w:tcPr>
            <w:tcW w:w="3588" w:type="dxa"/>
          </w:tcPr>
          <w:p w14:paraId="47F955E5" w14:textId="77777777" w:rsidR="00DC1FDE" w:rsidRPr="00567318" w:rsidRDefault="00DC1FDE" w:rsidP="00DC1FDE">
            <w:pPr>
              <w:spacing w:after="160" w:line="259" w:lineRule="auto"/>
              <w:rPr>
                <w:rFonts w:eastAsiaTheme="minorHAnsi" w:cstheme="minorHAnsi"/>
                <w:color w:val="000000"/>
                <w:sz w:val="22"/>
                <w:szCs w:val="19"/>
                <w:lang w:val="en-US" w:eastAsia="en-US"/>
              </w:rPr>
            </w:pPr>
            <w:r w:rsidRPr="00567318">
              <w:rPr>
                <w:rFonts w:eastAsiaTheme="minorHAnsi" w:cstheme="minorHAnsi"/>
                <w:color w:val="000000"/>
                <w:sz w:val="22"/>
                <w:szCs w:val="19"/>
                <w:lang w:val="en-US" w:eastAsia="en-US"/>
              </w:rPr>
              <w:t>Array of request processing errors</w:t>
            </w:r>
          </w:p>
        </w:tc>
        <w:tc>
          <w:tcPr>
            <w:tcW w:w="3588" w:type="dxa"/>
          </w:tcPr>
          <w:p w14:paraId="43610656" w14:textId="77777777" w:rsidR="00DC1FDE" w:rsidRPr="00567318" w:rsidRDefault="00DC1FDE" w:rsidP="00DC1FDE">
            <w:pPr>
              <w:spacing w:after="160" w:line="259" w:lineRule="auto"/>
              <w:rPr>
                <w:rFonts w:eastAsiaTheme="minorHAnsi" w:cstheme="minorHAnsi"/>
                <w:color w:val="000000"/>
                <w:sz w:val="18"/>
                <w:szCs w:val="19"/>
                <w:lang w:val="en-US" w:eastAsia="en-US"/>
              </w:rPr>
            </w:pPr>
            <w:r w:rsidRPr="00567318">
              <w:rPr>
                <w:rFonts w:eastAsiaTheme="minorHAnsi" w:cstheme="minorHAnsi"/>
                <w:color w:val="000000"/>
                <w:sz w:val="22"/>
                <w:szCs w:val="19"/>
                <w:lang w:val="en-US" w:eastAsia="en-US"/>
              </w:rPr>
              <w:t>Array of strings</w:t>
            </w:r>
          </w:p>
        </w:tc>
      </w:tr>
    </w:tbl>
    <w:p w14:paraId="21DB5284" w14:textId="77777777" w:rsidR="00DC1FDE" w:rsidRPr="00567318" w:rsidRDefault="00DC1FDE" w:rsidP="00DC1FDE">
      <w:pPr>
        <w:rPr>
          <w:sz w:val="22"/>
          <w:lang w:val="en-US" w:eastAsia="en-US"/>
        </w:rPr>
      </w:pPr>
      <w:r w:rsidRPr="00567318">
        <w:rPr>
          <w:sz w:val="22"/>
          <w:lang w:val="en-US" w:eastAsia="en-US"/>
        </w:rPr>
        <w:t>An example of an error response:</w:t>
      </w:r>
    </w:p>
    <w:p w14:paraId="75F954DC" w14:textId="77777777" w:rsidR="00DC1FDE" w:rsidRPr="00567318" w:rsidRDefault="00DC1FDE" w:rsidP="00DC1FDE">
      <w:pPr>
        <w:rPr>
          <w:sz w:val="22"/>
          <w:lang w:val="en-US" w:eastAsia="en-US"/>
        </w:rPr>
      </w:pPr>
    </w:p>
    <w:p w14:paraId="195BE6D9" w14:textId="77777777" w:rsidR="00DC1FDE" w:rsidRDefault="00DC1FDE" w:rsidP="00DC1FDE">
      <w:pPr>
        <w:pStyle w:val="HTML"/>
        <w:shd w:val="clear" w:color="auto" w:fill="333333"/>
        <w:rPr>
          <w:rFonts w:ascii="Consolas" w:hAnsi="Consolas" w:cs="Consolas"/>
          <w:color w:val="DFDFBF"/>
          <w:sz w:val="18"/>
          <w:szCs w:val="18"/>
        </w:rPr>
      </w:pPr>
      <w:r>
        <w:rPr>
          <w:rFonts w:ascii="Consolas" w:hAnsi="Consolas" w:cs="Consolas"/>
          <w:color w:val="DFDFBF"/>
          <w:sz w:val="18"/>
          <w:szCs w:val="18"/>
        </w:rPr>
        <w:t>{</w:t>
      </w:r>
    </w:p>
    <w:p w14:paraId="75B3C6E7" w14:textId="77777777" w:rsidR="00DC1FDE" w:rsidRDefault="00DC1FDE" w:rsidP="00DC1FDE">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r>
        <w:rPr>
          <w:rFonts w:ascii="Consolas" w:hAnsi="Consolas" w:cs="Consolas"/>
          <w:color w:val="8ACCCF"/>
          <w:sz w:val="18"/>
          <w:szCs w:val="18"/>
        </w:rPr>
        <w:t>"errors"</w:t>
      </w:r>
      <w:r>
        <w:rPr>
          <w:rFonts w:ascii="Consolas" w:hAnsi="Consolas" w:cs="Consolas"/>
          <w:color w:val="DFDFBF"/>
          <w:sz w:val="18"/>
          <w:szCs w:val="18"/>
        </w:rPr>
        <w:t>: [</w:t>
      </w:r>
    </w:p>
    <w:p w14:paraId="0CE29557" w14:textId="77777777" w:rsidR="00DC1FDE" w:rsidRDefault="00DC1FDE" w:rsidP="00DC1FDE">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r>
        <w:rPr>
          <w:rFonts w:ascii="Consolas" w:hAnsi="Consolas" w:cs="Consolas"/>
          <w:color w:val="DFAF8F"/>
          <w:sz w:val="18"/>
          <w:szCs w:val="18"/>
        </w:rPr>
        <w:t>"Не указан идентификатор документа 'Id'"</w:t>
      </w:r>
      <w:r>
        <w:rPr>
          <w:rFonts w:ascii="Consolas" w:hAnsi="Consolas" w:cs="Consolas"/>
          <w:color w:val="DFDFBF"/>
          <w:sz w:val="18"/>
          <w:szCs w:val="18"/>
        </w:rPr>
        <w:t>,</w:t>
      </w:r>
    </w:p>
    <w:p w14:paraId="6B87E32D" w14:textId="77777777" w:rsidR="00DC1FDE" w:rsidRDefault="00DC1FDE" w:rsidP="00DC1FDE">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r>
        <w:rPr>
          <w:rFonts w:ascii="Consolas" w:hAnsi="Consolas" w:cs="Consolas"/>
          <w:color w:val="DFAF8F"/>
          <w:sz w:val="18"/>
          <w:szCs w:val="18"/>
        </w:rPr>
        <w:t>"Не указан ИНН организации 'INN'"</w:t>
      </w:r>
      <w:r>
        <w:rPr>
          <w:rFonts w:ascii="Consolas" w:hAnsi="Consolas" w:cs="Consolas"/>
          <w:color w:val="DFDFBF"/>
          <w:sz w:val="18"/>
          <w:szCs w:val="18"/>
        </w:rPr>
        <w:t>,</w:t>
      </w:r>
    </w:p>
    <w:p w14:paraId="57231481" w14:textId="77777777" w:rsidR="00DC1FDE" w:rsidRDefault="00DC1FDE" w:rsidP="00DC1FDE">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r>
        <w:rPr>
          <w:rFonts w:ascii="Consolas" w:hAnsi="Consolas" w:cs="Consolas"/>
          <w:color w:val="DFAF8F"/>
          <w:sz w:val="18"/>
          <w:szCs w:val="18"/>
        </w:rPr>
        <w:t>"Отсутствует содержимое документа 'Content'"</w:t>
      </w:r>
    </w:p>
    <w:p w14:paraId="77D68D13" w14:textId="77777777" w:rsidR="00DC1FDE" w:rsidRDefault="00DC1FDE" w:rsidP="00DC1FDE">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p>
    <w:p w14:paraId="7CEF0789" w14:textId="77777777" w:rsidR="00DC1FDE" w:rsidRDefault="00DC1FDE" w:rsidP="00DC1FDE">
      <w:pPr>
        <w:pStyle w:val="HTML"/>
        <w:shd w:val="clear" w:color="auto" w:fill="333333"/>
        <w:rPr>
          <w:rFonts w:ascii="Consolas" w:hAnsi="Consolas" w:cs="Consolas"/>
          <w:color w:val="DFDFBF"/>
          <w:sz w:val="18"/>
          <w:szCs w:val="18"/>
        </w:rPr>
      </w:pPr>
      <w:r>
        <w:rPr>
          <w:rFonts w:ascii="Consolas" w:hAnsi="Consolas" w:cs="Consolas"/>
          <w:color w:val="DFDFBF"/>
          <w:sz w:val="18"/>
          <w:szCs w:val="18"/>
        </w:rPr>
        <w:t>}</w:t>
      </w:r>
    </w:p>
    <w:p w14:paraId="72432584" w14:textId="77777777" w:rsidR="005F3B03" w:rsidRPr="00567318" w:rsidRDefault="005F3B03" w:rsidP="006F0FD4">
      <w:pPr>
        <w:spacing w:after="160" w:line="259" w:lineRule="auto"/>
        <w:rPr>
          <w:rFonts w:eastAsiaTheme="minorHAnsi" w:cstheme="minorHAnsi"/>
          <w:color w:val="000000"/>
          <w:sz w:val="22"/>
          <w:szCs w:val="19"/>
          <w:lang w:val="en-US" w:eastAsia="en-US"/>
        </w:rPr>
      </w:pPr>
    </w:p>
    <w:p w14:paraId="1503224E" w14:textId="184A6A08" w:rsidR="005F3B03" w:rsidRPr="00567318" w:rsidRDefault="00546AF9" w:rsidP="00546AF9">
      <w:pPr>
        <w:pStyle w:val="3"/>
        <w:rPr>
          <w:rFonts w:eastAsiaTheme="minorHAnsi"/>
          <w:lang w:val="en-US" w:eastAsia="en-US"/>
        </w:rPr>
      </w:pPr>
      <w:bookmarkStart w:id="486" w:name="_2.8_Status_of"/>
      <w:bookmarkEnd w:id="486"/>
      <w:r w:rsidRPr="00567318">
        <w:rPr>
          <w:rFonts w:eastAsiaTheme="minorHAnsi"/>
          <w:lang w:val="en-US" w:eastAsia="en-US"/>
        </w:rPr>
        <w:t>2.8 Status of FFD correction receipt 1.2</w:t>
      </w:r>
    </w:p>
    <w:p w14:paraId="1A2AD97B" w14:textId="77777777" w:rsidR="00546AF9" w:rsidRPr="00567318" w:rsidRDefault="00546AF9" w:rsidP="00546AF9">
      <w:pPr>
        <w:rPr>
          <w:sz w:val="22"/>
          <w:lang w:val="en-US" w:eastAsia="en-US"/>
        </w:rPr>
      </w:pPr>
    </w:p>
    <w:p w14:paraId="0B06F798" w14:textId="77777777" w:rsidR="00546AF9" w:rsidRPr="00567318" w:rsidRDefault="00546AF9" w:rsidP="00546AF9">
      <w:pPr>
        <w:rPr>
          <w:sz w:val="22"/>
          <w:lang w:val="en-US" w:eastAsia="en-US"/>
        </w:rPr>
      </w:pPr>
      <w:r w:rsidRPr="00567318">
        <w:rPr>
          <w:sz w:val="22"/>
          <w:lang w:val="en-US" w:eastAsia="en-US"/>
        </w:rPr>
        <w:t xml:space="preserve">Request: </w:t>
      </w:r>
      <w:r w:rsidRPr="00567318">
        <w:rPr>
          <w:b/>
          <w:sz w:val="22"/>
          <w:lang w:val="en-US" w:eastAsia="en-US"/>
        </w:rPr>
        <w:t xml:space="preserve">GET / </w:t>
      </w:r>
      <w:proofErr w:type="gramStart"/>
      <w:r w:rsidRPr="00567318">
        <w:rPr>
          <w:b/>
          <w:sz w:val="22"/>
          <w:lang w:val="en-US" w:eastAsia="en-US"/>
        </w:rPr>
        <w:t>api</w:t>
      </w:r>
      <w:proofErr w:type="gramEnd"/>
      <w:r w:rsidRPr="00567318">
        <w:rPr>
          <w:b/>
          <w:sz w:val="22"/>
          <w:lang w:val="en-US" w:eastAsia="en-US"/>
        </w:rPr>
        <w:t xml:space="preserve"> / v2 / correction12 / {inn} / status / {document_id}</w:t>
      </w:r>
    </w:p>
    <w:p w14:paraId="25553E3D" w14:textId="77777777" w:rsidR="00546AF9" w:rsidRPr="00567318" w:rsidRDefault="00546AF9" w:rsidP="00546AF9">
      <w:pPr>
        <w:rPr>
          <w:sz w:val="22"/>
          <w:lang w:val="en-US" w:eastAsia="en-US"/>
        </w:rPr>
      </w:pPr>
    </w:p>
    <w:p w14:paraId="52417098" w14:textId="57A1975D" w:rsidR="00546AF9" w:rsidRPr="00567318" w:rsidRDefault="00546AF9" w:rsidP="00546AF9">
      <w:pPr>
        <w:rPr>
          <w:sz w:val="22"/>
          <w:lang w:val="en-US" w:eastAsia="en-US"/>
        </w:rPr>
      </w:pPr>
      <w:r w:rsidRPr="00567318">
        <w:rPr>
          <w:b/>
          <w:sz w:val="22"/>
          <w:lang w:val="en-US" w:eastAsia="en-US"/>
        </w:rPr>
        <w:t>{</w:t>
      </w:r>
      <w:proofErr w:type="gramStart"/>
      <w:r w:rsidRPr="00567318">
        <w:rPr>
          <w:b/>
          <w:sz w:val="22"/>
          <w:lang w:val="en-US" w:eastAsia="en-US"/>
        </w:rPr>
        <w:t>inn</w:t>
      </w:r>
      <w:proofErr w:type="gramEnd"/>
      <w:r w:rsidRPr="00567318">
        <w:rPr>
          <w:b/>
          <w:sz w:val="22"/>
          <w:lang w:val="en-US" w:eastAsia="en-US"/>
        </w:rPr>
        <w:t>}</w:t>
      </w:r>
      <w:r w:rsidRPr="00567318">
        <w:rPr>
          <w:sz w:val="22"/>
          <w:lang w:val="en-US" w:eastAsia="en-US"/>
        </w:rPr>
        <w:t xml:space="preserve"> - INN of the organization for which the check is being issued</w:t>
      </w:r>
    </w:p>
    <w:p w14:paraId="3389472B" w14:textId="77777777" w:rsidR="00546AF9" w:rsidRPr="00567318" w:rsidRDefault="00546AF9" w:rsidP="00546AF9">
      <w:pPr>
        <w:rPr>
          <w:sz w:val="22"/>
          <w:lang w:val="en-US" w:eastAsia="en-US"/>
        </w:rPr>
      </w:pPr>
      <w:r w:rsidRPr="00567318">
        <w:rPr>
          <w:b/>
          <w:sz w:val="22"/>
          <w:lang w:val="en-US" w:eastAsia="en-US"/>
        </w:rPr>
        <w:t>{document_id}</w:t>
      </w:r>
      <w:r w:rsidRPr="00567318">
        <w:rPr>
          <w:sz w:val="22"/>
          <w:lang w:val="en-US" w:eastAsia="en-US"/>
        </w:rPr>
        <w:t xml:space="preserve"> - </w:t>
      </w:r>
      <w:proofErr w:type="gramStart"/>
      <w:r w:rsidRPr="00567318">
        <w:rPr>
          <w:sz w:val="22"/>
          <w:lang w:val="en-US" w:eastAsia="en-US"/>
        </w:rPr>
        <w:t>document</w:t>
      </w:r>
      <w:proofErr w:type="gramEnd"/>
      <w:r w:rsidRPr="00567318">
        <w:rPr>
          <w:sz w:val="22"/>
          <w:lang w:val="en-US" w:eastAsia="en-US"/>
        </w:rPr>
        <w:t xml:space="preserve"> identifier that was specified when it was created</w:t>
      </w:r>
    </w:p>
    <w:p w14:paraId="347C0F31" w14:textId="77777777" w:rsidR="00546AF9" w:rsidRPr="00567318" w:rsidRDefault="00546AF9" w:rsidP="00546AF9">
      <w:pPr>
        <w:rPr>
          <w:sz w:val="22"/>
          <w:lang w:val="en-US" w:eastAsia="en-US"/>
        </w:rPr>
      </w:pPr>
    </w:p>
    <w:p w14:paraId="165FAB16" w14:textId="77777777" w:rsidR="00546AF9" w:rsidRPr="00567318" w:rsidRDefault="00546AF9" w:rsidP="00546AF9">
      <w:pPr>
        <w:rPr>
          <w:sz w:val="22"/>
          <w:lang w:val="en-US" w:eastAsia="en-US"/>
        </w:rPr>
      </w:pPr>
      <w:r w:rsidRPr="00567318">
        <w:rPr>
          <w:sz w:val="22"/>
          <w:lang w:val="en-US" w:eastAsia="en-US"/>
        </w:rPr>
        <w:t>This request does not use the SHA256-RSA signature.</w:t>
      </w:r>
    </w:p>
    <w:p w14:paraId="6F332E20" w14:textId="77777777" w:rsidR="00546AF9" w:rsidRPr="00567318" w:rsidRDefault="00546AF9" w:rsidP="00546AF9">
      <w:pPr>
        <w:rPr>
          <w:sz w:val="22"/>
          <w:lang w:val="en-US" w:eastAsia="en-US"/>
        </w:rPr>
      </w:pPr>
    </w:p>
    <w:p w14:paraId="197D783D" w14:textId="77777777" w:rsidR="00546AF9" w:rsidRPr="00567318" w:rsidRDefault="00546AF9" w:rsidP="00546AF9">
      <w:pPr>
        <w:rPr>
          <w:sz w:val="22"/>
          <w:lang w:val="en-US" w:eastAsia="en-US"/>
        </w:rPr>
      </w:pPr>
      <w:r w:rsidRPr="00567318">
        <w:rPr>
          <w:sz w:val="22"/>
          <w:lang w:val="en-US" w:eastAsia="en-US"/>
        </w:rPr>
        <w:t xml:space="preserve">Answer: </w:t>
      </w:r>
      <w:proofErr w:type="gramStart"/>
      <w:r w:rsidRPr="00567318">
        <w:rPr>
          <w:sz w:val="22"/>
          <w:lang w:val="en-US" w:eastAsia="en-US"/>
        </w:rPr>
        <w:t>api</w:t>
      </w:r>
      <w:proofErr w:type="gramEnd"/>
      <w:r w:rsidRPr="00567318">
        <w:rPr>
          <w:sz w:val="22"/>
          <w:lang w:val="en-US" w:eastAsia="en-US"/>
        </w:rPr>
        <w:t xml:space="preserve"> can return the following status codes</w:t>
      </w:r>
    </w:p>
    <w:p w14:paraId="7D7A8450" w14:textId="47DDEA2F" w:rsidR="00546AF9" w:rsidRPr="00567318" w:rsidRDefault="00546AF9" w:rsidP="00546AF9">
      <w:pPr>
        <w:rPr>
          <w:sz w:val="22"/>
          <w:lang w:val="en-US" w:eastAsia="en-US"/>
        </w:rPr>
      </w:pPr>
      <w:r w:rsidRPr="00567318">
        <w:rPr>
          <w:sz w:val="22"/>
          <w:lang w:val="en-US" w:eastAsia="en-US"/>
        </w:rPr>
        <w:t xml:space="preserve">     • 202 Accepted - the receipt was created and added to the queue for processing, but not yet processed, empty response body</w:t>
      </w:r>
    </w:p>
    <w:p w14:paraId="6032EE31" w14:textId="096A236E" w:rsidR="00546AF9" w:rsidRPr="00567318" w:rsidRDefault="00546AF9" w:rsidP="00546AF9">
      <w:pPr>
        <w:rPr>
          <w:sz w:val="22"/>
          <w:lang w:val="en-US" w:eastAsia="en-US"/>
        </w:rPr>
      </w:pPr>
      <w:r w:rsidRPr="00567318">
        <w:rPr>
          <w:sz w:val="22"/>
          <w:lang w:val="en-US" w:eastAsia="en-US"/>
        </w:rPr>
        <w:t xml:space="preserve">     • 400 Bad Request - the organization was not found, the receipt with the specified identifier was not found</w:t>
      </w:r>
    </w:p>
    <w:p w14:paraId="1CE8B4D4" w14:textId="276DE1E5" w:rsidR="00546AF9" w:rsidRPr="00567318" w:rsidRDefault="00546AF9" w:rsidP="00546AF9">
      <w:pPr>
        <w:rPr>
          <w:sz w:val="22"/>
          <w:lang w:val="en-US" w:eastAsia="en-US"/>
        </w:rPr>
      </w:pPr>
      <w:r w:rsidRPr="00567318">
        <w:rPr>
          <w:sz w:val="22"/>
          <w:lang w:val="en-US" w:eastAsia="en-US"/>
        </w:rPr>
        <w:t xml:space="preserve">     • 401 Unauthorized - the client certificate did not pass verification</w:t>
      </w:r>
    </w:p>
    <w:p w14:paraId="266DF97E" w14:textId="6CC1E5EC" w:rsidR="00546AF9" w:rsidRPr="00567318" w:rsidRDefault="00546AF9" w:rsidP="00546AF9">
      <w:pPr>
        <w:rPr>
          <w:sz w:val="22"/>
          <w:lang w:val="en-US" w:eastAsia="en-US"/>
        </w:rPr>
      </w:pPr>
      <w:r w:rsidRPr="00567318">
        <w:rPr>
          <w:sz w:val="22"/>
          <w:lang w:val="en-US" w:eastAsia="en-US"/>
        </w:rPr>
        <w:t xml:space="preserve">     • 200 OK - check processed, response body p.2.8.1</w:t>
      </w:r>
    </w:p>
    <w:p w14:paraId="78E60146" w14:textId="0F1D9C18" w:rsidR="00546AF9" w:rsidRPr="00567318" w:rsidRDefault="00546AF9" w:rsidP="00546AF9">
      <w:pPr>
        <w:rPr>
          <w:sz w:val="22"/>
          <w:lang w:val="en-US" w:eastAsia="en-US"/>
        </w:rPr>
      </w:pPr>
      <w:r w:rsidRPr="00567318">
        <w:rPr>
          <w:sz w:val="22"/>
          <w:lang w:val="en-US" w:eastAsia="en-US"/>
        </w:rPr>
        <w:t xml:space="preserve">     • 422, Unprocessable Entity - the document cannot be processed due to CM validation errors, the response body is clause 2.2.2</w:t>
      </w:r>
    </w:p>
    <w:p w14:paraId="3447CCCC" w14:textId="77777777" w:rsidR="005F3B03" w:rsidRPr="00567318" w:rsidRDefault="005F3B03" w:rsidP="006F0FD4">
      <w:pPr>
        <w:spacing w:after="160" w:line="259" w:lineRule="auto"/>
        <w:rPr>
          <w:rFonts w:eastAsiaTheme="minorHAnsi" w:cstheme="minorHAnsi"/>
          <w:color w:val="000000"/>
          <w:sz w:val="22"/>
          <w:szCs w:val="19"/>
          <w:lang w:val="en-US" w:eastAsia="en-US"/>
        </w:rPr>
      </w:pPr>
    </w:p>
    <w:p w14:paraId="41888C5F" w14:textId="6BF0F79A" w:rsidR="005F3B03" w:rsidRPr="00567318" w:rsidRDefault="00546AF9" w:rsidP="00546AF9">
      <w:pPr>
        <w:pStyle w:val="3"/>
        <w:rPr>
          <w:rFonts w:asciiTheme="minorHAnsi" w:eastAsiaTheme="minorHAnsi" w:hAnsiTheme="minorHAnsi"/>
          <w:lang w:val="en-US" w:eastAsia="en-US"/>
        </w:rPr>
      </w:pPr>
      <w:bookmarkStart w:id="487" w:name="_2.8.1_Response_body"/>
      <w:bookmarkEnd w:id="487"/>
      <w:r w:rsidRPr="00567318">
        <w:rPr>
          <w:rFonts w:eastAsiaTheme="minorHAnsi"/>
          <w:lang w:val="en-US" w:eastAsia="en-US"/>
        </w:rPr>
        <w:t>2.8.1 Response body</w:t>
      </w:r>
    </w:p>
    <w:tbl>
      <w:tblPr>
        <w:tblStyle w:val="a5"/>
        <w:tblW w:w="10283" w:type="dxa"/>
        <w:tblLook w:val="04A0" w:firstRow="1" w:lastRow="0" w:firstColumn="1" w:lastColumn="0" w:noHBand="0" w:noVBand="1"/>
      </w:tblPr>
      <w:tblGrid>
        <w:gridCol w:w="2465"/>
        <w:gridCol w:w="4839"/>
        <w:gridCol w:w="2979"/>
      </w:tblGrid>
      <w:tr w:rsidR="00DE6BDD" w:rsidRPr="00567318" w14:paraId="29F0E724" w14:textId="77777777" w:rsidTr="00F04423">
        <w:tc>
          <w:tcPr>
            <w:tcW w:w="2465" w:type="dxa"/>
          </w:tcPr>
          <w:p w14:paraId="4B4BE935" w14:textId="77777777" w:rsidR="00DE6BDD" w:rsidRPr="00567318" w:rsidRDefault="00DE6BDD" w:rsidP="00F04423">
            <w:pPr>
              <w:rPr>
                <w:rFonts w:cs="Arial"/>
                <w:sz w:val="22"/>
                <w:lang w:val="en-US"/>
              </w:rPr>
            </w:pPr>
            <w:r w:rsidRPr="00567318">
              <w:rPr>
                <w:rFonts w:cs="Arial"/>
                <w:sz w:val="22"/>
                <w:lang w:val="en-US"/>
              </w:rPr>
              <w:t>id</w:t>
            </w:r>
          </w:p>
        </w:tc>
        <w:tc>
          <w:tcPr>
            <w:tcW w:w="4839" w:type="dxa"/>
          </w:tcPr>
          <w:p w14:paraId="3A3E6F1F" w14:textId="77777777" w:rsidR="00DE6BDD" w:rsidRPr="00567318" w:rsidRDefault="00DE6BDD" w:rsidP="00F04423">
            <w:pPr>
              <w:rPr>
                <w:rFonts w:cs="Arial"/>
                <w:sz w:val="22"/>
              </w:rPr>
            </w:pPr>
            <w:r w:rsidRPr="00567318">
              <w:rPr>
                <w:rFonts w:cs="Arial"/>
                <w:sz w:val="22"/>
              </w:rPr>
              <w:t>Document identifier</w:t>
            </w:r>
          </w:p>
        </w:tc>
        <w:tc>
          <w:tcPr>
            <w:tcW w:w="2979" w:type="dxa"/>
          </w:tcPr>
          <w:p w14:paraId="0839BC13" w14:textId="77777777" w:rsidR="00DE6BDD" w:rsidRPr="00567318" w:rsidRDefault="00DE6BDD" w:rsidP="00F04423">
            <w:pPr>
              <w:rPr>
                <w:rFonts w:cs="Arial"/>
                <w:sz w:val="22"/>
              </w:rPr>
            </w:pPr>
            <w:r w:rsidRPr="00567318">
              <w:rPr>
                <w:rFonts w:cs="Arial"/>
                <w:sz w:val="22"/>
                <w:lang w:val="en-US"/>
              </w:rPr>
              <w:t xml:space="preserve">String from </w:t>
            </w:r>
            <w:r w:rsidRPr="00567318">
              <w:rPr>
                <w:rFonts w:cs="Arial"/>
                <w:sz w:val="22"/>
              </w:rPr>
              <w:t xml:space="preserve">1 </w:t>
            </w:r>
            <w:r w:rsidRPr="00567318">
              <w:rPr>
                <w:rFonts w:cs="Arial"/>
                <w:sz w:val="22"/>
                <w:lang w:val="en-US"/>
              </w:rPr>
              <w:t>to</w:t>
            </w:r>
            <w:r w:rsidRPr="00567318">
              <w:rPr>
                <w:rFonts w:cs="Arial"/>
                <w:sz w:val="22"/>
              </w:rPr>
              <w:t xml:space="preserve"> </w:t>
            </w:r>
            <w:r w:rsidRPr="00567318">
              <w:rPr>
                <w:rFonts w:cs="Arial"/>
                <w:sz w:val="22"/>
                <w:lang w:val="en-US"/>
              </w:rPr>
              <w:t>64</w:t>
            </w:r>
            <w:r w:rsidRPr="00567318">
              <w:rPr>
                <w:rFonts w:cs="Arial"/>
                <w:sz w:val="22"/>
              </w:rPr>
              <w:t xml:space="preserve"> </w:t>
            </w:r>
            <w:r w:rsidRPr="00567318">
              <w:rPr>
                <w:rFonts w:cs="Arial"/>
                <w:sz w:val="22"/>
                <w:lang w:val="en-US"/>
              </w:rPr>
              <w:t>symbols</w:t>
            </w:r>
          </w:p>
        </w:tc>
      </w:tr>
      <w:tr w:rsidR="00DE6BDD" w:rsidRPr="00567318" w14:paraId="3369B895" w14:textId="77777777" w:rsidTr="00F04423">
        <w:tc>
          <w:tcPr>
            <w:tcW w:w="2465" w:type="dxa"/>
          </w:tcPr>
          <w:p w14:paraId="19E01970" w14:textId="77777777" w:rsidR="00DE6BDD" w:rsidRPr="00567318" w:rsidRDefault="00DE6BDD" w:rsidP="00F04423">
            <w:pPr>
              <w:rPr>
                <w:rFonts w:cs="Arial"/>
                <w:sz w:val="22"/>
                <w:lang w:val="en-US"/>
              </w:rPr>
            </w:pPr>
            <w:r w:rsidRPr="00567318">
              <w:rPr>
                <w:rFonts w:cs="Arial"/>
                <w:sz w:val="22"/>
                <w:lang w:val="en-US"/>
              </w:rPr>
              <w:t>d</w:t>
            </w:r>
            <w:r w:rsidRPr="00567318">
              <w:rPr>
                <w:rFonts w:cs="Arial"/>
                <w:sz w:val="22"/>
              </w:rPr>
              <w:t>eviceSN</w:t>
            </w:r>
          </w:p>
        </w:tc>
        <w:tc>
          <w:tcPr>
            <w:tcW w:w="4839" w:type="dxa"/>
          </w:tcPr>
          <w:p w14:paraId="453C8A7F" w14:textId="77777777" w:rsidR="00DE6BDD" w:rsidRPr="00567318" w:rsidRDefault="00DE6BDD" w:rsidP="00F04423">
            <w:pPr>
              <w:rPr>
                <w:rFonts w:cs="Arial"/>
                <w:sz w:val="22"/>
                <w:lang w:val="en-US"/>
              </w:rPr>
            </w:pPr>
            <w:r w:rsidRPr="00567318">
              <w:rPr>
                <w:rFonts w:cs="Arial"/>
                <w:sz w:val="22"/>
                <w:lang w:val="en-US"/>
              </w:rPr>
              <w:t>The serial number of the device that printed the receipt</w:t>
            </w:r>
          </w:p>
        </w:tc>
        <w:tc>
          <w:tcPr>
            <w:tcW w:w="2979" w:type="dxa"/>
          </w:tcPr>
          <w:p w14:paraId="3E99F571" w14:textId="77777777" w:rsidR="00DE6BDD" w:rsidRPr="00567318" w:rsidRDefault="00DE6BDD" w:rsidP="00F04423">
            <w:pPr>
              <w:rPr>
                <w:rFonts w:cs="Arial"/>
                <w:sz w:val="22"/>
                <w:lang w:val="en-US"/>
              </w:rPr>
            </w:pPr>
            <w:r w:rsidRPr="00567318">
              <w:rPr>
                <w:rFonts w:cs="Arial"/>
                <w:sz w:val="22"/>
                <w:lang w:val="en-US"/>
              </w:rPr>
              <w:t>String up to 20 symbols</w:t>
            </w:r>
          </w:p>
        </w:tc>
      </w:tr>
      <w:tr w:rsidR="00DE6BDD" w:rsidRPr="00567318" w14:paraId="3D504758" w14:textId="77777777" w:rsidTr="00F04423">
        <w:tc>
          <w:tcPr>
            <w:tcW w:w="2465" w:type="dxa"/>
          </w:tcPr>
          <w:p w14:paraId="79DAFF5F" w14:textId="77777777" w:rsidR="00DE6BDD" w:rsidRPr="00567318" w:rsidRDefault="00DE6BDD" w:rsidP="00F04423">
            <w:pPr>
              <w:rPr>
                <w:rFonts w:cs="Arial"/>
                <w:sz w:val="22"/>
              </w:rPr>
            </w:pPr>
            <w:r w:rsidRPr="00567318">
              <w:rPr>
                <w:rFonts w:cs="Arial"/>
                <w:sz w:val="22"/>
                <w:lang w:val="en-US"/>
              </w:rPr>
              <w:t>d</w:t>
            </w:r>
            <w:r w:rsidRPr="00567318">
              <w:rPr>
                <w:rFonts w:cs="Arial"/>
                <w:sz w:val="22"/>
              </w:rPr>
              <w:t>eviceRN</w:t>
            </w:r>
          </w:p>
        </w:tc>
        <w:tc>
          <w:tcPr>
            <w:tcW w:w="4839" w:type="dxa"/>
          </w:tcPr>
          <w:p w14:paraId="6183D825" w14:textId="77777777" w:rsidR="00DE6BDD" w:rsidRPr="00567318" w:rsidRDefault="00DE6BDD" w:rsidP="00F04423">
            <w:pPr>
              <w:rPr>
                <w:rFonts w:cs="Arial"/>
                <w:sz w:val="22"/>
                <w:lang w:val="en-US"/>
              </w:rPr>
            </w:pPr>
            <w:r w:rsidRPr="00567318">
              <w:rPr>
                <w:rFonts w:cs="Arial"/>
                <w:sz w:val="22"/>
                <w:lang w:val="en-US"/>
              </w:rPr>
              <w:t>Registration number of the device that printed the receipt</w:t>
            </w:r>
          </w:p>
        </w:tc>
        <w:tc>
          <w:tcPr>
            <w:tcW w:w="2979" w:type="dxa"/>
          </w:tcPr>
          <w:p w14:paraId="1A07EE5E" w14:textId="77777777" w:rsidR="00DE6BDD" w:rsidRPr="00567318" w:rsidRDefault="00DE6BDD" w:rsidP="00F04423">
            <w:pPr>
              <w:rPr>
                <w:rFonts w:cs="Arial"/>
                <w:sz w:val="22"/>
              </w:rPr>
            </w:pPr>
            <w:r w:rsidRPr="00567318">
              <w:rPr>
                <w:rFonts w:cs="Arial"/>
                <w:sz w:val="22"/>
                <w:lang w:val="en-US"/>
              </w:rPr>
              <w:t>String up to 20 symbols</w:t>
            </w:r>
            <w:r w:rsidRPr="00567318">
              <w:rPr>
                <w:rFonts w:cs="Arial"/>
                <w:sz w:val="22"/>
              </w:rPr>
              <w:t xml:space="preserve"> </w:t>
            </w:r>
          </w:p>
        </w:tc>
      </w:tr>
      <w:tr w:rsidR="00DE6BDD" w:rsidRPr="00567318" w14:paraId="67284754" w14:textId="77777777" w:rsidTr="00F04423">
        <w:tc>
          <w:tcPr>
            <w:tcW w:w="2465" w:type="dxa"/>
          </w:tcPr>
          <w:p w14:paraId="4BCDC17A" w14:textId="77777777" w:rsidR="00DE6BDD" w:rsidRPr="00567318" w:rsidRDefault="00DE6BDD" w:rsidP="00F04423">
            <w:pPr>
              <w:rPr>
                <w:rFonts w:cs="Arial"/>
                <w:sz w:val="22"/>
              </w:rPr>
            </w:pPr>
            <w:r w:rsidRPr="00567318">
              <w:rPr>
                <w:rFonts w:cs="Arial"/>
                <w:sz w:val="22"/>
                <w:lang w:val="en-US"/>
              </w:rPr>
              <w:t>fs</w:t>
            </w:r>
            <w:r w:rsidRPr="00567318">
              <w:rPr>
                <w:rFonts w:cs="Arial"/>
                <w:sz w:val="22"/>
              </w:rPr>
              <w:t>Number</w:t>
            </w:r>
          </w:p>
        </w:tc>
        <w:tc>
          <w:tcPr>
            <w:tcW w:w="4839" w:type="dxa"/>
          </w:tcPr>
          <w:p w14:paraId="2F843C3D" w14:textId="77777777" w:rsidR="00DE6BDD" w:rsidRPr="00567318" w:rsidRDefault="00DE6BDD" w:rsidP="00F04423">
            <w:pPr>
              <w:rPr>
                <w:rFonts w:cs="Arial"/>
                <w:sz w:val="22"/>
                <w:lang w:val="en-US"/>
              </w:rPr>
            </w:pPr>
            <w:r w:rsidRPr="00567318">
              <w:rPr>
                <w:rFonts w:cs="Arial"/>
                <w:sz w:val="22"/>
                <w:lang w:val="en-US"/>
              </w:rPr>
              <w:t>Fiscal Storage Number</w:t>
            </w:r>
          </w:p>
        </w:tc>
        <w:tc>
          <w:tcPr>
            <w:tcW w:w="2979" w:type="dxa"/>
          </w:tcPr>
          <w:p w14:paraId="7F07BE9B" w14:textId="77777777" w:rsidR="00DE6BDD" w:rsidRPr="00567318" w:rsidRDefault="00DE6BDD" w:rsidP="00F04423">
            <w:pPr>
              <w:rPr>
                <w:rFonts w:cs="Arial"/>
                <w:sz w:val="22"/>
              </w:rPr>
            </w:pPr>
            <w:r w:rsidRPr="00567318">
              <w:rPr>
                <w:rFonts w:cs="Arial"/>
                <w:sz w:val="22"/>
                <w:lang w:val="en-US"/>
              </w:rPr>
              <w:t>String of 16 symbols</w:t>
            </w:r>
          </w:p>
        </w:tc>
      </w:tr>
      <w:tr w:rsidR="00DE6BDD" w:rsidRPr="00567318" w14:paraId="05CADDB6" w14:textId="77777777" w:rsidTr="00F04423">
        <w:tc>
          <w:tcPr>
            <w:tcW w:w="2465" w:type="dxa"/>
          </w:tcPr>
          <w:p w14:paraId="0F4547A5" w14:textId="77777777" w:rsidR="00DE6BDD" w:rsidRPr="00567318" w:rsidRDefault="00DE6BDD" w:rsidP="00F04423">
            <w:pPr>
              <w:rPr>
                <w:rFonts w:cs="Arial"/>
                <w:sz w:val="22"/>
              </w:rPr>
            </w:pPr>
            <w:r w:rsidRPr="00567318">
              <w:rPr>
                <w:rFonts w:cs="Arial"/>
                <w:sz w:val="22"/>
                <w:lang w:val="en-US"/>
              </w:rPr>
              <w:t>ofd</w:t>
            </w:r>
            <w:r w:rsidRPr="00567318">
              <w:rPr>
                <w:rFonts w:cs="Arial"/>
                <w:sz w:val="22"/>
              </w:rPr>
              <w:t>Name</w:t>
            </w:r>
          </w:p>
        </w:tc>
        <w:tc>
          <w:tcPr>
            <w:tcW w:w="4839" w:type="dxa"/>
          </w:tcPr>
          <w:p w14:paraId="6FDA4E85" w14:textId="77777777" w:rsidR="00DE6BDD" w:rsidRPr="00567318" w:rsidRDefault="00DE6BDD" w:rsidP="00F04423">
            <w:pPr>
              <w:rPr>
                <w:rFonts w:cs="Arial"/>
                <w:sz w:val="22"/>
              </w:rPr>
            </w:pPr>
            <w:r w:rsidRPr="00567318">
              <w:rPr>
                <w:rFonts w:cs="Arial"/>
                <w:sz w:val="22"/>
                <w:lang w:val="en-US"/>
              </w:rPr>
              <w:t>OFD Name</w:t>
            </w:r>
          </w:p>
        </w:tc>
        <w:tc>
          <w:tcPr>
            <w:tcW w:w="2979" w:type="dxa"/>
          </w:tcPr>
          <w:p w14:paraId="25032C65" w14:textId="77777777" w:rsidR="00DE6BDD" w:rsidRPr="00567318" w:rsidRDefault="00DE6BDD" w:rsidP="00F04423">
            <w:pPr>
              <w:rPr>
                <w:rFonts w:cs="Arial"/>
                <w:sz w:val="22"/>
              </w:rPr>
            </w:pPr>
            <w:r w:rsidRPr="00567318">
              <w:rPr>
                <w:rFonts w:cs="Arial"/>
                <w:sz w:val="22"/>
                <w:lang w:val="en-US"/>
              </w:rPr>
              <w:t>String up to</w:t>
            </w:r>
            <w:r w:rsidRPr="00567318">
              <w:rPr>
                <w:rFonts w:cs="Arial"/>
                <w:sz w:val="22"/>
              </w:rPr>
              <w:t xml:space="preserve"> 256 </w:t>
            </w:r>
            <w:r w:rsidRPr="00567318">
              <w:rPr>
                <w:rFonts w:cs="Arial"/>
                <w:sz w:val="22"/>
                <w:lang w:val="en-US"/>
              </w:rPr>
              <w:t>symbols</w:t>
            </w:r>
          </w:p>
        </w:tc>
      </w:tr>
      <w:tr w:rsidR="00DE6BDD" w:rsidRPr="00567318" w14:paraId="551ABFA1" w14:textId="77777777" w:rsidTr="00F04423">
        <w:tc>
          <w:tcPr>
            <w:tcW w:w="2465" w:type="dxa"/>
          </w:tcPr>
          <w:p w14:paraId="52A83960" w14:textId="77777777" w:rsidR="00DE6BDD" w:rsidRPr="00567318" w:rsidRDefault="00DE6BDD" w:rsidP="00F04423">
            <w:pPr>
              <w:rPr>
                <w:rFonts w:cs="Arial"/>
                <w:sz w:val="22"/>
              </w:rPr>
            </w:pPr>
            <w:r w:rsidRPr="00567318">
              <w:rPr>
                <w:rFonts w:cs="Arial"/>
                <w:sz w:val="22"/>
                <w:lang w:val="en-US"/>
              </w:rPr>
              <w:t>ofd</w:t>
            </w:r>
            <w:r w:rsidRPr="00567318">
              <w:rPr>
                <w:rFonts w:cs="Arial"/>
                <w:sz w:val="22"/>
              </w:rPr>
              <w:t>Website</w:t>
            </w:r>
          </w:p>
        </w:tc>
        <w:tc>
          <w:tcPr>
            <w:tcW w:w="4839" w:type="dxa"/>
          </w:tcPr>
          <w:p w14:paraId="1AAE02CD" w14:textId="77777777" w:rsidR="00DE6BDD" w:rsidRPr="00567318" w:rsidRDefault="00DE6BDD" w:rsidP="00F04423">
            <w:pPr>
              <w:rPr>
                <w:rFonts w:cs="Arial"/>
                <w:sz w:val="22"/>
              </w:rPr>
            </w:pPr>
            <w:r w:rsidRPr="00567318">
              <w:rPr>
                <w:rFonts w:cs="Arial"/>
                <w:sz w:val="22"/>
                <w:lang w:val="en-US"/>
              </w:rPr>
              <w:t>OFD Website</w:t>
            </w:r>
          </w:p>
        </w:tc>
        <w:tc>
          <w:tcPr>
            <w:tcW w:w="2979" w:type="dxa"/>
          </w:tcPr>
          <w:p w14:paraId="20AE2DAB" w14:textId="77777777" w:rsidR="00DE6BDD" w:rsidRPr="00567318" w:rsidRDefault="00DE6BDD" w:rsidP="00F04423">
            <w:pPr>
              <w:rPr>
                <w:rFonts w:cs="Arial"/>
                <w:sz w:val="22"/>
              </w:rPr>
            </w:pPr>
            <w:r w:rsidRPr="00567318">
              <w:rPr>
                <w:rFonts w:cs="Arial"/>
                <w:sz w:val="22"/>
                <w:lang w:val="en-US"/>
              </w:rPr>
              <w:t>String up to</w:t>
            </w:r>
            <w:r w:rsidRPr="00567318">
              <w:rPr>
                <w:rFonts w:cs="Arial"/>
                <w:sz w:val="22"/>
              </w:rPr>
              <w:t xml:space="preserve"> 58? </w:t>
            </w:r>
            <w:r w:rsidRPr="00567318">
              <w:rPr>
                <w:rFonts w:cs="Arial"/>
                <w:sz w:val="22"/>
                <w:lang w:val="en-US"/>
              </w:rPr>
              <w:t>symbols</w:t>
            </w:r>
          </w:p>
        </w:tc>
      </w:tr>
      <w:tr w:rsidR="00DE6BDD" w:rsidRPr="00567318" w14:paraId="21C55635" w14:textId="77777777" w:rsidTr="00F04423">
        <w:tc>
          <w:tcPr>
            <w:tcW w:w="2465" w:type="dxa"/>
          </w:tcPr>
          <w:p w14:paraId="7E365A67" w14:textId="77777777" w:rsidR="00DE6BDD" w:rsidRPr="00567318" w:rsidRDefault="00DE6BDD" w:rsidP="00F04423">
            <w:pPr>
              <w:rPr>
                <w:rFonts w:cs="Arial"/>
                <w:sz w:val="22"/>
                <w:lang w:val="en-US"/>
              </w:rPr>
            </w:pPr>
            <w:r w:rsidRPr="00567318">
              <w:rPr>
                <w:rFonts w:cs="Arial"/>
                <w:sz w:val="22"/>
                <w:lang w:val="en-US"/>
              </w:rPr>
              <w:t>ofdINN</w:t>
            </w:r>
          </w:p>
        </w:tc>
        <w:tc>
          <w:tcPr>
            <w:tcW w:w="4839" w:type="dxa"/>
          </w:tcPr>
          <w:p w14:paraId="0637163C" w14:textId="77777777" w:rsidR="00DE6BDD" w:rsidRPr="00567318" w:rsidRDefault="00DE6BDD" w:rsidP="00F04423">
            <w:pPr>
              <w:rPr>
                <w:rFonts w:cs="Arial"/>
                <w:sz w:val="22"/>
              </w:rPr>
            </w:pPr>
            <w:r w:rsidRPr="00567318">
              <w:rPr>
                <w:rFonts w:cs="Arial"/>
                <w:sz w:val="22"/>
                <w:lang w:val="en-US"/>
              </w:rPr>
              <w:t>OFD INN</w:t>
            </w:r>
          </w:p>
        </w:tc>
        <w:tc>
          <w:tcPr>
            <w:tcW w:w="2979" w:type="dxa"/>
          </w:tcPr>
          <w:p w14:paraId="0A5CB62B" w14:textId="77777777" w:rsidR="00DE6BDD" w:rsidRPr="00567318" w:rsidRDefault="00DE6BDD" w:rsidP="00F04423">
            <w:pPr>
              <w:rPr>
                <w:rFonts w:cs="Arial"/>
                <w:sz w:val="22"/>
              </w:rPr>
            </w:pPr>
            <w:r w:rsidRPr="00567318">
              <w:rPr>
                <w:rFonts w:cs="Arial"/>
                <w:sz w:val="22"/>
                <w:lang w:val="en-US"/>
              </w:rPr>
              <w:t xml:space="preserve">String of </w:t>
            </w:r>
            <w:r w:rsidRPr="00567318">
              <w:rPr>
                <w:rFonts w:cs="Arial"/>
                <w:sz w:val="22"/>
              </w:rPr>
              <w:t xml:space="preserve">12 </w:t>
            </w:r>
            <w:r w:rsidRPr="00567318">
              <w:rPr>
                <w:rFonts w:cs="Arial"/>
                <w:sz w:val="22"/>
                <w:lang w:val="en-US"/>
              </w:rPr>
              <w:t>symbols</w:t>
            </w:r>
          </w:p>
        </w:tc>
      </w:tr>
      <w:tr w:rsidR="00DE6BDD" w:rsidRPr="00567318" w14:paraId="7235AC33" w14:textId="77777777" w:rsidTr="00F04423">
        <w:tc>
          <w:tcPr>
            <w:tcW w:w="2465" w:type="dxa"/>
          </w:tcPr>
          <w:p w14:paraId="2A88E6C7" w14:textId="77777777" w:rsidR="00DE6BDD" w:rsidRPr="00567318" w:rsidRDefault="00DE6BDD" w:rsidP="00F04423">
            <w:pPr>
              <w:rPr>
                <w:rFonts w:cs="Arial"/>
                <w:sz w:val="22"/>
                <w:lang w:val="en-US"/>
              </w:rPr>
            </w:pPr>
            <w:r w:rsidRPr="00567318">
              <w:rPr>
                <w:rFonts w:cs="Arial"/>
                <w:sz w:val="22"/>
                <w:lang w:val="en-US"/>
              </w:rPr>
              <w:t>fnsWebsite</w:t>
            </w:r>
          </w:p>
        </w:tc>
        <w:tc>
          <w:tcPr>
            <w:tcW w:w="4839" w:type="dxa"/>
          </w:tcPr>
          <w:p w14:paraId="610A2A9F" w14:textId="77777777" w:rsidR="00DE6BDD" w:rsidRPr="00567318" w:rsidRDefault="00DE6BDD" w:rsidP="00F04423">
            <w:pPr>
              <w:rPr>
                <w:rFonts w:cs="Arial"/>
                <w:sz w:val="22"/>
                <w:lang w:val="en-US"/>
              </w:rPr>
            </w:pPr>
            <w:r w:rsidRPr="00567318">
              <w:rPr>
                <w:rFonts w:cs="Arial"/>
                <w:sz w:val="22"/>
                <w:lang w:val="en-US"/>
              </w:rPr>
              <w:t>FNS Website</w:t>
            </w:r>
          </w:p>
        </w:tc>
        <w:tc>
          <w:tcPr>
            <w:tcW w:w="2979" w:type="dxa"/>
          </w:tcPr>
          <w:p w14:paraId="5E11F6CB" w14:textId="77777777" w:rsidR="00DE6BDD" w:rsidRPr="00567318" w:rsidRDefault="00DE6BDD" w:rsidP="00F04423">
            <w:pPr>
              <w:rPr>
                <w:rFonts w:cs="Arial"/>
                <w:sz w:val="22"/>
              </w:rPr>
            </w:pPr>
            <w:r w:rsidRPr="00567318">
              <w:rPr>
                <w:rFonts w:cs="Arial"/>
                <w:sz w:val="22"/>
                <w:lang w:val="en-US"/>
              </w:rPr>
              <w:t>String up to</w:t>
            </w:r>
            <w:r w:rsidRPr="00567318">
              <w:rPr>
                <w:rFonts w:cs="Arial"/>
                <w:sz w:val="22"/>
              </w:rPr>
              <w:t xml:space="preserve"> 256 </w:t>
            </w:r>
            <w:r w:rsidRPr="00567318">
              <w:rPr>
                <w:rFonts w:cs="Arial"/>
                <w:sz w:val="22"/>
                <w:lang w:val="en-US"/>
              </w:rPr>
              <w:t>symbols</w:t>
            </w:r>
          </w:p>
        </w:tc>
      </w:tr>
      <w:tr w:rsidR="00DE6BDD" w:rsidRPr="00567318" w14:paraId="29375F7C" w14:textId="77777777" w:rsidTr="00F04423">
        <w:tc>
          <w:tcPr>
            <w:tcW w:w="2465" w:type="dxa"/>
          </w:tcPr>
          <w:p w14:paraId="101C144B" w14:textId="77777777" w:rsidR="00DE6BDD" w:rsidRPr="00567318" w:rsidRDefault="00DE6BDD" w:rsidP="00F04423">
            <w:pPr>
              <w:rPr>
                <w:rFonts w:cs="Arial"/>
                <w:sz w:val="22"/>
                <w:lang w:val="en-US"/>
              </w:rPr>
            </w:pPr>
            <w:r w:rsidRPr="00567318">
              <w:rPr>
                <w:rFonts w:cs="Arial"/>
                <w:sz w:val="22"/>
                <w:lang w:val="en-US"/>
              </w:rPr>
              <w:t>companyINN</w:t>
            </w:r>
          </w:p>
        </w:tc>
        <w:tc>
          <w:tcPr>
            <w:tcW w:w="4839" w:type="dxa"/>
          </w:tcPr>
          <w:p w14:paraId="20434D27" w14:textId="77777777" w:rsidR="00DE6BDD" w:rsidRPr="00567318" w:rsidRDefault="00DE6BDD" w:rsidP="00F04423">
            <w:pPr>
              <w:rPr>
                <w:rFonts w:cs="Arial"/>
                <w:sz w:val="22"/>
              </w:rPr>
            </w:pPr>
            <w:r w:rsidRPr="00567318">
              <w:rPr>
                <w:rFonts w:cs="Arial"/>
                <w:sz w:val="22"/>
                <w:lang w:val="en-US"/>
              </w:rPr>
              <w:t>Company INN</w:t>
            </w:r>
          </w:p>
        </w:tc>
        <w:tc>
          <w:tcPr>
            <w:tcW w:w="2979" w:type="dxa"/>
          </w:tcPr>
          <w:p w14:paraId="50F384B8" w14:textId="77777777" w:rsidR="00DE6BDD" w:rsidRPr="00567318" w:rsidRDefault="00DE6BDD" w:rsidP="00F04423">
            <w:pPr>
              <w:rPr>
                <w:rFonts w:cs="Arial"/>
                <w:sz w:val="22"/>
              </w:rPr>
            </w:pPr>
            <w:r w:rsidRPr="00567318">
              <w:rPr>
                <w:rFonts w:cs="Arial"/>
                <w:sz w:val="22"/>
                <w:lang w:val="en-US"/>
              </w:rPr>
              <w:t xml:space="preserve">String of </w:t>
            </w:r>
            <w:r w:rsidRPr="00567318">
              <w:rPr>
                <w:rFonts w:cs="Arial"/>
                <w:sz w:val="22"/>
              </w:rPr>
              <w:t xml:space="preserve">12 </w:t>
            </w:r>
            <w:r w:rsidRPr="00567318">
              <w:rPr>
                <w:rFonts w:cs="Arial"/>
                <w:sz w:val="22"/>
                <w:lang w:val="en-US"/>
              </w:rPr>
              <w:t>symbols</w:t>
            </w:r>
          </w:p>
        </w:tc>
      </w:tr>
      <w:tr w:rsidR="00DE6BDD" w:rsidRPr="00567318" w14:paraId="79C330A9" w14:textId="77777777" w:rsidTr="00F04423">
        <w:tc>
          <w:tcPr>
            <w:tcW w:w="2465" w:type="dxa"/>
          </w:tcPr>
          <w:p w14:paraId="4C56ED51" w14:textId="77777777" w:rsidR="00DE6BDD" w:rsidRPr="00567318" w:rsidRDefault="00DE6BDD" w:rsidP="00F04423">
            <w:pPr>
              <w:rPr>
                <w:rFonts w:cs="Arial"/>
                <w:sz w:val="22"/>
              </w:rPr>
            </w:pPr>
            <w:r w:rsidRPr="00567318">
              <w:rPr>
                <w:rFonts w:cs="Arial"/>
                <w:sz w:val="22"/>
                <w:lang w:val="en-US"/>
              </w:rPr>
              <w:t>c</w:t>
            </w:r>
            <w:r w:rsidRPr="00567318">
              <w:rPr>
                <w:rFonts w:cs="Arial"/>
                <w:sz w:val="22"/>
              </w:rPr>
              <w:t>ompanyName</w:t>
            </w:r>
          </w:p>
        </w:tc>
        <w:tc>
          <w:tcPr>
            <w:tcW w:w="4839" w:type="dxa"/>
          </w:tcPr>
          <w:p w14:paraId="3DDB0B07" w14:textId="77777777" w:rsidR="00DE6BDD" w:rsidRPr="00567318" w:rsidRDefault="00DE6BDD" w:rsidP="00F04423">
            <w:pPr>
              <w:rPr>
                <w:rFonts w:cs="Arial"/>
                <w:sz w:val="22"/>
              </w:rPr>
            </w:pPr>
            <w:r w:rsidRPr="00567318">
              <w:rPr>
                <w:rFonts w:cs="Arial"/>
                <w:sz w:val="22"/>
                <w:lang w:val="en-US"/>
              </w:rPr>
              <w:t>C</w:t>
            </w:r>
            <w:r w:rsidRPr="00567318">
              <w:rPr>
                <w:rFonts w:cs="Arial"/>
                <w:sz w:val="22"/>
              </w:rPr>
              <w:t>ompany</w:t>
            </w:r>
            <w:r w:rsidRPr="00567318">
              <w:rPr>
                <w:rFonts w:cs="Arial"/>
                <w:sz w:val="22"/>
                <w:lang w:val="en-US"/>
              </w:rPr>
              <w:t xml:space="preserve"> </w:t>
            </w:r>
            <w:r w:rsidRPr="00567318">
              <w:rPr>
                <w:rFonts w:cs="Arial"/>
                <w:sz w:val="22"/>
              </w:rPr>
              <w:t>Name</w:t>
            </w:r>
          </w:p>
        </w:tc>
        <w:tc>
          <w:tcPr>
            <w:tcW w:w="2979" w:type="dxa"/>
          </w:tcPr>
          <w:p w14:paraId="1742D3C7" w14:textId="77777777" w:rsidR="00DE6BDD" w:rsidRPr="00567318" w:rsidRDefault="00DE6BDD" w:rsidP="00F04423">
            <w:pPr>
              <w:rPr>
                <w:rFonts w:cs="Arial"/>
                <w:sz w:val="22"/>
              </w:rPr>
            </w:pPr>
            <w:r w:rsidRPr="00567318">
              <w:rPr>
                <w:rFonts w:cs="Arial"/>
                <w:sz w:val="22"/>
                <w:lang w:val="en-US"/>
              </w:rPr>
              <w:t>String up to</w:t>
            </w:r>
            <w:r w:rsidRPr="00567318">
              <w:rPr>
                <w:rFonts w:cs="Arial"/>
                <w:sz w:val="22"/>
              </w:rPr>
              <w:t xml:space="preserve"> 256 </w:t>
            </w:r>
            <w:r w:rsidRPr="00567318">
              <w:rPr>
                <w:rFonts w:cs="Arial"/>
                <w:sz w:val="22"/>
                <w:lang w:val="en-US"/>
              </w:rPr>
              <w:t>symbols</w:t>
            </w:r>
          </w:p>
        </w:tc>
      </w:tr>
      <w:tr w:rsidR="00DE6BDD" w:rsidRPr="00567318" w14:paraId="3807B180" w14:textId="77777777" w:rsidTr="00F04423">
        <w:tc>
          <w:tcPr>
            <w:tcW w:w="2465" w:type="dxa"/>
          </w:tcPr>
          <w:p w14:paraId="502ECC83" w14:textId="77777777" w:rsidR="00DE6BDD" w:rsidRPr="00567318" w:rsidRDefault="00DE6BDD" w:rsidP="00F04423">
            <w:pPr>
              <w:rPr>
                <w:rFonts w:cs="Arial"/>
                <w:sz w:val="22"/>
              </w:rPr>
            </w:pPr>
            <w:r w:rsidRPr="00567318">
              <w:rPr>
                <w:rFonts w:cs="Arial"/>
                <w:sz w:val="22"/>
                <w:lang w:val="en-US"/>
              </w:rPr>
              <w:t>d</w:t>
            </w:r>
            <w:r w:rsidRPr="00567318">
              <w:rPr>
                <w:rFonts w:cs="Arial"/>
                <w:sz w:val="22"/>
              </w:rPr>
              <w:t>ocumentNumber</w:t>
            </w:r>
          </w:p>
        </w:tc>
        <w:tc>
          <w:tcPr>
            <w:tcW w:w="4839" w:type="dxa"/>
          </w:tcPr>
          <w:p w14:paraId="2E68A704" w14:textId="77777777" w:rsidR="00DE6BDD" w:rsidRPr="00567318" w:rsidRDefault="00DE6BDD" w:rsidP="00F04423">
            <w:pPr>
              <w:rPr>
                <w:rFonts w:cs="Arial"/>
                <w:sz w:val="22"/>
              </w:rPr>
            </w:pPr>
            <w:r w:rsidRPr="00567318">
              <w:rPr>
                <w:rFonts w:cs="Arial"/>
                <w:sz w:val="22"/>
                <w:lang w:val="en-US"/>
              </w:rPr>
              <w:t>D</w:t>
            </w:r>
            <w:r w:rsidRPr="00567318">
              <w:rPr>
                <w:rFonts w:cs="Arial"/>
                <w:sz w:val="22"/>
              </w:rPr>
              <w:t>ocument</w:t>
            </w:r>
            <w:r w:rsidRPr="00567318">
              <w:rPr>
                <w:rFonts w:cs="Arial"/>
                <w:sz w:val="22"/>
                <w:lang w:val="en-US"/>
              </w:rPr>
              <w:t xml:space="preserve"> </w:t>
            </w:r>
            <w:r w:rsidRPr="00567318">
              <w:rPr>
                <w:rFonts w:cs="Arial"/>
                <w:sz w:val="22"/>
              </w:rPr>
              <w:t>Number</w:t>
            </w:r>
          </w:p>
        </w:tc>
        <w:tc>
          <w:tcPr>
            <w:tcW w:w="2979" w:type="dxa"/>
          </w:tcPr>
          <w:p w14:paraId="7FDC0DBB" w14:textId="77777777" w:rsidR="00DE6BDD" w:rsidRPr="00567318" w:rsidRDefault="00DE6BDD" w:rsidP="00F04423">
            <w:pPr>
              <w:rPr>
                <w:rFonts w:cs="Arial"/>
                <w:sz w:val="22"/>
                <w:lang w:val="en-US"/>
              </w:rPr>
            </w:pPr>
            <w:r w:rsidRPr="00567318">
              <w:rPr>
                <w:rFonts w:cs="Arial"/>
                <w:sz w:val="22"/>
                <w:lang w:val="en-US"/>
              </w:rPr>
              <w:t>Number</w:t>
            </w:r>
          </w:p>
        </w:tc>
      </w:tr>
      <w:tr w:rsidR="00DE6BDD" w:rsidRPr="00567318" w14:paraId="0761A265" w14:textId="77777777" w:rsidTr="00F04423">
        <w:tc>
          <w:tcPr>
            <w:tcW w:w="2465" w:type="dxa"/>
          </w:tcPr>
          <w:p w14:paraId="1A314B00" w14:textId="77777777" w:rsidR="00DE6BDD" w:rsidRPr="00567318" w:rsidRDefault="00DE6BDD" w:rsidP="00F04423">
            <w:pPr>
              <w:rPr>
                <w:rFonts w:cs="Arial"/>
                <w:sz w:val="22"/>
              </w:rPr>
            </w:pPr>
            <w:r w:rsidRPr="00567318">
              <w:rPr>
                <w:rFonts w:cs="Arial"/>
                <w:sz w:val="22"/>
                <w:lang w:val="en-US"/>
              </w:rPr>
              <w:t>s</w:t>
            </w:r>
            <w:r w:rsidRPr="00567318">
              <w:rPr>
                <w:rFonts w:cs="Arial"/>
                <w:sz w:val="22"/>
              </w:rPr>
              <w:t>hiftNumber</w:t>
            </w:r>
          </w:p>
        </w:tc>
        <w:tc>
          <w:tcPr>
            <w:tcW w:w="4839" w:type="dxa"/>
          </w:tcPr>
          <w:p w14:paraId="70170E1F" w14:textId="77777777" w:rsidR="00DE6BDD" w:rsidRPr="00567318" w:rsidRDefault="00DE6BDD" w:rsidP="00F04423">
            <w:pPr>
              <w:rPr>
                <w:rFonts w:cs="Arial"/>
                <w:sz w:val="22"/>
              </w:rPr>
            </w:pPr>
            <w:r w:rsidRPr="00567318">
              <w:rPr>
                <w:rFonts w:cs="Arial"/>
                <w:sz w:val="22"/>
                <w:lang w:val="en-US"/>
              </w:rPr>
              <w:t>S</w:t>
            </w:r>
            <w:r w:rsidRPr="00567318">
              <w:rPr>
                <w:rFonts w:cs="Arial"/>
                <w:sz w:val="22"/>
              </w:rPr>
              <w:t>hift</w:t>
            </w:r>
            <w:r w:rsidRPr="00567318">
              <w:rPr>
                <w:rFonts w:cs="Arial"/>
                <w:sz w:val="22"/>
                <w:lang w:val="en-US"/>
              </w:rPr>
              <w:t xml:space="preserve"> </w:t>
            </w:r>
            <w:r w:rsidRPr="00567318">
              <w:rPr>
                <w:rFonts w:cs="Arial"/>
                <w:sz w:val="22"/>
              </w:rPr>
              <w:t>Number</w:t>
            </w:r>
          </w:p>
        </w:tc>
        <w:tc>
          <w:tcPr>
            <w:tcW w:w="2979" w:type="dxa"/>
          </w:tcPr>
          <w:p w14:paraId="3F85B445" w14:textId="77777777" w:rsidR="00DE6BDD" w:rsidRPr="00567318" w:rsidRDefault="00DE6BDD" w:rsidP="00F04423">
            <w:pPr>
              <w:rPr>
                <w:rFonts w:cs="Arial"/>
                <w:sz w:val="22"/>
              </w:rPr>
            </w:pPr>
            <w:r w:rsidRPr="00567318">
              <w:rPr>
                <w:rFonts w:cs="Arial"/>
                <w:sz w:val="22"/>
                <w:lang w:val="en-US"/>
              </w:rPr>
              <w:t>Number</w:t>
            </w:r>
          </w:p>
        </w:tc>
      </w:tr>
      <w:tr w:rsidR="00DE6BDD" w:rsidRPr="00567318" w14:paraId="63FFA685" w14:textId="77777777" w:rsidTr="00F04423">
        <w:tc>
          <w:tcPr>
            <w:tcW w:w="2465" w:type="dxa"/>
          </w:tcPr>
          <w:p w14:paraId="479FC2AD" w14:textId="77777777" w:rsidR="00DE6BDD" w:rsidRPr="00567318" w:rsidRDefault="00DE6BDD" w:rsidP="00F04423">
            <w:pPr>
              <w:rPr>
                <w:rFonts w:cs="Arial"/>
                <w:sz w:val="22"/>
                <w:lang w:val="en-US"/>
              </w:rPr>
            </w:pPr>
            <w:r w:rsidRPr="00567318">
              <w:rPr>
                <w:rFonts w:cs="Arial"/>
                <w:sz w:val="22"/>
                <w:lang w:val="en-US"/>
              </w:rPr>
              <w:t>d</w:t>
            </w:r>
            <w:r w:rsidRPr="00567318">
              <w:rPr>
                <w:rFonts w:cs="Arial"/>
                <w:sz w:val="22"/>
              </w:rPr>
              <w:t>ocumentIn</w:t>
            </w:r>
            <w:r w:rsidRPr="00567318">
              <w:rPr>
                <w:rFonts w:cs="Arial"/>
                <w:sz w:val="22"/>
                <w:lang w:val="en-US"/>
              </w:rPr>
              <w:t>dex</w:t>
            </w:r>
          </w:p>
        </w:tc>
        <w:tc>
          <w:tcPr>
            <w:tcW w:w="4839" w:type="dxa"/>
          </w:tcPr>
          <w:p w14:paraId="56FC3359" w14:textId="77777777" w:rsidR="00DE6BDD" w:rsidRPr="00567318" w:rsidRDefault="00DE6BDD" w:rsidP="00F04423">
            <w:pPr>
              <w:rPr>
                <w:rFonts w:cs="Arial"/>
                <w:sz w:val="22"/>
              </w:rPr>
            </w:pPr>
            <w:r w:rsidRPr="00567318">
              <w:rPr>
                <w:rFonts w:cs="Arial"/>
                <w:sz w:val="22"/>
              </w:rPr>
              <w:t xml:space="preserve">Shift </w:t>
            </w:r>
            <w:r w:rsidRPr="00567318">
              <w:rPr>
                <w:rFonts w:cs="Arial"/>
                <w:sz w:val="22"/>
                <w:lang w:val="en-US"/>
              </w:rPr>
              <w:t>Receipt</w:t>
            </w:r>
            <w:r w:rsidRPr="00567318">
              <w:rPr>
                <w:rFonts w:cs="Arial"/>
                <w:sz w:val="22"/>
              </w:rPr>
              <w:t xml:space="preserve"> </w:t>
            </w:r>
            <w:r w:rsidRPr="00567318">
              <w:rPr>
                <w:rFonts w:cs="Arial"/>
                <w:sz w:val="22"/>
                <w:lang w:val="en-US"/>
              </w:rPr>
              <w:t>N</w:t>
            </w:r>
            <w:r w:rsidRPr="00567318">
              <w:rPr>
                <w:rFonts w:cs="Arial"/>
                <w:sz w:val="22"/>
              </w:rPr>
              <w:t>umber</w:t>
            </w:r>
          </w:p>
        </w:tc>
        <w:tc>
          <w:tcPr>
            <w:tcW w:w="2979" w:type="dxa"/>
          </w:tcPr>
          <w:p w14:paraId="244AC8A2" w14:textId="77777777" w:rsidR="00DE6BDD" w:rsidRPr="00567318" w:rsidRDefault="00DE6BDD" w:rsidP="00F04423">
            <w:pPr>
              <w:rPr>
                <w:rFonts w:cs="Arial"/>
                <w:sz w:val="22"/>
              </w:rPr>
            </w:pPr>
            <w:r w:rsidRPr="00567318">
              <w:rPr>
                <w:rFonts w:cs="Arial"/>
                <w:sz w:val="22"/>
                <w:lang w:val="en-US"/>
              </w:rPr>
              <w:t>Number</w:t>
            </w:r>
          </w:p>
        </w:tc>
      </w:tr>
      <w:tr w:rsidR="00DE6BDD" w:rsidRPr="00567318" w14:paraId="6606BDF0" w14:textId="77777777" w:rsidTr="00F04423">
        <w:tc>
          <w:tcPr>
            <w:tcW w:w="2465" w:type="dxa"/>
          </w:tcPr>
          <w:p w14:paraId="61A43AF2" w14:textId="77777777" w:rsidR="00DE6BDD" w:rsidRPr="00567318" w:rsidRDefault="00DE6BDD" w:rsidP="00F04423">
            <w:pPr>
              <w:rPr>
                <w:rFonts w:cs="Arial"/>
                <w:sz w:val="22"/>
                <w:lang w:val="en-US"/>
              </w:rPr>
            </w:pPr>
            <w:r w:rsidRPr="00567318">
              <w:rPr>
                <w:rFonts w:cs="Arial"/>
                <w:sz w:val="22"/>
                <w:lang w:val="en-US"/>
              </w:rPr>
              <w:t>processedAt</w:t>
            </w:r>
          </w:p>
        </w:tc>
        <w:tc>
          <w:tcPr>
            <w:tcW w:w="4839" w:type="dxa"/>
          </w:tcPr>
          <w:p w14:paraId="74762EB4" w14:textId="77777777" w:rsidR="00DE6BDD" w:rsidRPr="00567318" w:rsidRDefault="00DE6BDD" w:rsidP="00F04423">
            <w:pPr>
              <w:rPr>
                <w:rFonts w:cs="Arial"/>
                <w:sz w:val="22"/>
              </w:rPr>
            </w:pPr>
            <w:r w:rsidRPr="00567318">
              <w:rPr>
                <w:rFonts w:cs="Arial"/>
                <w:sz w:val="22"/>
              </w:rPr>
              <w:t>Fiscal document registration time</w:t>
            </w:r>
          </w:p>
        </w:tc>
        <w:tc>
          <w:tcPr>
            <w:tcW w:w="2979" w:type="dxa"/>
          </w:tcPr>
          <w:p w14:paraId="74EA9298" w14:textId="77777777" w:rsidR="00DE6BDD" w:rsidRPr="00567318" w:rsidRDefault="00DE6BDD" w:rsidP="00F04423">
            <w:pPr>
              <w:rPr>
                <w:rFonts w:cs="Arial"/>
                <w:sz w:val="22"/>
                <w:lang w:val="en-US"/>
              </w:rPr>
            </w:pPr>
            <w:r w:rsidRPr="00567318">
              <w:rPr>
                <w:rFonts w:cs="Arial"/>
                <w:sz w:val="22"/>
                <w:lang w:val="en-US"/>
              </w:rPr>
              <w:t>Time in the string format  ISO8601</w:t>
            </w:r>
          </w:p>
        </w:tc>
      </w:tr>
      <w:tr w:rsidR="00DE6BDD" w:rsidRPr="00567318" w14:paraId="75995021" w14:textId="77777777" w:rsidTr="00F04423">
        <w:tc>
          <w:tcPr>
            <w:tcW w:w="2465" w:type="dxa"/>
          </w:tcPr>
          <w:p w14:paraId="2BB18F9C" w14:textId="77777777" w:rsidR="00DE6BDD" w:rsidRPr="00567318" w:rsidRDefault="00DE6BDD" w:rsidP="00F04423">
            <w:pPr>
              <w:rPr>
                <w:rFonts w:cs="Arial"/>
                <w:sz w:val="22"/>
                <w:lang w:val="en-US"/>
              </w:rPr>
            </w:pPr>
            <w:r w:rsidRPr="00567318">
              <w:rPr>
                <w:rFonts w:cs="Arial"/>
                <w:sz w:val="22"/>
                <w:lang w:val="en-US"/>
              </w:rPr>
              <w:t>content</w:t>
            </w:r>
          </w:p>
        </w:tc>
        <w:tc>
          <w:tcPr>
            <w:tcW w:w="4839" w:type="dxa"/>
          </w:tcPr>
          <w:p w14:paraId="55DF0AF8" w14:textId="77777777" w:rsidR="00DE6BDD" w:rsidRPr="00567318" w:rsidRDefault="00DE6BDD" w:rsidP="00F04423">
            <w:pPr>
              <w:rPr>
                <w:rFonts w:cs="Arial"/>
                <w:sz w:val="22"/>
              </w:rPr>
            </w:pPr>
            <w:r w:rsidRPr="00567318">
              <w:rPr>
                <w:rFonts w:cs="Arial"/>
                <w:sz w:val="22"/>
                <w:lang w:val="en-US"/>
              </w:rPr>
              <w:t xml:space="preserve">Content </w:t>
            </w:r>
          </w:p>
        </w:tc>
        <w:tc>
          <w:tcPr>
            <w:tcW w:w="2979" w:type="dxa"/>
          </w:tcPr>
          <w:p w14:paraId="68B4A7E1" w14:textId="77777777" w:rsidR="00DE6BDD" w:rsidRPr="00567318" w:rsidRDefault="00DE6BDD" w:rsidP="00F04423">
            <w:pPr>
              <w:rPr>
                <w:rFonts w:cs="Arial"/>
                <w:sz w:val="22"/>
              </w:rPr>
            </w:pPr>
            <w:r w:rsidRPr="00567318">
              <w:rPr>
                <w:rFonts w:cs="Arial"/>
                <w:sz w:val="22"/>
                <w:lang w:val="en-US"/>
              </w:rPr>
              <w:t xml:space="preserve">Structure Section </w:t>
            </w:r>
            <w:r w:rsidRPr="00567318">
              <w:rPr>
                <w:rFonts w:cs="Arial"/>
                <w:sz w:val="22"/>
              </w:rPr>
              <w:t>2.1.1.1</w:t>
            </w:r>
          </w:p>
        </w:tc>
      </w:tr>
      <w:tr w:rsidR="00DE6BDD" w:rsidRPr="00567318" w14:paraId="36904CBA" w14:textId="77777777" w:rsidTr="00F04423">
        <w:tc>
          <w:tcPr>
            <w:tcW w:w="2465" w:type="dxa"/>
          </w:tcPr>
          <w:p w14:paraId="15A409B0" w14:textId="77777777" w:rsidR="00DE6BDD" w:rsidRPr="00567318" w:rsidRDefault="00DE6BDD" w:rsidP="00F04423">
            <w:pPr>
              <w:rPr>
                <w:rFonts w:cs="Arial"/>
                <w:sz w:val="22"/>
                <w:lang w:val="en-US"/>
              </w:rPr>
            </w:pPr>
            <w:r w:rsidRPr="00567318">
              <w:rPr>
                <w:rFonts w:cs="Arial"/>
                <w:sz w:val="22"/>
                <w:lang w:val="en-US"/>
              </w:rPr>
              <w:t>fp</w:t>
            </w:r>
          </w:p>
        </w:tc>
        <w:tc>
          <w:tcPr>
            <w:tcW w:w="4839" w:type="dxa"/>
          </w:tcPr>
          <w:p w14:paraId="5114569D" w14:textId="77777777" w:rsidR="00DE6BDD" w:rsidRPr="00567318" w:rsidRDefault="00DE6BDD" w:rsidP="00F04423">
            <w:pPr>
              <w:rPr>
                <w:rFonts w:cs="Arial"/>
                <w:sz w:val="22"/>
                <w:lang w:val="en-US"/>
              </w:rPr>
            </w:pPr>
            <w:r w:rsidRPr="00567318">
              <w:rPr>
                <w:rFonts w:cs="Arial"/>
                <w:sz w:val="22"/>
                <w:lang w:val="en-US"/>
              </w:rPr>
              <w:t>Fiscal indication</w:t>
            </w:r>
          </w:p>
        </w:tc>
        <w:tc>
          <w:tcPr>
            <w:tcW w:w="2979" w:type="dxa"/>
          </w:tcPr>
          <w:p w14:paraId="144BAF49" w14:textId="77777777" w:rsidR="00DE6BDD" w:rsidRPr="00567318" w:rsidRDefault="00DE6BDD" w:rsidP="00F04423">
            <w:pPr>
              <w:rPr>
                <w:rFonts w:cs="Arial"/>
                <w:sz w:val="22"/>
              </w:rPr>
            </w:pPr>
            <w:r w:rsidRPr="00567318">
              <w:rPr>
                <w:rFonts w:cs="Arial"/>
                <w:sz w:val="22"/>
                <w:lang w:val="en-US"/>
              </w:rPr>
              <w:t>String of 10 symbols</w:t>
            </w:r>
          </w:p>
        </w:tc>
      </w:tr>
      <w:tr w:rsidR="00DE6BDD" w:rsidRPr="00567318" w14:paraId="7BC5C6E3" w14:textId="77777777" w:rsidTr="00F04423">
        <w:tc>
          <w:tcPr>
            <w:tcW w:w="2465" w:type="dxa"/>
          </w:tcPr>
          <w:p w14:paraId="58DC40CE" w14:textId="77777777" w:rsidR="00DE6BDD" w:rsidRPr="00567318" w:rsidRDefault="00DE6BDD" w:rsidP="00F04423">
            <w:pPr>
              <w:rPr>
                <w:rFonts w:cs="Arial"/>
                <w:sz w:val="22"/>
                <w:lang w:val="en-US"/>
              </w:rPr>
            </w:pPr>
            <w:r w:rsidRPr="00567318">
              <w:rPr>
                <w:rFonts w:cs="Arial"/>
                <w:sz w:val="22"/>
                <w:lang w:val="en-US"/>
              </w:rPr>
              <w:t>callbackUrl</w:t>
            </w:r>
          </w:p>
        </w:tc>
        <w:tc>
          <w:tcPr>
            <w:tcW w:w="4839" w:type="dxa"/>
          </w:tcPr>
          <w:p w14:paraId="14AEF262" w14:textId="77777777" w:rsidR="00DE6BDD" w:rsidRPr="00567318" w:rsidRDefault="00DE6BDD" w:rsidP="00F04423">
            <w:pPr>
              <w:rPr>
                <w:rFonts w:cs="Arial"/>
                <w:sz w:val="22"/>
                <w:lang w:val="en-US"/>
              </w:rPr>
            </w:pPr>
            <w:r w:rsidRPr="00567318">
              <w:rPr>
                <w:rFonts w:cs="Arial"/>
                <w:sz w:val="22"/>
                <w:lang w:val="en-US"/>
              </w:rPr>
              <w:t>URL for sending the results of processing a POST receipt request</w:t>
            </w:r>
          </w:p>
        </w:tc>
        <w:tc>
          <w:tcPr>
            <w:tcW w:w="2979" w:type="dxa"/>
          </w:tcPr>
          <w:p w14:paraId="16956163" w14:textId="77777777" w:rsidR="00DE6BDD" w:rsidRPr="00567318" w:rsidRDefault="00DE6BDD" w:rsidP="00F04423">
            <w:pPr>
              <w:rPr>
                <w:rFonts w:cs="Arial"/>
                <w:sz w:val="22"/>
                <w:lang w:val="en-US"/>
              </w:rPr>
            </w:pPr>
            <w:r w:rsidRPr="00567318">
              <w:rPr>
                <w:rFonts w:cs="Arial"/>
                <w:sz w:val="22"/>
                <w:lang w:val="en-US"/>
              </w:rPr>
              <w:t>String from 1 to 1024 symbols or null</w:t>
            </w:r>
          </w:p>
        </w:tc>
      </w:tr>
      <w:tr w:rsidR="00DE6BDD" w:rsidRPr="00567318" w14:paraId="060AB40A" w14:textId="77777777" w:rsidTr="00F04423">
        <w:tc>
          <w:tcPr>
            <w:tcW w:w="2465" w:type="dxa"/>
          </w:tcPr>
          <w:p w14:paraId="6D6BEDF2" w14:textId="77777777" w:rsidR="00DE6BDD" w:rsidRPr="00567318" w:rsidRDefault="00DE6BDD" w:rsidP="00F04423">
            <w:pPr>
              <w:rPr>
                <w:sz w:val="22"/>
              </w:rPr>
            </w:pPr>
            <w:ins w:id="488" w:author="notfound.inc@outlook.com" w:date="2021-07-26T14:50:00Z">
              <w:r w:rsidRPr="00567318">
                <w:rPr>
                  <w:rFonts w:cs="Arial"/>
                  <w:sz w:val="22"/>
                  <w:lang w:val="en-US"/>
                </w:rPr>
                <w:t>meta</w:t>
              </w:r>
            </w:ins>
          </w:p>
        </w:tc>
        <w:tc>
          <w:tcPr>
            <w:tcW w:w="4839" w:type="dxa"/>
          </w:tcPr>
          <w:p w14:paraId="609443F0" w14:textId="77777777" w:rsidR="00DE6BDD" w:rsidRPr="00567318" w:rsidRDefault="00DE6BDD" w:rsidP="00F04423">
            <w:pPr>
              <w:rPr>
                <w:sz w:val="22"/>
              </w:rPr>
            </w:pPr>
            <w:r w:rsidRPr="00567318">
              <w:rPr>
                <w:rFonts w:cs="Arial"/>
                <w:sz w:val="22"/>
                <w:lang w:val="en-US"/>
              </w:rPr>
              <w:t>Query metadata</w:t>
            </w:r>
          </w:p>
        </w:tc>
        <w:tc>
          <w:tcPr>
            <w:tcW w:w="2979" w:type="dxa"/>
          </w:tcPr>
          <w:p w14:paraId="32FF451A" w14:textId="77777777" w:rsidR="00DE6BDD" w:rsidRPr="00567318" w:rsidRDefault="00DE6BDD" w:rsidP="00F04423">
            <w:pPr>
              <w:rPr>
                <w:sz w:val="22"/>
                <w:lang w:val="en-US"/>
              </w:rPr>
            </w:pPr>
            <w:r w:rsidRPr="00567318">
              <w:rPr>
                <w:sz w:val="22"/>
                <w:lang w:val="en-US"/>
              </w:rPr>
              <w:t>String 1 to 128 characters or null</w:t>
            </w:r>
          </w:p>
        </w:tc>
      </w:tr>
    </w:tbl>
    <w:p w14:paraId="7DF9F0C6" w14:textId="77777777" w:rsidR="00546AF9" w:rsidRPr="00567318" w:rsidRDefault="00546AF9" w:rsidP="006F0FD4">
      <w:pPr>
        <w:spacing w:after="160" w:line="259" w:lineRule="auto"/>
        <w:rPr>
          <w:rFonts w:eastAsiaTheme="minorHAnsi" w:cstheme="minorHAnsi"/>
          <w:color w:val="000000"/>
          <w:sz w:val="22"/>
          <w:szCs w:val="19"/>
          <w:lang w:val="en-US" w:eastAsia="en-US"/>
        </w:rPr>
      </w:pPr>
    </w:p>
    <w:p w14:paraId="3599907D" w14:textId="77777777" w:rsidR="00DE6BDD" w:rsidRPr="00567318" w:rsidRDefault="00DE6BDD" w:rsidP="00DE6BDD">
      <w:pPr>
        <w:rPr>
          <w:sz w:val="22"/>
          <w:lang w:val="en-US" w:eastAsia="en-US"/>
        </w:rPr>
      </w:pPr>
      <w:r w:rsidRPr="00567318">
        <w:rPr>
          <w:sz w:val="22"/>
          <w:lang w:val="en-US" w:eastAsia="en-US"/>
        </w:rPr>
        <w:t>Request example:</w:t>
      </w:r>
    </w:p>
    <w:p w14:paraId="5F48DF41" w14:textId="77777777" w:rsidR="00DE6BDD" w:rsidRPr="00567318" w:rsidRDefault="00DE6BDD" w:rsidP="00DE6BDD">
      <w:pPr>
        <w:rPr>
          <w:sz w:val="22"/>
          <w:lang w:val="en-US" w:eastAsia="en-US"/>
        </w:rPr>
      </w:pPr>
    </w:p>
    <w:p w14:paraId="1CDE4DF1" w14:textId="2417CD28" w:rsidR="00DC1FDE" w:rsidRPr="00D91E9D" w:rsidRDefault="00DC1FDE" w:rsidP="00DC1FDE">
      <w:pPr>
        <w:pStyle w:val="HTML"/>
        <w:shd w:val="clear" w:color="auto" w:fill="333333"/>
        <w:rPr>
          <w:rFonts w:ascii="Consolas" w:hAnsi="Consolas" w:cs="Consolas"/>
          <w:color w:val="DFDFBF"/>
          <w:sz w:val="18"/>
          <w:szCs w:val="18"/>
          <w:lang w:val="en-US"/>
        </w:rPr>
      </w:pPr>
      <w:r w:rsidRPr="00D91E9D">
        <w:rPr>
          <w:rFonts w:ascii="Consolas" w:hAnsi="Consolas" w:cs="Consolas"/>
          <w:color w:val="DFDFBF"/>
          <w:sz w:val="18"/>
          <w:szCs w:val="18"/>
          <w:lang w:val="en-US"/>
        </w:rPr>
        <w:t>{</w:t>
      </w:r>
    </w:p>
    <w:p w14:paraId="1760E095" w14:textId="77777777" w:rsidR="00DC1FDE" w:rsidRPr="00D91E9D" w:rsidRDefault="00DC1FDE" w:rsidP="00DC1FDE">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91E9D">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id</w:t>
      </w:r>
      <w:proofErr w:type="gramEnd"/>
      <w:r w:rsidRPr="00D91E9D">
        <w:rPr>
          <w:rFonts w:ascii="Consolas" w:hAnsi="Consolas" w:cs="Consolas"/>
          <w:color w:val="8ACCCF"/>
          <w:sz w:val="18"/>
          <w:szCs w:val="18"/>
          <w:lang w:val="en-US"/>
        </w:rPr>
        <w:t>"</w:t>
      </w:r>
      <w:r w:rsidRPr="00D91E9D">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D91E9D">
        <w:rPr>
          <w:rFonts w:ascii="Consolas" w:hAnsi="Consolas" w:cs="Consolas"/>
          <w:color w:val="DFAF8F"/>
          <w:sz w:val="18"/>
          <w:szCs w:val="18"/>
          <w:lang w:val="en-US"/>
        </w:rPr>
        <w:t>"12345678990"</w:t>
      </w:r>
      <w:r w:rsidRPr="00D91E9D">
        <w:rPr>
          <w:rFonts w:ascii="Consolas" w:hAnsi="Consolas" w:cs="Consolas"/>
          <w:color w:val="DFDFBF"/>
          <w:sz w:val="18"/>
          <w:szCs w:val="18"/>
          <w:lang w:val="en-US"/>
        </w:rPr>
        <w:t>,</w:t>
      </w:r>
    </w:p>
    <w:p w14:paraId="7A947949" w14:textId="77777777" w:rsidR="00DC1FDE" w:rsidRPr="00D91E9D" w:rsidRDefault="00DC1FDE" w:rsidP="00DC1FDE">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91E9D">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deviceSN</w:t>
      </w:r>
      <w:proofErr w:type="gramEnd"/>
      <w:r w:rsidRPr="00D91E9D">
        <w:rPr>
          <w:rFonts w:ascii="Consolas" w:hAnsi="Consolas" w:cs="Consolas"/>
          <w:color w:val="8ACCCF"/>
          <w:sz w:val="18"/>
          <w:szCs w:val="18"/>
          <w:lang w:val="en-US"/>
        </w:rPr>
        <w:t>"</w:t>
      </w:r>
      <w:r w:rsidRPr="00D91E9D">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D91E9D">
        <w:rPr>
          <w:rFonts w:ascii="Consolas" w:hAnsi="Consolas" w:cs="Consolas"/>
          <w:color w:val="DFAF8F"/>
          <w:sz w:val="18"/>
          <w:szCs w:val="18"/>
          <w:lang w:val="en-US"/>
        </w:rPr>
        <w:t>"0000000000001358"</w:t>
      </w:r>
      <w:r w:rsidRPr="00D91E9D">
        <w:rPr>
          <w:rFonts w:ascii="Consolas" w:hAnsi="Consolas" w:cs="Consolas"/>
          <w:color w:val="DFDFBF"/>
          <w:sz w:val="18"/>
          <w:szCs w:val="18"/>
          <w:lang w:val="en-US"/>
        </w:rPr>
        <w:t>,</w:t>
      </w:r>
    </w:p>
    <w:p w14:paraId="2CFDD876" w14:textId="77777777" w:rsidR="00DC1FDE" w:rsidRPr="00D91E9D" w:rsidRDefault="00DC1FDE" w:rsidP="00DC1FDE">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91E9D">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deviceRN</w:t>
      </w:r>
      <w:proofErr w:type="gramEnd"/>
      <w:r w:rsidRPr="00D91E9D">
        <w:rPr>
          <w:rFonts w:ascii="Consolas" w:hAnsi="Consolas" w:cs="Consolas"/>
          <w:color w:val="8ACCCF"/>
          <w:sz w:val="18"/>
          <w:szCs w:val="18"/>
          <w:lang w:val="en-US"/>
        </w:rPr>
        <w:t>"</w:t>
      </w:r>
      <w:r w:rsidRPr="00D91E9D">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D91E9D">
        <w:rPr>
          <w:rFonts w:ascii="Consolas" w:hAnsi="Consolas" w:cs="Consolas"/>
          <w:color w:val="DFAF8F"/>
          <w:sz w:val="18"/>
          <w:szCs w:val="18"/>
          <w:lang w:val="en-US"/>
        </w:rPr>
        <w:t>"0000000400054952"</w:t>
      </w:r>
      <w:r w:rsidRPr="00D91E9D">
        <w:rPr>
          <w:rFonts w:ascii="Consolas" w:hAnsi="Consolas" w:cs="Consolas"/>
          <w:color w:val="DFDFBF"/>
          <w:sz w:val="18"/>
          <w:szCs w:val="18"/>
          <w:lang w:val="en-US"/>
        </w:rPr>
        <w:t>,</w:t>
      </w:r>
    </w:p>
    <w:p w14:paraId="2165F2EC" w14:textId="77777777" w:rsidR="00DC1FDE" w:rsidRPr="00D91E9D" w:rsidRDefault="00DC1FDE" w:rsidP="00DC1FDE">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91E9D">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fsNumber</w:t>
      </w:r>
      <w:proofErr w:type="gramEnd"/>
      <w:r w:rsidRPr="00D91E9D">
        <w:rPr>
          <w:rFonts w:ascii="Consolas" w:hAnsi="Consolas" w:cs="Consolas"/>
          <w:color w:val="8ACCCF"/>
          <w:sz w:val="18"/>
          <w:szCs w:val="18"/>
          <w:lang w:val="en-US"/>
        </w:rPr>
        <w:t>"</w:t>
      </w:r>
      <w:r w:rsidRPr="00D91E9D">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D91E9D">
        <w:rPr>
          <w:rFonts w:ascii="Consolas" w:hAnsi="Consolas" w:cs="Consolas"/>
          <w:color w:val="DFAF8F"/>
          <w:sz w:val="18"/>
          <w:szCs w:val="18"/>
          <w:lang w:val="en-US"/>
        </w:rPr>
        <w:t>"9999078900001341"</w:t>
      </w:r>
      <w:r w:rsidRPr="00D91E9D">
        <w:rPr>
          <w:rFonts w:ascii="Consolas" w:hAnsi="Consolas" w:cs="Consolas"/>
          <w:color w:val="DFDFBF"/>
          <w:sz w:val="18"/>
          <w:szCs w:val="18"/>
          <w:lang w:val="en-US"/>
        </w:rPr>
        <w:t>,</w:t>
      </w:r>
    </w:p>
    <w:p w14:paraId="5F250938" w14:textId="77777777" w:rsidR="00DC1FDE" w:rsidRPr="00D91E9D" w:rsidRDefault="00DC1FDE" w:rsidP="00DC1FDE">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91E9D">
        <w:rPr>
          <w:rFonts w:ascii="Consolas" w:hAnsi="Consolas" w:cs="Consolas"/>
          <w:color w:val="8ACCCF"/>
          <w:sz w:val="18"/>
          <w:szCs w:val="18"/>
          <w:lang w:val="en-US"/>
        </w:rPr>
        <w:t>"</w:t>
      </w:r>
      <w:r w:rsidRPr="00D460A0">
        <w:rPr>
          <w:rFonts w:ascii="Consolas" w:hAnsi="Consolas" w:cs="Consolas"/>
          <w:color w:val="8ACCCF"/>
          <w:sz w:val="18"/>
          <w:szCs w:val="18"/>
          <w:lang w:val="en-US"/>
        </w:rPr>
        <w:t>ofdName</w:t>
      </w:r>
      <w:r w:rsidRPr="00D91E9D">
        <w:rPr>
          <w:rFonts w:ascii="Consolas" w:hAnsi="Consolas" w:cs="Consolas"/>
          <w:color w:val="8ACCCF"/>
          <w:sz w:val="18"/>
          <w:szCs w:val="18"/>
          <w:lang w:val="en-US"/>
        </w:rPr>
        <w:t>"</w:t>
      </w:r>
      <w:r w:rsidRPr="00D91E9D">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D91E9D">
        <w:rPr>
          <w:rFonts w:ascii="Consolas" w:hAnsi="Consolas" w:cs="Consolas"/>
          <w:color w:val="DFAF8F"/>
          <w:sz w:val="18"/>
          <w:szCs w:val="18"/>
          <w:lang w:val="en-US"/>
        </w:rPr>
        <w:t>"</w:t>
      </w:r>
      <w:r>
        <w:rPr>
          <w:rFonts w:ascii="Consolas" w:hAnsi="Consolas" w:cs="Consolas"/>
          <w:color w:val="DFAF8F"/>
          <w:sz w:val="18"/>
          <w:szCs w:val="18"/>
        </w:rPr>
        <w:t>ООО</w:t>
      </w:r>
      <w:r w:rsidRPr="00D460A0">
        <w:rPr>
          <w:rFonts w:ascii="Consolas" w:hAnsi="Consolas" w:cs="Consolas"/>
          <w:color w:val="DFAF8F"/>
          <w:sz w:val="18"/>
          <w:szCs w:val="18"/>
          <w:lang w:val="en-US"/>
        </w:rPr>
        <w:t> </w:t>
      </w:r>
      <w:r w:rsidRPr="00D91E9D">
        <w:rPr>
          <w:rFonts w:ascii="Consolas" w:hAnsi="Consolas" w:cs="Consolas"/>
          <w:color w:val="FF007F"/>
          <w:sz w:val="18"/>
          <w:szCs w:val="18"/>
          <w:lang w:val="en-US"/>
        </w:rPr>
        <w:t>\"</w:t>
      </w:r>
      <w:r>
        <w:rPr>
          <w:rFonts w:ascii="Consolas" w:hAnsi="Consolas" w:cs="Consolas"/>
          <w:color w:val="DFAF8F"/>
          <w:sz w:val="18"/>
          <w:szCs w:val="18"/>
        </w:rPr>
        <w:t>Ярус</w:t>
      </w:r>
      <w:r w:rsidRPr="00D91E9D">
        <w:rPr>
          <w:rFonts w:ascii="Consolas" w:hAnsi="Consolas" w:cs="Consolas"/>
          <w:color w:val="FF007F"/>
          <w:sz w:val="18"/>
          <w:szCs w:val="18"/>
          <w:lang w:val="en-US"/>
        </w:rPr>
        <w:t>\"</w:t>
      </w:r>
      <w:r w:rsidRPr="00D91E9D">
        <w:rPr>
          <w:rFonts w:ascii="Consolas" w:hAnsi="Consolas" w:cs="Consolas"/>
          <w:color w:val="DFAF8F"/>
          <w:sz w:val="18"/>
          <w:szCs w:val="18"/>
          <w:lang w:val="en-US"/>
        </w:rPr>
        <w:t>(</w:t>
      </w:r>
      <w:r w:rsidRPr="00D91E9D">
        <w:rPr>
          <w:rFonts w:ascii="Consolas" w:hAnsi="Consolas" w:cs="Consolas"/>
          <w:color w:val="FF007F"/>
          <w:sz w:val="18"/>
          <w:szCs w:val="18"/>
          <w:lang w:val="en-US"/>
        </w:rPr>
        <w:t>\"</w:t>
      </w:r>
      <w:r>
        <w:rPr>
          <w:rFonts w:ascii="Consolas" w:hAnsi="Consolas" w:cs="Consolas"/>
          <w:color w:val="DFAF8F"/>
          <w:sz w:val="18"/>
          <w:szCs w:val="18"/>
        </w:rPr>
        <w:t>ОФД</w:t>
      </w:r>
      <w:r w:rsidRPr="00D91E9D">
        <w:rPr>
          <w:rFonts w:ascii="Consolas" w:hAnsi="Consolas" w:cs="Consolas"/>
          <w:color w:val="DFAF8F"/>
          <w:sz w:val="18"/>
          <w:szCs w:val="18"/>
          <w:lang w:val="en-US"/>
        </w:rPr>
        <w:t>-</w:t>
      </w:r>
      <w:r>
        <w:rPr>
          <w:rFonts w:ascii="Consolas" w:hAnsi="Consolas" w:cs="Consolas"/>
          <w:color w:val="DFAF8F"/>
          <w:sz w:val="18"/>
          <w:szCs w:val="18"/>
        </w:rPr>
        <w:t>Я</w:t>
      </w:r>
      <w:r w:rsidRPr="00D91E9D">
        <w:rPr>
          <w:rFonts w:ascii="Consolas" w:hAnsi="Consolas" w:cs="Consolas"/>
          <w:color w:val="FF007F"/>
          <w:sz w:val="18"/>
          <w:szCs w:val="18"/>
          <w:lang w:val="en-US"/>
        </w:rPr>
        <w:t>\"</w:t>
      </w:r>
      <w:r w:rsidRPr="00D91E9D">
        <w:rPr>
          <w:rFonts w:ascii="Consolas" w:hAnsi="Consolas" w:cs="Consolas"/>
          <w:color w:val="DFAF8F"/>
          <w:sz w:val="18"/>
          <w:szCs w:val="18"/>
          <w:lang w:val="en-US"/>
        </w:rPr>
        <w:t>)"</w:t>
      </w:r>
      <w:r w:rsidRPr="00D91E9D">
        <w:rPr>
          <w:rFonts w:ascii="Consolas" w:hAnsi="Consolas" w:cs="Consolas"/>
          <w:color w:val="DFDFBF"/>
          <w:sz w:val="18"/>
          <w:szCs w:val="18"/>
          <w:lang w:val="en-US"/>
        </w:rPr>
        <w:t>,</w:t>
      </w:r>
    </w:p>
    <w:p w14:paraId="2ADFA01B" w14:textId="77777777" w:rsidR="00DC1FDE" w:rsidRPr="00D460A0" w:rsidRDefault="00DC1FDE" w:rsidP="00DC1FDE">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460A0">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ofdWebsite</w:t>
      </w:r>
      <w:proofErr w:type="gramEnd"/>
      <w:r w:rsidRPr="00D460A0">
        <w:rPr>
          <w:rFonts w:ascii="Consolas" w:hAnsi="Consolas" w:cs="Consolas"/>
          <w:color w:val="8ACCCF"/>
          <w:sz w:val="18"/>
          <w:szCs w:val="18"/>
          <w:lang w:val="en-US"/>
        </w:rPr>
        <w:t>"</w:t>
      </w:r>
      <w:r w:rsidRPr="00D460A0">
        <w:rPr>
          <w:rFonts w:ascii="Consolas" w:hAnsi="Consolas" w:cs="Consolas"/>
          <w:color w:val="DFDFBF"/>
          <w:sz w:val="18"/>
          <w:szCs w:val="18"/>
          <w:lang w:val="en-US"/>
        </w:rPr>
        <w:t>: </w:t>
      </w:r>
      <w:r w:rsidRPr="00D460A0">
        <w:rPr>
          <w:rFonts w:ascii="Consolas" w:hAnsi="Consolas" w:cs="Consolas"/>
          <w:color w:val="DFAF8F"/>
          <w:sz w:val="18"/>
          <w:szCs w:val="18"/>
          <w:lang w:val="en-US"/>
        </w:rPr>
        <w:t>"www.ofd-ya.ru"</w:t>
      </w:r>
      <w:r w:rsidRPr="00D460A0">
        <w:rPr>
          <w:rFonts w:ascii="Consolas" w:hAnsi="Consolas" w:cs="Consolas"/>
          <w:color w:val="DFDFBF"/>
          <w:sz w:val="18"/>
          <w:szCs w:val="18"/>
          <w:lang w:val="en-US"/>
        </w:rPr>
        <w:t>,</w:t>
      </w:r>
    </w:p>
    <w:p w14:paraId="600E01D3" w14:textId="77777777" w:rsidR="00DC1FDE" w:rsidRPr="00D460A0" w:rsidRDefault="00DC1FDE" w:rsidP="00DC1FDE">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460A0">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ofdinn</w:t>
      </w:r>
      <w:proofErr w:type="gramEnd"/>
      <w:r w:rsidRPr="00D460A0">
        <w:rPr>
          <w:rFonts w:ascii="Consolas" w:hAnsi="Consolas" w:cs="Consolas"/>
          <w:color w:val="8ACCCF"/>
          <w:sz w:val="18"/>
          <w:szCs w:val="18"/>
          <w:lang w:val="en-US"/>
        </w:rPr>
        <w:t>"</w:t>
      </w:r>
      <w:r w:rsidRPr="00D460A0">
        <w:rPr>
          <w:rFonts w:ascii="Consolas" w:hAnsi="Consolas" w:cs="Consolas"/>
          <w:color w:val="DFDFBF"/>
          <w:sz w:val="18"/>
          <w:szCs w:val="18"/>
          <w:lang w:val="en-US"/>
        </w:rPr>
        <w:t>: </w:t>
      </w:r>
      <w:r w:rsidRPr="00D460A0">
        <w:rPr>
          <w:rFonts w:ascii="Consolas" w:hAnsi="Consolas" w:cs="Consolas"/>
          <w:color w:val="DFAF8F"/>
          <w:sz w:val="18"/>
          <w:szCs w:val="18"/>
          <w:lang w:val="en-US"/>
        </w:rPr>
        <w:t>"7728699517"</w:t>
      </w:r>
      <w:r w:rsidRPr="00D460A0">
        <w:rPr>
          <w:rFonts w:ascii="Consolas" w:hAnsi="Consolas" w:cs="Consolas"/>
          <w:color w:val="DFDFBF"/>
          <w:sz w:val="18"/>
          <w:szCs w:val="18"/>
          <w:lang w:val="en-US"/>
        </w:rPr>
        <w:t>,</w:t>
      </w:r>
    </w:p>
    <w:p w14:paraId="1468E993" w14:textId="77777777" w:rsidR="00DC1FDE" w:rsidRPr="00D460A0" w:rsidRDefault="00DC1FDE" w:rsidP="00DC1FDE">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460A0">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fnsWebsite</w:t>
      </w:r>
      <w:proofErr w:type="gramEnd"/>
      <w:r w:rsidRPr="00D460A0">
        <w:rPr>
          <w:rFonts w:ascii="Consolas" w:hAnsi="Consolas" w:cs="Consolas"/>
          <w:color w:val="8ACCCF"/>
          <w:sz w:val="18"/>
          <w:szCs w:val="18"/>
          <w:lang w:val="en-US"/>
        </w:rPr>
        <w:t>"</w:t>
      </w:r>
      <w:r w:rsidRPr="00D460A0">
        <w:rPr>
          <w:rFonts w:ascii="Consolas" w:hAnsi="Consolas" w:cs="Consolas"/>
          <w:color w:val="DFDFBF"/>
          <w:sz w:val="18"/>
          <w:szCs w:val="18"/>
          <w:lang w:val="en-US"/>
        </w:rPr>
        <w:t>: </w:t>
      </w:r>
      <w:r w:rsidRPr="00D460A0">
        <w:rPr>
          <w:rFonts w:ascii="Consolas" w:hAnsi="Consolas" w:cs="Consolas"/>
          <w:color w:val="DFAF8F"/>
          <w:sz w:val="18"/>
          <w:szCs w:val="18"/>
          <w:lang w:val="en-US"/>
        </w:rPr>
        <w:t>"www.nalog.ru"</w:t>
      </w:r>
      <w:r w:rsidRPr="00D460A0">
        <w:rPr>
          <w:rFonts w:ascii="Consolas" w:hAnsi="Consolas" w:cs="Consolas"/>
          <w:color w:val="DFDFBF"/>
          <w:sz w:val="18"/>
          <w:szCs w:val="18"/>
          <w:lang w:val="en-US"/>
        </w:rPr>
        <w:t>,</w:t>
      </w:r>
    </w:p>
    <w:p w14:paraId="17D571CA"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companyINN</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DFAF8F"/>
          <w:sz w:val="18"/>
          <w:szCs w:val="18"/>
          <w:lang w:val="en-US"/>
        </w:rPr>
        <w:t>"123456789012"</w:t>
      </w:r>
      <w:r w:rsidRPr="00FB1F20">
        <w:rPr>
          <w:rFonts w:ascii="Consolas" w:hAnsi="Consolas" w:cs="Consolas"/>
          <w:color w:val="DFDFBF"/>
          <w:sz w:val="18"/>
          <w:szCs w:val="18"/>
          <w:lang w:val="en-US"/>
        </w:rPr>
        <w:t>,</w:t>
      </w:r>
    </w:p>
    <w:p w14:paraId="727B0D80"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companyName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DFAF8F"/>
          <w:sz w:val="18"/>
          <w:szCs w:val="18"/>
          <w:lang w:val="en-US"/>
        </w:rPr>
        <w:t>"</w:t>
      </w:r>
      <w:r>
        <w:rPr>
          <w:rFonts w:ascii="Consolas" w:hAnsi="Consolas" w:cs="Consolas"/>
          <w:color w:val="DFAF8F"/>
          <w:sz w:val="18"/>
          <w:szCs w:val="18"/>
        </w:rPr>
        <w:t>ЗАО</w:t>
      </w:r>
      <w:r w:rsidRPr="00FB1F20">
        <w:rPr>
          <w:rFonts w:ascii="Consolas" w:hAnsi="Consolas" w:cs="Consolas"/>
          <w:color w:val="DFAF8F"/>
          <w:sz w:val="18"/>
          <w:szCs w:val="18"/>
          <w:lang w:val="en-US"/>
        </w:rPr>
        <w:t> </w:t>
      </w:r>
      <w:r>
        <w:rPr>
          <w:rFonts w:ascii="Consolas" w:hAnsi="Consolas" w:cs="Consolas"/>
          <w:color w:val="DFAF8F"/>
          <w:sz w:val="18"/>
          <w:szCs w:val="18"/>
        </w:rPr>
        <w:t>ТОРГОВЫЙ</w:t>
      </w:r>
      <w:r w:rsidRPr="00FB1F20">
        <w:rPr>
          <w:rFonts w:ascii="Consolas" w:hAnsi="Consolas" w:cs="Consolas"/>
          <w:color w:val="DFAF8F"/>
          <w:sz w:val="18"/>
          <w:szCs w:val="18"/>
          <w:lang w:val="en-US"/>
        </w:rPr>
        <w:t> </w:t>
      </w:r>
      <w:r>
        <w:rPr>
          <w:rFonts w:ascii="Consolas" w:hAnsi="Consolas" w:cs="Consolas"/>
          <w:color w:val="DFAF8F"/>
          <w:sz w:val="18"/>
          <w:szCs w:val="18"/>
        </w:rPr>
        <w:t>ОБЪЕКТ</w:t>
      </w:r>
      <w:r w:rsidRPr="00FB1F20">
        <w:rPr>
          <w:rFonts w:ascii="Consolas" w:hAnsi="Consolas" w:cs="Consolas"/>
          <w:color w:val="DFAF8F"/>
          <w:sz w:val="18"/>
          <w:szCs w:val="18"/>
          <w:lang w:val="en-US"/>
        </w:rPr>
        <w:t> №1"</w:t>
      </w:r>
      <w:r w:rsidRPr="00FB1F20">
        <w:rPr>
          <w:rFonts w:ascii="Consolas" w:hAnsi="Consolas" w:cs="Consolas"/>
          <w:color w:val="DFDFBF"/>
          <w:sz w:val="18"/>
          <w:szCs w:val="18"/>
          <w:lang w:val="en-US"/>
        </w:rPr>
        <w:t>,</w:t>
      </w:r>
    </w:p>
    <w:p w14:paraId="75C1CD66"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documentNumber</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117</w:t>
      </w:r>
      <w:r w:rsidRPr="00FB1F20">
        <w:rPr>
          <w:rFonts w:ascii="Consolas" w:hAnsi="Consolas" w:cs="Consolas"/>
          <w:color w:val="DFDFBF"/>
          <w:sz w:val="18"/>
          <w:szCs w:val="18"/>
          <w:lang w:val="en-US"/>
        </w:rPr>
        <w:t>,</w:t>
      </w:r>
    </w:p>
    <w:p w14:paraId="26F1C375" w14:textId="77777777" w:rsidR="00DC1FDE" w:rsidRPr="00DC16FF"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DC16FF">
        <w:rPr>
          <w:rFonts w:ascii="Consolas" w:hAnsi="Consolas" w:cs="Consolas"/>
          <w:color w:val="8ACCCF"/>
          <w:sz w:val="18"/>
          <w:szCs w:val="18"/>
          <w:lang w:val="en-US"/>
        </w:rPr>
        <w:t>"</w:t>
      </w:r>
      <w:proofErr w:type="gramStart"/>
      <w:r w:rsidRPr="00DC16FF">
        <w:rPr>
          <w:rFonts w:ascii="Consolas" w:hAnsi="Consolas" w:cs="Consolas"/>
          <w:color w:val="8ACCCF"/>
          <w:sz w:val="18"/>
          <w:szCs w:val="18"/>
          <w:lang w:val="en-US"/>
        </w:rPr>
        <w:t>shiftNumber</w:t>
      </w:r>
      <w:proofErr w:type="gramEnd"/>
      <w:r w:rsidRPr="00DC16FF">
        <w:rPr>
          <w:rFonts w:ascii="Consolas" w:hAnsi="Consolas" w:cs="Consolas"/>
          <w:color w:val="8ACCCF"/>
          <w:sz w:val="18"/>
          <w:szCs w:val="18"/>
          <w:lang w:val="en-US"/>
        </w:rPr>
        <w:t>"</w:t>
      </w:r>
      <w:r w:rsidRPr="00DC16FF">
        <w:rPr>
          <w:rFonts w:ascii="Consolas" w:hAnsi="Consolas" w:cs="Consolas"/>
          <w:color w:val="DFDFBF"/>
          <w:sz w:val="18"/>
          <w:szCs w:val="18"/>
          <w:lang w:val="en-US"/>
        </w:rPr>
        <w:t>: </w:t>
      </w:r>
      <w:r w:rsidRPr="00DC16FF">
        <w:rPr>
          <w:rFonts w:ascii="Consolas" w:hAnsi="Consolas" w:cs="Consolas"/>
          <w:color w:val="6E96BE"/>
          <w:sz w:val="18"/>
          <w:szCs w:val="18"/>
          <w:lang w:val="en-US"/>
        </w:rPr>
        <w:t>20</w:t>
      </w:r>
      <w:r w:rsidRPr="00DC16FF">
        <w:rPr>
          <w:rFonts w:ascii="Consolas" w:hAnsi="Consolas" w:cs="Consolas"/>
          <w:color w:val="DFDFBF"/>
          <w:sz w:val="18"/>
          <w:szCs w:val="18"/>
          <w:lang w:val="en-US"/>
        </w:rPr>
        <w:t>,</w:t>
      </w:r>
    </w:p>
    <w:p w14:paraId="23E42DA8" w14:textId="77777777" w:rsidR="00DC1FDE" w:rsidRPr="00DC16FF" w:rsidRDefault="00DC1FDE" w:rsidP="00DC1FDE">
      <w:pPr>
        <w:pStyle w:val="HTML"/>
        <w:shd w:val="clear" w:color="auto" w:fill="333333"/>
        <w:rPr>
          <w:rFonts w:ascii="Consolas" w:hAnsi="Consolas" w:cs="Consolas"/>
          <w:color w:val="DFDFBF"/>
          <w:sz w:val="18"/>
          <w:szCs w:val="18"/>
          <w:lang w:val="en-US"/>
        </w:rPr>
      </w:pPr>
      <w:r w:rsidRPr="00DC16FF">
        <w:rPr>
          <w:rFonts w:ascii="Consolas" w:hAnsi="Consolas" w:cs="Consolas"/>
          <w:color w:val="DFDFBF"/>
          <w:sz w:val="18"/>
          <w:szCs w:val="18"/>
          <w:lang w:val="en-US"/>
        </w:rPr>
        <w:t>  </w:t>
      </w:r>
      <w:r w:rsidRPr="00DC16FF">
        <w:rPr>
          <w:rFonts w:ascii="Consolas" w:hAnsi="Consolas" w:cs="Consolas"/>
          <w:color w:val="8ACCCF"/>
          <w:sz w:val="18"/>
          <w:szCs w:val="18"/>
          <w:lang w:val="en-US"/>
        </w:rPr>
        <w:t>"</w:t>
      </w:r>
      <w:proofErr w:type="gramStart"/>
      <w:r w:rsidRPr="00DC16FF">
        <w:rPr>
          <w:rFonts w:ascii="Consolas" w:hAnsi="Consolas" w:cs="Consolas"/>
          <w:color w:val="8ACCCF"/>
          <w:sz w:val="18"/>
          <w:szCs w:val="18"/>
          <w:lang w:val="en-US"/>
        </w:rPr>
        <w:t>documentIndex</w:t>
      </w:r>
      <w:proofErr w:type="gramEnd"/>
      <w:r w:rsidRPr="00DC16FF">
        <w:rPr>
          <w:rFonts w:ascii="Consolas" w:hAnsi="Consolas" w:cs="Consolas"/>
          <w:color w:val="8ACCCF"/>
          <w:sz w:val="18"/>
          <w:szCs w:val="18"/>
          <w:lang w:val="en-US"/>
        </w:rPr>
        <w:t>"</w:t>
      </w:r>
      <w:r w:rsidRPr="00DC16FF">
        <w:rPr>
          <w:rFonts w:ascii="Consolas" w:hAnsi="Consolas" w:cs="Consolas"/>
          <w:color w:val="DFDFBF"/>
          <w:sz w:val="18"/>
          <w:szCs w:val="18"/>
          <w:lang w:val="en-US"/>
        </w:rPr>
        <w:t>: </w:t>
      </w:r>
      <w:r w:rsidRPr="00DC16FF">
        <w:rPr>
          <w:rFonts w:ascii="Consolas" w:hAnsi="Consolas" w:cs="Consolas"/>
          <w:color w:val="6E96BE"/>
          <w:sz w:val="18"/>
          <w:szCs w:val="18"/>
          <w:lang w:val="en-US"/>
        </w:rPr>
        <w:t>5</w:t>
      </w:r>
      <w:r w:rsidRPr="00DC16FF">
        <w:rPr>
          <w:rFonts w:ascii="Consolas" w:hAnsi="Consolas" w:cs="Consolas"/>
          <w:color w:val="DFDFBF"/>
          <w:sz w:val="18"/>
          <w:szCs w:val="18"/>
          <w:lang w:val="en-US"/>
        </w:rPr>
        <w:t>,</w:t>
      </w:r>
    </w:p>
    <w:p w14:paraId="03B84AD2"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processedAt</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DFAF8F"/>
          <w:sz w:val="18"/>
          <w:szCs w:val="18"/>
          <w:lang w:val="en-US"/>
        </w:rPr>
        <w:t>"2017-02-14T14:16:00"</w:t>
      </w:r>
      <w:r w:rsidRPr="00FB1F20">
        <w:rPr>
          <w:rFonts w:ascii="Consolas" w:hAnsi="Consolas" w:cs="Consolas"/>
          <w:color w:val="DFDFBF"/>
          <w:sz w:val="18"/>
          <w:szCs w:val="18"/>
          <w:lang w:val="en-US"/>
        </w:rPr>
        <w:t>,</w:t>
      </w:r>
    </w:p>
    <w:p w14:paraId="501B0406"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content</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p>
    <w:p w14:paraId="37763AB0"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type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w:t>
      </w:r>
      <w:r w:rsidRPr="00FB1F20">
        <w:rPr>
          <w:rFonts w:ascii="Consolas" w:hAnsi="Consolas" w:cs="Consolas"/>
          <w:color w:val="DFDFBF"/>
          <w:sz w:val="18"/>
          <w:szCs w:val="18"/>
          <w:lang w:val="en-US"/>
        </w:rPr>
        <w:t>,</w:t>
      </w:r>
    </w:p>
    <w:p w14:paraId="4DB649FA"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positions</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p>
    <w:p w14:paraId="6540E611"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05C709BF"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quantity</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1.000</w:t>
      </w:r>
      <w:r w:rsidRPr="00FB1F20">
        <w:rPr>
          <w:rFonts w:ascii="Consolas" w:hAnsi="Consolas" w:cs="Consolas"/>
          <w:color w:val="DFDFBF"/>
          <w:sz w:val="18"/>
          <w:szCs w:val="18"/>
          <w:lang w:val="en-US"/>
        </w:rPr>
        <w:t>,</w:t>
      </w:r>
    </w:p>
    <w:p w14:paraId="3FCDA99F"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price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123.45</w:t>
      </w:r>
      <w:r w:rsidRPr="00FB1F20">
        <w:rPr>
          <w:rFonts w:ascii="Consolas" w:hAnsi="Consolas" w:cs="Consolas"/>
          <w:color w:val="DFDFBF"/>
          <w:sz w:val="18"/>
          <w:szCs w:val="18"/>
          <w:lang w:val="en-US"/>
        </w:rPr>
        <w:t>,</w:t>
      </w:r>
    </w:p>
    <w:p w14:paraId="4FF10C4E"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tax</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6</w:t>
      </w:r>
      <w:r w:rsidRPr="00FB1F20">
        <w:rPr>
          <w:rFonts w:ascii="Consolas" w:hAnsi="Consolas" w:cs="Consolas"/>
          <w:color w:val="DFDFBF"/>
          <w:sz w:val="18"/>
          <w:szCs w:val="18"/>
          <w:lang w:val="en-US"/>
        </w:rPr>
        <w:t>,</w:t>
      </w:r>
    </w:p>
    <w:p w14:paraId="6D71FA7A"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text</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DFAF8F"/>
          <w:sz w:val="18"/>
          <w:szCs w:val="18"/>
          <w:lang w:val="en-US"/>
        </w:rPr>
        <w:t>"</w:t>
      </w:r>
      <w:r>
        <w:rPr>
          <w:rFonts w:ascii="Consolas" w:hAnsi="Consolas" w:cs="Consolas"/>
          <w:color w:val="DFAF8F"/>
          <w:sz w:val="18"/>
          <w:szCs w:val="18"/>
        </w:rPr>
        <w:t>Булка</w:t>
      </w:r>
      <w:r w:rsidRPr="00FB1F20">
        <w:rPr>
          <w:rFonts w:ascii="Consolas" w:hAnsi="Consolas" w:cs="Consolas"/>
          <w:color w:val="DFAF8F"/>
          <w:sz w:val="18"/>
          <w:szCs w:val="18"/>
          <w:lang w:val="en-US"/>
        </w:rPr>
        <w:t>"</w:t>
      </w:r>
      <w:r w:rsidRPr="00FB1F20">
        <w:rPr>
          <w:rFonts w:ascii="Consolas" w:hAnsi="Consolas" w:cs="Consolas"/>
          <w:color w:val="DFDFBF"/>
          <w:sz w:val="18"/>
          <w:szCs w:val="18"/>
          <w:lang w:val="en-US"/>
        </w:rPr>
        <w:t>,</w:t>
      </w:r>
    </w:p>
    <w:p w14:paraId="48A31AF9"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paymentMethodType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4</w:t>
      </w:r>
      <w:r w:rsidRPr="00FB1F20">
        <w:rPr>
          <w:rFonts w:ascii="Consolas" w:hAnsi="Consolas" w:cs="Consolas"/>
          <w:color w:val="DFDFBF"/>
          <w:sz w:val="18"/>
          <w:szCs w:val="18"/>
          <w:lang w:val="en-US"/>
        </w:rPr>
        <w:t>,</w:t>
      </w:r>
    </w:p>
    <w:p w14:paraId="344E97A7"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paymentSubjectType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w:t>
      </w:r>
    </w:p>
    <w:p w14:paraId="461CA94D"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5497BB53"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5BFA3C83"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quantity</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2.000</w:t>
      </w:r>
      <w:r w:rsidRPr="00FB1F20">
        <w:rPr>
          <w:rFonts w:ascii="Consolas" w:hAnsi="Consolas" w:cs="Consolas"/>
          <w:color w:val="DFDFBF"/>
          <w:sz w:val="18"/>
          <w:szCs w:val="18"/>
          <w:lang w:val="en-US"/>
        </w:rPr>
        <w:t>,</w:t>
      </w:r>
    </w:p>
    <w:p w14:paraId="29F053DE"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price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4.45</w:t>
      </w:r>
      <w:r w:rsidRPr="00FB1F20">
        <w:rPr>
          <w:rFonts w:ascii="Consolas" w:hAnsi="Consolas" w:cs="Consolas"/>
          <w:color w:val="DFDFBF"/>
          <w:sz w:val="18"/>
          <w:szCs w:val="18"/>
          <w:lang w:val="en-US"/>
        </w:rPr>
        <w:t>,</w:t>
      </w:r>
    </w:p>
    <w:p w14:paraId="03CE432B"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tax</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4</w:t>
      </w:r>
      <w:r w:rsidRPr="00FB1F20">
        <w:rPr>
          <w:rFonts w:ascii="Consolas" w:hAnsi="Consolas" w:cs="Consolas"/>
          <w:color w:val="DFDFBF"/>
          <w:sz w:val="18"/>
          <w:szCs w:val="18"/>
          <w:lang w:val="en-US"/>
        </w:rPr>
        <w:t>,</w:t>
      </w:r>
    </w:p>
    <w:p w14:paraId="1AF38218"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text</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DFAF8F"/>
          <w:sz w:val="18"/>
          <w:szCs w:val="18"/>
          <w:lang w:val="en-US"/>
        </w:rPr>
        <w:t>"</w:t>
      </w:r>
      <w:r>
        <w:rPr>
          <w:rFonts w:ascii="Consolas" w:hAnsi="Consolas" w:cs="Consolas"/>
          <w:color w:val="DFAF8F"/>
          <w:sz w:val="18"/>
          <w:szCs w:val="18"/>
        </w:rPr>
        <w:t>Спички</w:t>
      </w:r>
      <w:r w:rsidRPr="00FB1F20">
        <w:rPr>
          <w:rFonts w:ascii="Consolas" w:hAnsi="Consolas" w:cs="Consolas"/>
          <w:color w:val="DFAF8F"/>
          <w:sz w:val="18"/>
          <w:szCs w:val="18"/>
          <w:lang w:val="en-US"/>
        </w:rPr>
        <w:t>"</w:t>
      </w:r>
      <w:r w:rsidRPr="00FB1F20">
        <w:rPr>
          <w:rFonts w:ascii="Consolas" w:hAnsi="Consolas" w:cs="Consolas"/>
          <w:color w:val="DFDFBF"/>
          <w:sz w:val="18"/>
          <w:szCs w:val="18"/>
          <w:lang w:val="en-US"/>
        </w:rPr>
        <w:t>,</w:t>
      </w:r>
    </w:p>
    <w:p w14:paraId="0AD29269"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paymentMethodType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3</w:t>
      </w:r>
      <w:r w:rsidRPr="00FB1F20">
        <w:rPr>
          <w:rFonts w:ascii="Consolas" w:hAnsi="Consolas" w:cs="Consolas"/>
          <w:color w:val="DFDFBF"/>
          <w:sz w:val="18"/>
          <w:szCs w:val="18"/>
          <w:lang w:val="en-US"/>
        </w:rPr>
        <w:t>,</w:t>
      </w:r>
    </w:p>
    <w:p w14:paraId="4B4788C1"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paymentSubjectType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13</w:t>
      </w:r>
    </w:p>
    <w:p w14:paraId="12564050"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lastRenderedPageBreak/>
        <w:t>      }</w:t>
      </w:r>
    </w:p>
    <w:p w14:paraId="11EDFBA1"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71DB1CA9"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checkClose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p>
    <w:p w14:paraId="7DE7830A"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payments</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p>
    <w:p w14:paraId="359B1C61"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1A9C97EC"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type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w:t>
      </w:r>
      <w:r w:rsidRPr="00FB1F20">
        <w:rPr>
          <w:rFonts w:ascii="Consolas" w:hAnsi="Consolas" w:cs="Consolas"/>
          <w:color w:val="DFDFBF"/>
          <w:sz w:val="18"/>
          <w:szCs w:val="18"/>
          <w:lang w:val="en-US"/>
        </w:rPr>
        <w:t>,</w:t>
      </w:r>
    </w:p>
    <w:p w14:paraId="047CF4AE"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amount</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123.45</w:t>
      </w:r>
    </w:p>
    <w:p w14:paraId="48C376AD"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0DAC9EEC"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32596F92"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type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2</w:t>
      </w:r>
      <w:r w:rsidRPr="00FB1F20">
        <w:rPr>
          <w:rFonts w:ascii="Consolas" w:hAnsi="Consolas" w:cs="Consolas"/>
          <w:color w:val="DFDFBF"/>
          <w:sz w:val="18"/>
          <w:szCs w:val="18"/>
          <w:lang w:val="en-US"/>
        </w:rPr>
        <w:t>,</w:t>
      </w:r>
    </w:p>
    <w:p w14:paraId="2C19F17B"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amount</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8.90000</w:t>
      </w:r>
    </w:p>
    <w:p w14:paraId="7A51D36C" w14:textId="77777777" w:rsidR="00DC1FDE" w:rsidRPr="00BD0C97"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BD0C97">
        <w:rPr>
          <w:rFonts w:ascii="Consolas" w:hAnsi="Consolas" w:cs="Consolas"/>
          <w:color w:val="DFDFBF"/>
          <w:sz w:val="18"/>
          <w:szCs w:val="18"/>
          <w:lang w:val="en-US"/>
        </w:rPr>
        <w:t>}</w:t>
      </w:r>
    </w:p>
    <w:p w14:paraId="3028CAF9" w14:textId="77777777" w:rsidR="00DC1FDE" w:rsidRPr="00BD0C97" w:rsidRDefault="00DC1FDE" w:rsidP="00DC1FDE">
      <w:pPr>
        <w:pStyle w:val="HTML"/>
        <w:shd w:val="clear" w:color="auto" w:fill="333333"/>
        <w:rPr>
          <w:rFonts w:ascii="Consolas" w:hAnsi="Consolas" w:cs="Consolas"/>
          <w:color w:val="DFDFBF"/>
          <w:sz w:val="18"/>
          <w:szCs w:val="18"/>
          <w:lang w:val="en-US"/>
        </w:rPr>
      </w:pPr>
      <w:r w:rsidRPr="00BD0C97">
        <w:rPr>
          <w:rFonts w:ascii="Consolas" w:hAnsi="Consolas" w:cs="Consolas"/>
          <w:color w:val="DFDFBF"/>
          <w:sz w:val="18"/>
          <w:szCs w:val="18"/>
          <w:lang w:val="en-US"/>
        </w:rPr>
        <w:t>      ],</w:t>
      </w:r>
    </w:p>
    <w:p w14:paraId="27FF8C4C" w14:textId="77777777" w:rsidR="00DC1FDE" w:rsidRPr="00BD0C97" w:rsidRDefault="00DC1FDE" w:rsidP="00DC1FDE">
      <w:pPr>
        <w:pStyle w:val="HTML"/>
        <w:shd w:val="clear" w:color="auto" w:fill="333333"/>
        <w:rPr>
          <w:rFonts w:ascii="Consolas" w:hAnsi="Consolas" w:cs="Consolas"/>
          <w:color w:val="DFDFBF"/>
          <w:sz w:val="18"/>
          <w:szCs w:val="18"/>
          <w:lang w:val="en-US"/>
        </w:rPr>
      </w:pPr>
      <w:r w:rsidRPr="00BD0C97">
        <w:rPr>
          <w:rFonts w:ascii="Consolas" w:hAnsi="Consolas" w:cs="Consolas"/>
          <w:color w:val="DFDFBF"/>
          <w:sz w:val="18"/>
          <w:szCs w:val="18"/>
          <w:lang w:val="en-US"/>
        </w:rPr>
        <w:t>      </w:t>
      </w:r>
      <w:r w:rsidRPr="00BD0C97">
        <w:rPr>
          <w:rFonts w:ascii="Consolas" w:hAnsi="Consolas" w:cs="Consolas"/>
          <w:color w:val="8ACCCF"/>
          <w:sz w:val="18"/>
          <w:szCs w:val="18"/>
          <w:lang w:val="en-US"/>
        </w:rPr>
        <w:t>"</w:t>
      </w:r>
      <w:proofErr w:type="gramStart"/>
      <w:r w:rsidRPr="00BD0C97">
        <w:rPr>
          <w:rFonts w:ascii="Consolas" w:hAnsi="Consolas" w:cs="Consolas"/>
          <w:color w:val="8ACCCF"/>
          <w:sz w:val="18"/>
          <w:szCs w:val="18"/>
          <w:lang w:val="en-US"/>
        </w:rPr>
        <w:t>taxationSystem</w:t>
      </w:r>
      <w:proofErr w:type="gramEnd"/>
      <w:r w:rsidRPr="00BD0C97">
        <w:rPr>
          <w:rFonts w:ascii="Consolas" w:hAnsi="Consolas" w:cs="Consolas"/>
          <w:color w:val="8ACCCF"/>
          <w:sz w:val="18"/>
          <w:szCs w:val="18"/>
          <w:lang w:val="en-US"/>
        </w:rPr>
        <w:t>"</w:t>
      </w:r>
      <w:r w:rsidRPr="00BD0C97">
        <w:rPr>
          <w:rFonts w:ascii="Consolas" w:hAnsi="Consolas" w:cs="Consolas"/>
          <w:color w:val="DFDFBF"/>
          <w:sz w:val="18"/>
          <w:szCs w:val="18"/>
          <w:lang w:val="en-US"/>
        </w:rPr>
        <w:t>: </w:t>
      </w:r>
      <w:r w:rsidRPr="00BD0C97">
        <w:rPr>
          <w:rFonts w:ascii="Consolas" w:hAnsi="Consolas" w:cs="Consolas"/>
          <w:color w:val="6E96BE"/>
          <w:sz w:val="18"/>
          <w:szCs w:val="18"/>
          <w:lang w:val="en-US"/>
        </w:rPr>
        <w:t>1</w:t>
      </w:r>
    </w:p>
    <w:p w14:paraId="11B61149" w14:textId="77777777" w:rsidR="00DC1FDE" w:rsidRPr="00BD0C97" w:rsidRDefault="00DC1FDE" w:rsidP="00DC1FDE">
      <w:pPr>
        <w:pStyle w:val="HTML"/>
        <w:shd w:val="clear" w:color="auto" w:fill="333333"/>
        <w:rPr>
          <w:rFonts w:ascii="Consolas" w:hAnsi="Consolas" w:cs="Consolas"/>
          <w:color w:val="DFDFBF"/>
          <w:sz w:val="18"/>
          <w:szCs w:val="18"/>
          <w:lang w:val="en-US"/>
        </w:rPr>
      </w:pPr>
      <w:r w:rsidRPr="00BD0C97">
        <w:rPr>
          <w:rFonts w:ascii="Consolas" w:hAnsi="Consolas" w:cs="Consolas"/>
          <w:color w:val="DFDFBF"/>
          <w:sz w:val="18"/>
          <w:szCs w:val="18"/>
          <w:lang w:val="en-US"/>
        </w:rPr>
        <w:t>    },</w:t>
      </w:r>
    </w:p>
    <w:p w14:paraId="10C1D08D" w14:textId="77777777" w:rsidR="00DC1FDE" w:rsidRPr="00BD0C97" w:rsidRDefault="00DC1FDE" w:rsidP="00DC1FDE">
      <w:pPr>
        <w:pStyle w:val="HTML"/>
        <w:shd w:val="clear" w:color="auto" w:fill="333333"/>
        <w:rPr>
          <w:rFonts w:ascii="Consolas" w:hAnsi="Consolas" w:cs="Consolas"/>
          <w:color w:val="DFDFBF"/>
          <w:sz w:val="18"/>
          <w:szCs w:val="18"/>
          <w:lang w:val="en-US"/>
        </w:rPr>
      </w:pPr>
      <w:r w:rsidRPr="00BD0C97">
        <w:rPr>
          <w:rFonts w:ascii="Consolas" w:hAnsi="Consolas" w:cs="Consolas"/>
          <w:color w:val="DFDFBF"/>
          <w:sz w:val="18"/>
          <w:szCs w:val="18"/>
          <w:lang w:val="en-US"/>
        </w:rPr>
        <w:t>    </w:t>
      </w:r>
      <w:r w:rsidRPr="00BD0C97">
        <w:rPr>
          <w:rFonts w:ascii="Consolas" w:hAnsi="Consolas" w:cs="Consolas"/>
          <w:color w:val="8ACCCF"/>
          <w:sz w:val="18"/>
          <w:szCs w:val="18"/>
          <w:lang w:val="en-US"/>
        </w:rPr>
        <w:t>"</w:t>
      </w:r>
      <w:proofErr w:type="gramStart"/>
      <w:r w:rsidRPr="00BD0C97">
        <w:rPr>
          <w:rFonts w:ascii="Consolas" w:hAnsi="Consolas" w:cs="Consolas"/>
          <w:color w:val="8ACCCF"/>
          <w:sz w:val="18"/>
          <w:szCs w:val="18"/>
          <w:lang w:val="en-US"/>
        </w:rPr>
        <w:t>customerContact</w:t>
      </w:r>
      <w:proofErr w:type="gramEnd"/>
      <w:r w:rsidRPr="00BD0C97">
        <w:rPr>
          <w:rFonts w:ascii="Consolas" w:hAnsi="Consolas" w:cs="Consolas"/>
          <w:color w:val="8ACCCF"/>
          <w:sz w:val="18"/>
          <w:szCs w:val="18"/>
          <w:lang w:val="en-US"/>
        </w:rPr>
        <w:t>"</w:t>
      </w:r>
      <w:r w:rsidRPr="00BD0C97">
        <w:rPr>
          <w:rFonts w:ascii="Consolas" w:hAnsi="Consolas" w:cs="Consolas"/>
          <w:color w:val="DFDFBF"/>
          <w:sz w:val="18"/>
          <w:szCs w:val="18"/>
          <w:lang w:val="en-US"/>
        </w:rPr>
        <w:t>: </w:t>
      </w:r>
      <w:r w:rsidRPr="00BD0C97">
        <w:rPr>
          <w:rFonts w:ascii="Consolas" w:hAnsi="Consolas" w:cs="Consolas"/>
          <w:color w:val="DFAF8F"/>
          <w:sz w:val="18"/>
          <w:szCs w:val="18"/>
          <w:lang w:val="en-US"/>
        </w:rPr>
        <w:t>"+79123456789"</w:t>
      </w:r>
    </w:p>
    <w:p w14:paraId="766A5915" w14:textId="77777777" w:rsidR="00DC1FDE" w:rsidRPr="00683A12" w:rsidRDefault="00DC1FDE" w:rsidP="00DC1FDE">
      <w:pPr>
        <w:pStyle w:val="HTML"/>
        <w:shd w:val="clear" w:color="auto" w:fill="333333"/>
        <w:rPr>
          <w:rFonts w:ascii="Consolas" w:hAnsi="Consolas" w:cs="Consolas"/>
          <w:color w:val="DFDFBF"/>
          <w:sz w:val="18"/>
          <w:szCs w:val="18"/>
          <w:lang w:val="en-US"/>
        </w:rPr>
      </w:pPr>
      <w:r w:rsidRPr="00BD0C97">
        <w:rPr>
          <w:rFonts w:ascii="Consolas" w:hAnsi="Consolas" w:cs="Consolas"/>
          <w:color w:val="DFDFBF"/>
          <w:sz w:val="18"/>
          <w:szCs w:val="18"/>
          <w:lang w:val="en-US"/>
        </w:rPr>
        <w:t>  </w:t>
      </w:r>
      <w:r w:rsidRPr="00683A12">
        <w:rPr>
          <w:rFonts w:ascii="Consolas" w:hAnsi="Consolas" w:cs="Consolas"/>
          <w:color w:val="DFDFBF"/>
          <w:sz w:val="18"/>
          <w:szCs w:val="18"/>
          <w:lang w:val="en-US"/>
        </w:rPr>
        <w:t>},</w:t>
      </w:r>
    </w:p>
    <w:p w14:paraId="68E86CBE" w14:textId="77777777" w:rsidR="00DC1FDE" w:rsidRPr="00683A12" w:rsidRDefault="00DC1FDE" w:rsidP="00DC1FDE">
      <w:pPr>
        <w:pStyle w:val="HTML"/>
        <w:shd w:val="clear" w:color="auto" w:fill="333333"/>
        <w:rPr>
          <w:rFonts w:ascii="Consolas" w:hAnsi="Consolas" w:cs="Consolas"/>
          <w:color w:val="DFDFBF"/>
          <w:sz w:val="18"/>
          <w:szCs w:val="18"/>
          <w:lang w:val="en-US"/>
        </w:rPr>
      </w:pPr>
      <w:r w:rsidRPr="00BD0C97">
        <w:rPr>
          <w:rFonts w:ascii="Consolas" w:hAnsi="Consolas" w:cs="Consolas"/>
          <w:color w:val="DFDFBF"/>
          <w:sz w:val="18"/>
          <w:szCs w:val="18"/>
          <w:lang w:val="en-US"/>
        </w:rPr>
        <w:t>  </w:t>
      </w:r>
      <w:r w:rsidRPr="00683A12">
        <w:rPr>
          <w:rFonts w:ascii="Consolas" w:hAnsi="Consolas" w:cs="Consolas"/>
          <w:color w:val="8ACCCF"/>
          <w:sz w:val="18"/>
          <w:szCs w:val="18"/>
          <w:lang w:val="en-US"/>
        </w:rPr>
        <w:t>"</w:t>
      </w:r>
      <w:proofErr w:type="gramStart"/>
      <w:r w:rsidRPr="00BD0C97">
        <w:rPr>
          <w:rFonts w:ascii="Consolas" w:hAnsi="Consolas" w:cs="Consolas"/>
          <w:color w:val="8ACCCF"/>
          <w:sz w:val="18"/>
          <w:szCs w:val="18"/>
          <w:lang w:val="en-US"/>
        </w:rPr>
        <w:t>change</w:t>
      </w:r>
      <w:proofErr w:type="gramEnd"/>
      <w:r w:rsidRPr="00683A12">
        <w:rPr>
          <w:rFonts w:ascii="Consolas" w:hAnsi="Consolas" w:cs="Consolas"/>
          <w:color w:val="8ACCCF"/>
          <w:sz w:val="18"/>
          <w:szCs w:val="18"/>
          <w:lang w:val="en-US"/>
        </w:rPr>
        <w:t>"</w:t>
      </w:r>
      <w:r w:rsidRPr="00683A12">
        <w:rPr>
          <w:rFonts w:ascii="Consolas" w:hAnsi="Consolas" w:cs="Consolas"/>
          <w:color w:val="DFDFBF"/>
          <w:sz w:val="18"/>
          <w:szCs w:val="18"/>
          <w:lang w:val="en-US"/>
        </w:rPr>
        <w:t>:</w:t>
      </w:r>
      <w:r w:rsidRPr="00BD0C97">
        <w:rPr>
          <w:rFonts w:ascii="Consolas" w:hAnsi="Consolas" w:cs="Consolas"/>
          <w:color w:val="DFDFBF"/>
          <w:sz w:val="18"/>
          <w:szCs w:val="18"/>
          <w:lang w:val="en-US"/>
        </w:rPr>
        <w:t> </w:t>
      </w:r>
      <w:r w:rsidRPr="00683A12">
        <w:rPr>
          <w:rFonts w:ascii="Consolas" w:hAnsi="Consolas" w:cs="Consolas"/>
          <w:color w:val="6E96BE"/>
          <w:sz w:val="18"/>
          <w:szCs w:val="18"/>
          <w:lang w:val="en-US"/>
        </w:rPr>
        <w:t>974.01</w:t>
      </w:r>
      <w:r w:rsidRPr="00683A12">
        <w:rPr>
          <w:rFonts w:ascii="Consolas" w:hAnsi="Consolas" w:cs="Consolas"/>
          <w:color w:val="DFDFBF"/>
          <w:sz w:val="18"/>
          <w:szCs w:val="18"/>
          <w:lang w:val="en-US"/>
        </w:rPr>
        <w:t>,</w:t>
      </w:r>
    </w:p>
    <w:p w14:paraId="37A0A771" w14:textId="77777777" w:rsidR="00DC1FDE" w:rsidRPr="0083620D" w:rsidRDefault="00DC1FDE" w:rsidP="00DC1FDE">
      <w:pPr>
        <w:pStyle w:val="HTML"/>
        <w:shd w:val="clear" w:color="auto" w:fill="333333"/>
        <w:rPr>
          <w:rFonts w:ascii="Consolas" w:hAnsi="Consolas" w:cs="Consolas"/>
          <w:color w:val="DFDFBF"/>
          <w:sz w:val="18"/>
          <w:szCs w:val="18"/>
        </w:rPr>
      </w:pPr>
      <w:r w:rsidRPr="00BD0C97">
        <w:rPr>
          <w:rFonts w:ascii="Consolas" w:hAnsi="Consolas" w:cs="Consolas"/>
          <w:color w:val="DFDFBF"/>
          <w:sz w:val="18"/>
          <w:szCs w:val="18"/>
          <w:lang w:val="en-US"/>
        </w:rPr>
        <w:t>  </w:t>
      </w:r>
      <w:r w:rsidRPr="0083620D">
        <w:rPr>
          <w:rFonts w:ascii="Consolas" w:hAnsi="Consolas" w:cs="Consolas"/>
          <w:color w:val="8ACCCF"/>
          <w:sz w:val="18"/>
          <w:szCs w:val="18"/>
        </w:rPr>
        <w:t>"</w:t>
      </w:r>
      <w:r w:rsidRPr="00BD0C97">
        <w:rPr>
          <w:rFonts w:ascii="Consolas" w:hAnsi="Consolas" w:cs="Consolas"/>
          <w:color w:val="8ACCCF"/>
          <w:sz w:val="18"/>
          <w:szCs w:val="18"/>
          <w:lang w:val="en-US"/>
        </w:rPr>
        <w:t>fp</w:t>
      </w:r>
      <w:r w:rsidRPr="0083620D">
        <w:rPr>
          <w:rFonts w:ascii="Consolas" w:hAnsi="Consolas" w:cs="Consolas"/>
          <w:color w:val="8ACCCF"/>
          <w:sz w:val="18"/>
          <w:szCs w:val="18"/>
        </w:rPr>
        <w:t>"</w:t>
      </w:r>
      <w:r w:rsidRPr="0083620D">
        <w:rPr>
          <w:rFonts w:ascii="Consolas" w:hAnsi="Consolas" w:cs="Consolas"/>
          <w:color w:val="DFDFBF"/>
          <w:sz w:val="18"/>
          <w:szCs w:val="18"/>
        </w:rPr>
        <w:t>:</w:t>
      </w:r>
      <w:r w:rsidRPr="00BD0C97">
        <w:rPr>
          <w:rFonts w:ascii="Consolas" w:hAnsi="Consolas" w:cs="Consolas"/>
          <w:color w:val="DFDFBF"/>
          <w:sz w:val="18"/>
          <w:szCs w:val="18"/>
          <w:lang w:val="en-US"/>
        </w:rPr>
        <w:t> </w:t>
      </w:r>
      <w:r w:rsidRPr="0083620D">
        <w:rPr>
          <w:rFonts w:ascii="Consolas" w:hAnsi="Consolas" w:cs="Consolas"/>
          <w:color w:val="DFAF8F"/>
          <w:sz w:val="18"/>
          <w:szCs w:val="18"/>
        </w:rPr>
        <w:t>"2364009522"</w:t>
      </w:r>
    </w:p>
    <w:p w14:paraId="29445B8A" w14:textId="77777777" w:rsidR="00DC1FDE" w:rsidRPr="004E637F" w:rsidRDefault="00DC1FDE" w:rsidP="00DC1FDE">
      <w:pPr>
        <w:pStyle w:val="HTML"/>
        <w:shd w:val="clear" w:color="auto" w:fill="333333"/>
        <w:rPr>
          <w:rFonts w:ascii="Consolas" w:hAnsi="Consolas" w:cs="Consolas"/>
          <w:color w:val="DFDFBF"/>
          <w:sz w:val="18"/>
          <w:szCs w:val="18"/>
        </w:rPr>
      </w:pPr>
      <w:r w:rsidRPr="0083620D">
        <w:rPr>
          <w:rFonts w:ascii="Consolas" w:hAnsi="Consolas" w:cs="Consolas"/>
          <w:color w:val="DFDFBF"/>
          <w:sz w:val="18"/>
          <w:szCs w:val="18"/>
        </w:rPr>
        <w:t>}</w:t>
      </w:r>
    </w:p>
    <w:p w14:paraId="3F5CE7C3" w14:textId="04D28FAB" w:rsidR="00546AF9" w:rsidRPr="00567318" w:rsidRDefault="00546AF9" w:rsidP="00DC1FDE">
      <w:pPr>
        <w:pStyle w:val="HTML"/>
        <w:shd w:val="clear" w:color="auto" w:fill="333333"/>
        <w:rPr>
          <w:rFonts w:eastAsiaTheme="minorHAnsi" w:cstheme="minorHAnsi"/>
          <w:color w:val="000000"/>
          <w:sz w:val="22"/>
          <w:szCs w:val="19"/>
          <w:lang w:val="en-US" w:eastAsia="en-US"/>
        </w:rPr>
      </w:pPr>
    </w:p>
    <w:p w14:paraId="61484E19" w14:textId="77777777" w:rsidR="00DC1FDE" w:rsidRDefault="00DC1FDE" w:rsidP="00DE6BDD">
      <w:pPr>
        <w:pStyle w:val="3"/>
        <w:rPr>
          <w:rFonts w:eastAsiaTheme="minorHAnsi"/>
          <w:lang w:val="en-US" w:eastAsia="en-US"/>
        </w:rPr>
      </w:pPr>
      <w:bookmarkStart w:id="489" w:name="_2.9_Checking_the"/>
      <w:bookmarkEnd w:id="489"/>
    </w:p>
    <w:p w14:paraId="2DE911D7" w14:textId="77777777" w:rsidR="00DC1FDE" w:rsidRDefault="00DC1FDE" w:rsidP="00DE6BDD">
      <w:pPr>
        <w:pStyle w:val="3"/>
        <w:rPr>
          <w:rFonts w:eastAsiaTheme="minorHAnsi"/>
          <w:lang w:val="en-US" w:eastAsia="en-US"/>
        </w:rPr>
      </w:pPr>
    </w:p>
    <w:p w14:paraId="7896D4A3" w14:textId="587CFF4C" w:rsidR="00546AF9" w:rsidRPr="00567318" w:rsidRDefault="00DE6BDD" w:rsidP="00DE6BDD">
      <w:pPr>
        <w:pStyle w:val="3"/>
        <w:rPr>
          <w:rFonts w:eastAsiaTheme="minorHAnsi"/>
          <w:lang w:val="en-US" w:eastAsia="en-US"/>
        </w:rPr>
      </w:pPr>
      <w:r w:rsidRPr="00567318">
        <w:rPr>
          <w:rFonts w:eastAsiaTheme="minorHAnsi"/>
          <w:lang w:val="en-US" w:eastAsia="en-US"/>
        </w:rPr>
        <w:t>2.9 Checking the marking code</w:t>
      </w:r>
    </w:p>
    <w:p w14:paraId="5A2B9BB5" w14:textId="7B2A7B36" w:rsidR="00DE6BDD" w:rsidRPr="00567318" w:rsidRDefault="00DE6BDD" w:rsidP="00DE6BDD">
      <w:pPr>
        <w:rPr>
          <w:sz w:val="22"/>
          <w:lang w:val="en-US" w:eastAsia="en-US"/>
        </w:rPr>
      </w:pPr>
      <w:r w:rsidRPr="00567318">
        <w:rPr>
          <w:sz w:val="22"/>
          <w:lang w:val="en-US" w:eastAsia="en-US"/>
        </w:rPr>
        <w:br/>
        <w:t xml:space="preserve">Request: POST / </w:t>
      </w:r>
      <w:proofErr w:type="gramStart"/>
      <w:r w:rsidRPr="00567318">
        <w:rPr>
          <w:sz w:val="22"/>
          <w:lang w:val="en-US" w:eastAsia="en-US"/>
        </w:rPr>
        <w:t>api</w:t>
      </w:r>
      <w:proofErr w:type="gramEnd"/>
      <w:r w:rsidRPr="00567318">
        <w:rPr>
          <w:sz w:val="22"/>
          <w:lang w:val="en-US" w:eastAsia="en-US"/>
        </w:rPr>
        <w:t xml:space="preserve"> / v2 / itemcode /</w:t>
      </w:r>
    </w:p>
    <w:p w14:paraId="27C5B464" w14:textId="77777777" w:rsidR="00DE6BDD" w:rsidRDefault="00DE6BDD" w:rsidP="00DE6BDD">
      <w:pPr>
        <w:rPr>
          <w:sz w:val="22"/>
          <w:lang w:val="en-US" w:eastAsia="en-US"/>
        </w:rPr>
      </w:pPr>
    </w:p>
    <w:p w14:paraId="764F74FF" w14:textId="77777777" w:rsidR="00DC1FDE" w:rsidRPr="00567318" w:rsidRDefault="00DC1FDE" w:rsidP="00DE6BDD">
      <w:pPr>
        <w:rPr>
          <w:sz w:val="22"/>
          <w:lang w:val="en-US" w:eastAsia="en-US"/>
        </w:rPr>
      </w:pPr>
    </w:p>
    <w:p w14:paraId="66A617D9" w14:textId="0A88DFB5" w:rsidR="00DE6BDD" w:rsidRPr="00567318" w:rsidRDefault="00DE6BDD" w:rsidP="00DE6BDD">
      <w:pPr>
        <w:pStyle w:val="3"/>
        <w:rPr>
          <w:lang w:val="en-US" w:eastAsia="en-US"/>
        </w:rPr>
      </w:pPr>
      <w:bookmarkStart w:id="490" w:name="_2.9.1_Request_body"/>
      <w:bookmarkEnd w:id="490"/>
      <w:r w:rsidRPr="00567318">
        <w:rPr>
          <w:lang w:val="en-US" w:eastAsia="en-US"/>
        </w:rPr>
        <w:t>2.9.1 Request body</w:t>
      </w:r>
    </w:p>
    <w:p w14:paraId="030A9F1F" w14:textId="77777777" w:rsidR="00DE6BDD" w:rsidRPr="00567318" w:rsidRDefault="00DE6BDD" w:rsidP="00DE6BDD">
      <w:pPr>
        <w:rPr>
          <w:sz w:val="22"/>
          <w:lang w:val="en-US" w:eastAsia="en-US"/>
        </w:rPr>
      </w:pPr>
    </w:p>
    <w:tbl>
      <w:tblPr>
        <w:tblStyle w:val="a5"/>
        <w:tblW w:w="10768" w:type="dxa"/>
        <w:tblLook w:val="04A0" w:firstRow="1" w:lastRow="0" w:firstColumn="1" w:lastColumn="0" w:noHBand="0" w:noVBand="1"/>
      </w:tblPr>
      <w:tblGrid>
        <w:gridCol w:w="1413"/>
        <w:gridCol w:w="5812"/>
        <w:gridCol w:w="3543"/>
      </w:tblGrid>
      <w:tr w:rsidR="00DE6BDD" w:rsidRPr="00567318" w14:paraId="05B6A519" w14:textId="61E9058A" w:rsidTr="00DC1FDE">
        <w:tc>
          <w:tcPr>
            <w:tcW w:w="1413" w:type="dxa"/>
          </w:tcPr>
          <w:p w14:paraId="61A157EA" w14:textId="77777777" w:rsidR="00DE6BDD" w:rsidRPr="00567318" w:rsidRDefault="00DE6BDD" w:rsidP="00F04423">
            <w:pPr>
              <w:rPr>
                <w:rFonts w:cs="Arial"/>
                <w:sz w:val="22"/>
                <w:lang w:val="en-US"/>
              </w:rPr>
            </w:pPr>
            <w:ins w:id="491" w:author="notfound.inc@outlook.com" w:date="2021-07-26T14:50:00Z">
              <w:r w:rsidRPr="00567318">
                <w:rPr>
                  <w:rFonts w:cs="Arial"/>
                  <w:sz w:val="22"/>
                  <w:lang w:val="en-US"/>
                </w:rPr>
                <w:t>id</w:t>
              </w:r>
            </w:ins>
          </w:p>
        </w:tc>
        <w:tc>
          <w:tcPr>
            <w:tcW w:w="5812" w:type="dxa"/>
          </w:tcPr>
          <w:p w14:paraId="15AA30B4" w14:textId="3BF180B1" w:rsidR="00DE6BDD" w:rsidRPr="00567318" w:rsidRDefault="00DE6BDD" w:rsidP="00F04423">
            <w:pPr>
              <w:rPr>
                <w:rFonts w:cs="Arial"/>
                <w:sz w:val="22"/>
                <w:lang w:val="en-US"/>
              </w:rPr>
            </w:pPr>
            <w:r w:rsidRPr="00567318">
              <w:rPr>
                <w:rFonts w:cs="Arial"/>
                <w:sz w:val="22"/>
                <w:lang w:val="en-US"/>
              </w:rPr>
              <w:t>Document ID</w:t>
            </w:r>
          </w:p>
        </w:tc>
        <w:tc>
          <w:tcPr>
            <w:tcW w:w="3543" w:type="dxa"/>
          </w:tcPr>
          <w:p w14:paraId="43867991" w14:textId="1883D0BB" w:rsidR="00DE6BDD" w:rsidRPr="00567318" w:rsidRDefault="00DE6BDD" w:rsidP="00F04423">
            <w:pPr>
              <w:rPr>
                <w:rFonts w:cs="Arial"/>
                <w:sz w:val="22"/>
                <w:lang w:val="en-US"/>
              </w:rPr>
            </w:pPr>
            <w:r w:rsidRPr="00567318">
              <w:rPr>
                <w:rFonts w:cs="Arial"/>
                <w:sz w:val="22"/>
                <w:lang w:val="en-US"/>
              </w:rPr>
              <w:t>String from 1 to 64 characters. This parameter is required.</w:t>
            </w:r>
          </w:p>
        </w:tc>
      </w:tr>
      <w:tr w:rsidR="00DE6BDD" w:rsidRPr="00567318" w14:paraId="4D8E55A9" w14:textId="18F281E0" w:rsidTr="00DC1FDE">
        <w:tc>
          <w:tcPr>
            <w:tcW w:w="1413" w:type="dxa"/>
          </w:tcPr>
          <w:p w14:paraId="4AE85193" w14:textId="77777777" w:rsidR="00DE6BDD" w:rsidRPr="00567318" w:rsidRDefault="00DE6BDD" w:rsidP="00DE6BDD">
            <w:pPr>
              <w:rPr>
                <w:rFonts w:cs="Arial"/>
                <w:sz w:val="22"/>
              </w:rPr>
            </w:pPr>
            <w:ins w:id="492" w:author="notfound.inc@outlook.com" w:date="2021-07-26T14:50:00Z">
              <w:r w:rsidRPr="00567318">
                <w:rPr>
                  <w:rFonts w:cs="Arial"/>
                  <w:sz w:val="22"/>
                  <w:lang w:val="en-US"/>
                </w:rPr>
                <w:t>inn</w:t>
              </w:r>
            </w:ins>
          </w:p>
        </w:tc>
        <w:tc>
          <w:tcPr>
            <w:tcW w:w="5812" w:type="dxa"/>
          </w:tcPr>
          <w:p w14:paraId="5603CD3D" w14:textId="06DBEFFC" w:rsidR="00DE6BDD" w:rsidRPr="00567318" w:rsidRDefault="00DE6BDD" w:rsidP="00DE6BDD">
            <w:pPr>
              <w:rPr>
                <w:rFonts w:cs="Arial"/>
                <w:sz w:val="22"/>
                <w:lang w:val="en-US"/>
              </w:rPr>
            </w:pPr>
            <w:r w:rsidRPr="00567318">
              <w:rPr>
                <w:rFonts w:cs="Arial"/>
                <w:sz w:val="22"/>
                <w:lang w:val="en-US"/>
              </w:rPr>
              <w:t>INN of the organization for which the request is being sent</w:t>
            </w:r>
          </w:p>
        </w:tc>
        <w:tc>
          <w:tcPr>
            <w:tcW w:w="3543" w:type="dxa"/>
          </w:tcPr>
          <w:p w14:paraId="2A6D2BD1" w14:textId="63157280" w:rsidR="00DE6BDD" w:rsidRPr="00567318" w:rsidRDefault="00DE6BDD" w:rsidP="00DE6BDD">
            <w:pPr>
              <w:rPr>
                <w:rFonts w:cs="Arial"/>
                <w:sz w:val="22"/>
                <w:lang w:val="en-US"/>
              </w:rPr>
            </w:pPr>
            <w:r w:rsidRPr="00567318">
              <w:rPr>
                <w:sz w:val="22"/>
                <w:lang w:val="en-US"/>
              </w:rPr>
              <w:t xml:space="preserve">A string of 10 or 12 characters. </w:t>
            </w:r>
            <w:r w:rsidRPr="00567318">
              <w:rPr>
                <w:sz w:val="22"/>
              </w:rPr>
              <w:t>This parameter is required.</w:t>
            </w:r>
          </w:p>
        </w:tc>
      </w:tr>
      <w:tr w:rsidR="00DE6BDD" w:rsidRPr="00567318" w14:paraId="05D0B4BC" w14:textId="3936C8AB" w:rsidTr="00DC1FDE">
        <w:tc>
          <w:tcPr>
            <w:tcW w:w="1413" w:type="dxa"/>
          </w:tcPr>
          <w:p w14:paraId="68790564" w14:textId="77777777" w:rsidR="00DE6BDD" w:rsidRPr="00567318" w:rsidRDefault="00DE6BDD" w:rsidP="00DE6BDD">
            <w:pPr>
              <w:rPr>
                <w:rFonts w:cs="Arial"/>
                <w:sz w:val="22"/>
              </w:rPr>
            </w:pPr>
            <w:ins w:id="493" w:author="notfound.inc@outlook.com" w:date="2021-07-26T14:50:00Z">
              <w:r w:rsidRPr="00567318">
                <w:rPr>
                  <w:rFonts w:cs="Arial"/>
                  <w:sz w:val="22"/>
                  <w:lang w:val="en-US"/>
                </w:rPr>
                <w:t>group</w:t>
              </w:r>
            </w:ins>
          </w:p>
        </w:tc>
        <w:tc>
          <w:tcPr>
            <w:tcW w:w="5812" w:type="dxa"/>
          </w:tcPr>
          <w:p w14:paraId="02D34CFE" w14:textId="521554F8" w:rsidR="00DE6BDD" w:rsidRPr="00567318" w:rsidRDefault="00DE6BDD" w:rsidP="00DE6BDD">
            <w:pPr>
              <w:rPr>
                <w:rFonts w:cs="Arial"/>
                <w:sz w:val="22"/>
                <w:lang w:val="en-US"/>
              </w:rPr>
            </w:pPr>
            <w:r w:rsidRPr="00567318">
              <w:rPr>
                <w:rFonts w:cs="Arial"/>
                <w:sz w:val="22"/>
                <w:lang w:val="en-US"/>
              </w:rPr>
              <w:t>The group of devices with which the request will be processed</w:t>
            </w:r>
          </w:p>
        </w:tc>
        <w:tc>
          <w:tcPr>
            <w:tcW w:w="3543" w:type="dxa"/>
          </w:tcPr>
          <w:p w14:paraId="05BD1680" w14:textId="48D68AEA" w:rsidR="00DE6BDD" w:rsidRPr="00567318" w:rsidRDefault="00DE6BDD" w:rsidP="00DE6BDD">
            <w:pPr>
              <w:rPr>
                <w:rFonts w:cs="Arial"/>
                <w:sz w:val="22"/>
                <w:lang w:val="en-US"/>
              </w:rPr>
            </w:pPr>
            <w:r w:rsidRPr="00567318">
              <w:rPr>
                <w:sz w:val="22"/>
                <w:lang w:val="en-US"/>
              </w:rPr>
              <w:t>String from 1 to 32 characters or null</w:t>
            </w:r>
          </w:p>
        </w:tc>
      </w:tr>
      <w:tr w:rsidR="00DE6BDD" w:rsidRPr="00567318" w14:paraId="79F06AD8" w14:textId="4214DFD3" w:rsidTr="00DC1FDE">
        <w:tc>
          <w:tcPr>
            <w:tcW w:w="1413" w:type="dxa"/>
          </w:tcPr>
          <w:p w14:paraId="32B236E3" w14:textId="77777777" w:rsidR="00DE6BDD" w:rsidRPr="00567318" w:rsidRDefault="00DE6BDD" w:rsidP="00DE6BDD">
            <w:pPr>
              <w:rPr>
                <w:rFonts w:cs="Arial"/>
                <w:sz w:val="22"/>
                <w:lang w:val="en-US"/>
              </w:rPr>
            </w:pPr>
            <w:ins w:id="494" w:author="notfound.inc@outlook.com" w:date="2021-07-26T14:50:00Z">
              <w:r w:rsidRPr="00567318">
                <w:rPr>
                  <w:rFonts w:cs="Arial"/>
                  <w:sz w:val="22"/>
                  <w:lang w:val="en-US"/>
                </w:rPr>
                <w:t>content</w:t>
              </w:r>
            </w:ins>
          </w:p>
        </w:tc>
        <w:tc>
          <w:tcPr>
            <w:tcW w:w="5812" w:type="dxa"/>
          </w:tcPr>
          <w:p w14:paraId="6EAC3026" w14:textId="17B75670" w:rsidR="00DE6BDD" w:rsidRPr="00567318" w:rsidRDefault="00DE6BDD" w:rsidP="00DE6BDD">
            <w:pPr>
              <w:rPr>
                <w:rFonts w:cs="Arial"/>
                <w:sz w:val="22"/>
                <w:lang w:val="en-US"/>
              </w:rPr>
            </w:pPr>
            <w:r w:rsidRPr="00567318">
              <w:rPr>
                <w:rFonts w:cs="Arial"/>
                <w:sz w:val="22"/>
                <w:lang w:val="en-US"/>
              </w:rPr>
              <w:t>Document content</w:t>
            </w:r>
          </w:p>
        </w:tc>
        <w:tc>
          <w:tcPr>
            <w:tcW w:w="3543" w:type="dxa"/>
          </w:tcPr>
          <w:p w14:paraId="35DB8BC0" w14:textId="699C1ADB" w:rsidR="00DE6BDD" w:rsidRPr="00567318" w:rsidRDefault="00DE6BDD" w:rsidP="00DE6BDD">
            <w:pPr>
              <w:rPr>
                <w:rFonts w:cs="Arial"/>
                <w:sz w:val="22"/>
                <w:lang w:val="en-US"/>
              </w:rPr>
            </w:pPr>
            <w:r w:rsidRPr="00567318">
              <w:rPr>
                <w:sz w:val="22"/>
              </w:rPr>
              <w:t>Structure of clause 2.9.1.1</w:t>
            </w:r>
          </w:p>
        </w:tc>
      </w:tr>
      <w:tr w:rsidR="00DE6BDD" w:rsidRPr="00567318" w14:paraId="05875BAC" w14:textId="428D2662" w:rsidTr="00DC1FDE">
        <w:tc>
          <w:tcPr>
            <w:tcW w:w="1413" w:type="dxa"/>
          </w:tcPr>
          <w:p w14:paraId="173FCC25" w14:textId="77777777" w:rsidR="00DE6BDD" w:rsidRPr="00567318" w:rsidRDefault="00DE6BDD" w:rsidP="00DE6BDD">
            <w:pPr>
              <w:rPr>
                <w:rFonts w:cs="Arial"/>
                <w:sz w:val="22"/>
                <w:lang w:val="en-US"/>
              </w:rPr>
            </w:pPr>
            <w:ins w:id="495" w:author="notfound.inc@outlook.com" w:date="2021-07-26T14:50:00Z">
              <w:r w:rsidRPr="00567318">
                <w:rPr>
                  <w:rFonts w:cs="Arial"/>
                  <w:sz w:val="22"/>
                  <w:lang w:val="en-US"/>
                </w:rPr>
                <w:t>key</w:t>
              </w:r>
            </w:ins>
          </w:p>
        </w:tc>
        <w:tc>
          <w:tcPr>
            <w:tcW w:w="5812" w:type="dxa"/>
          </w:tcPr>
          <w:p w14:paraId="09CED088" w14:textId="0AE3A86C" w:rsidR="00DE6BDD" w:rsidRPr="00567318" w:rsidRDefault="00DE6BDD" w:rsidP="00DE6BDD">
            <w:pPr>
              <w:rPr>
                <w:rFonts w:cs="Arial"/>
                <w:sz w:val="22"/>
                <w:lang w:val="en-US"/>
              </w:rPr>
            </w:pPr>
            <w:r w:rsidRPr="00567318">
              <w:rPr>
                <w:rFonts w:cs="Arial"/>
                <w:sz w:val="22"/>
                <w:lang w:val="en-US"/>
              </w:rPr>
              <w:t>The name of the key to be used to verify the signature. For customers, their TIN is used, for partners and paying agents, a code with a mask is 301 ****, for vending 401 ****.</w:t>
            </w:r>
          </w:p>
        </w:tc>
        <w:tc>
          <w:tcPr>
            <w:tcW w:w="3543" w:type="dxa"/>
          </w:tcPr>
          <w:p w14:paraId="3C064B14" w14:textId="24BF3A52" w:rsidR="00DE6BDD" w:rsidRPr="00567318" w:rsidRDefault="00DE6BDD" w:rsidP="00DE6BDD">
            <w:pPr>
              <w:rPr>
                <w:rFonts w:cs="Arial"/>
                <w:sz w:val="22"/>
                <w:lang w:val="en-US"/>
              </w:rPr>
            </w:pPr>
            <w:r w:rsidRPr="00567318">
              <w:rPr>
                <w:sz w:val="22"/>
                <w:lang w:val="en-US"/>
              </w:rPr>
              <w:t>String from 1 to 32 characters. This parameter is required.</w:t>
            </w:r>
          </w:p>
        </w:tc>
      </w:tr>
      <w:tr w:rsidR="00DE6BDD" w:rsidRPr="00567318" w14:paraId="564F914B" w14:textId="587B110F" w:rsidTr="00DC1FDE">
        <w:tc>
          <w:tcPr>
            <w:tcW w:w="1413" w:type="dxa"/>
          </w:tcPr>
          <w:p w14:paraId="34D479C0" w14:textId="77777777" w:rsidR="00DE6BDD" w:rsidRPr="00567318" w:rsidRDefault="00DE6BDD" w:rsidP="00DE6BDD">
            <w:pPr>
              <w:rPr>
                <w:rFonts w:cs="Arial"/>
                <w:sz w:val="22"/>
                <w:lang w:val="en-US"/>
              </w:rPr>
            </w:pPr>
            <w:ins w:id="496" w:author="notfound.inc@outlook.com" w:date="2021-07-26T14:50:00Z">
              <w:r w:rsidRPr="00567318">
                <w:rPr>
                  <w:rFonts w:cs="Arial"/>
                  <w:sz w:val="22"/>
                  <w:lang w:val="en-US"/>
                </w:rPr>
                <w:t>callbackUrl</w:t>
              </w:r>
            </w:ins>
          </w:p>
        </w:tc>
        <w:tc>
          <w:tcPr>
            <w:tcW w:w="5812" w:type="dxa"/>
          </w:tcPr>
          <w:p w14:paraId="72F999D0" w14:textId="619F10DD" w:rsidR="00DE6BDD" w:rsidRPr="00567318" w:rsidRDefault="00DE6BDD" w:rsidP="00DE6BDD">
            <w:pPr>
              <w:rPr>
                <w:rFonts w:cs="Arial"/>
                <w:sz w:val="22"/>
                <w:lang w:val="en-US"/>
              </w:rPr>
            </w:pPr>
            <w:r w:rsidRPr="00567318">
              <w:rPr>
                <w:rFonts w:cs="Arial"/>
                <w:sz w:val="22"/>
                <w:lang w:val="en-US"/>
              </w:rPr>
              <w:t>URL to send the results of processing POST check request</w:t>
            </w:r>
          </w:p>
        </w:tc>
        <w:tc>
          <w:tcPr>
            <w:tcW w:w="3543" w:type="dxa"/>
          </w:tcPr>
          <w:p w14:paraId="044A61A4" w14:textId="572D31CE" w:rsidR="00DE6BDD" w:rsidRPr="00567318" w:rsidRDefault="00DE6BDD" w:rsidP="00DE6BDD">
            <w:pPr>
              <w:rPr>
                <w:rFonts w:cs="Arial"/>
                <w:sz w:val="22"/>
                <w:lang w:val="en-US"/>
              </w:rPr>
            </w:pPr>
            <w:r w:rsidRPr="00567318">
              <w:rPr>
                <w:sz w:val="22"/>
                <w:lang w:val="en-US"/>
              </w:rPr>
              <w:t>String from 1 to 1024 characters or null</w:t>
            </w:r>
          </w:p>
        </w:tc>
      </w:tr>
      <w:tr w:rsidR="00DE6BDD" w:rsidRPr="00567318" w14:paraId="36927F3F" w14:textId="3490875A" w:rsidTr="00DC1FDE">
        <w:tc>
          <w:tcPr>
            <w:tcW w:w="1413" w:type="dxa"/>
          </w:tcPr>
          <w:p w14:paraId="4585BC38" w14:textId="77777777" w:rsidR="00DE6BDD" w:rsidRPr="00567318" w:rsidRDefault="00DE6BDD" w:rsidP="00DE6BDD">
            <w:pPr>
              <w:rPr>
                <w:rFonts w:cs="Arial"/>
                <w:sz w:val="22"/>
                <w:lang w:val="en-US"/>
              </w:rPr>
            </w:pPr>
            <w:ins w:id="497" w:author="notfound.inc@outlook.com" w:date="2021-07-26T14:50:00Z">
              <w:r w:rsidRPr="00567318">
                <w:rPr>
                  <w:rFonts w:cs="Arial"/>
                  <w:sz w:val="22"/>
                  <w:lang w:val="en-US"/>
                </w:rPr>
                <w:t>meta</w:t>
              </w:r>
            </w:ins>
          </w:p>
        </w:tc>
        <w:tc>
          <w:tcPr>
            <w:tcW w:w="5812" w:type="dxa"/>
          </w:tcPr>
          <w:p w14:paraId="39E523C7" w14:textId="78084A6E" w:rsidR="00DE6BDD" w:rsidRPr="00567318" w:rsidRDefault="00DE6BDD" w:rsidP="00DE6BDD">
            <w:pPr>
              <w:rPr>
                <w:rFonts w:cs="Arial"/>
                <w:sz w:val="22"/>
                <w:lang w:val="en-US"/>
              </w:rPr>
            </w:pPr>
            <w:r w:rsidRPr="00567318">
              <w:rPr>
                <w:rFonts w:cs="Arial"/>
                <w:sz w:val="22"/>
                <w:lang w:val="en-US"/>
              </w:rPr>
              <w:t>Request metadata</w:t>
            </w:r>
          </w:p>
        </w:tc>
        <w:tc>
          <w:tcPr>
            <w:tcW w:w="3543" w:type="dxa"/>
          </w:tcPr>
          <w:p w14:paraId="27A55912" w14:textId="7BDC99C1" w:rsidR="00DE6BDD" w:rsidRPr="00567318" w:rsidRDefault="00DE6BDD" w:rsidP="00DE6BDD">
            <w:pPr>
              <w:rPr>
                <w:rFonts w:cs="Arial"/>
                <w:sz w:val="22"/>
                <w:lang w:val="en-US"/>
              </w:rPr>
            </w:pPr>
            <w:r w:rsidRPr="00567318">
              <w:rPr>
                <w:sz w:val="22"/>
                <w:lang w:val="en-US"/>
              </w:rPr>
              <w:t>String from 1 to 128 characters or null</w:t>
            </w:r>
          </w:p>
        </w:tc>
      </w:tr>
    </w:tbl>
    <w:p w14:paraId="49872B9F" w14:textId="77777777" w:rsidR="00DE6BDD" w:rsidRPr="00567318" w:rsidRDefault="00DE6BDD" w:rsidP="00DE6BDD">
      <w:pPr>
        <w:rPr>
          <w:sz w:val="22"/>
          <w:lang w:val="en-US" w:eastAsia="en-US"/>
        </w:rPr>
      </w:pPr>
    </w:p>
    <w:p w14:paraId="4D686308" w14:textId="5F9CDAEB" w:rsidR="00546AF9" w:rsidRPr="00567318" w:rsidRDefault="00DE6BDD" w:rsidP="00DE6BDD">
      <w:pPr>
        <w:pStyle w:val="3"/>
        <w:rPr>
          <w:rFonts w:eastAsiaTheme="minorHAnsi"/>
          <w:lang w:val="en-US" w:eastAsia="en-US"/>
        </w:rPr>
      </w:pPr>
      <w:bookmarkStart w:id="498" w:name="_2.9.1.1_Document_content"/>
      <w:bookmarkEnd w:id="498"/>
      <w:r w:rsidRPr="00567318">
        <w:rPr>
          <w:rFonts w:eastAsiaTheme="minorHAnsi"/>
          <w:lang w:val="en-US" w:eastAsia="en-US"/>
        </w:rPr>
        <w:t>2.9.1.1 Document content</w:t>
      </w:r>
    </w:p>
    <w:p w14:paraId="6F80328F" w14:textId="77777777" w:rsidR="00DE6BDD" w:rsidRPr="00567318" w:rsidRDefault="00DE6BDD" w:rsidP="00DE6BDD">
      <w:pPr>
        <w:rPr>
          <w:sz w:val="22"/>
          <w:lang w:val="en-US" w:eastAsia="en-US"/>
        </w:rPr>
      </w:pPr>
    </w:p>
    <w:tbl>
      <w:tblPr>
        <w:tblStyle w:val="a5"/>
        <w:tblW w:w="0" w:type="auto"/>
        <w:tblLook w:val="04A0" w:firstRow="1" w:lastRow="0" w:firstColumn="1" w:lastColumn="0" w:noHBand="0" w:noVBand="1"/>
      </w:tblPr>
      <w:tblGrid>
        <w:gridCol w:w="2972"/>
        <w:gridCol w:w="3260"/>
        <w:gridCol w:w="4531"/>
      </w:tblGrid>
      <w:tr w:rsidR="00DE6BDD" w:rsidRPr="00567318" w14:paraId="2F3D03A8" w14:textId="4E093E9C" w:rsidTr="00DC1FDE">
        <w:tc>
          <w:tcPr>
            <w:tcW w:w="2972" w:type="dxa"/>
          </w:tcPr>
          <w:p w14:paraId="66BEFECF" w14:textId="661A3C04" w:rsidR="00DE6BDD" w:rsidRPr="00567318" w:rsidRDefault="00DE6BDD" w:rsidP="00DE6BDD">
            <w:pPr>
              <w:jc w:val="center"/>
              <w:rPr>
                <w:sz w:val="22"/>
                <w:lang w:val="en-US" w:eastAsia="en-US"/>
              </w:rPr>
            </w:pPr>
            <w:r w:rsidRPr="00567318">
              <w:rPr>
                <w:rFonts w:cs="Arial"/>
                <w:b/>
                <w:sz w:val="22"/>
                <w:lang w:val="en-US"/>
              </w:rPr>
              <w:t>Attribute</w:t>
            </w:r>
          </w:p>
        </w:tc>
        <w:tc>
          <w:tcPr>
            <w:tcW w:w="3260" w:type="dxa"/>
          </w:tcPr>
          <w:p w14:paraId="484236CC" w14:textId="177D4A3C" w:rsidR="00DE6BDD" w:rsidRPr="00567318" w:rsidRDefault="00DE6BDD" w:rsidP="00DE6BDD">
            <w:pPr>
              <w:jc w:val="center"/>
              <w:rPr>
                <w:sz w:val="22"/>
                <w:lang w:val="en-US" w:eastAsia="en-US"/>
              </w:rPr>
            </w:pPr>
            <w:r w:rsidRPr="00567318">
              <w:rPr>
                <w:b/>
                <w:sz w:val="22"/>
                <w:lang w:val="en-US" w:eastAsia="en-US"/>
              </w:rPr>
              <w:t>Description</w:t>
            </w:r>
          </w:p>
        </w:tc>
        <w:tc>
          <w:tcPr>
            <w:tcW w:w="4531" w:type="dxa"/>
          </w:tcPr>
          <w:p w14:paraId="53B3D471" w14:textId="3C959F09" w:rsidR="00DE6BDD" w:rsidRPr="00567318" w:rsidRDefault="00DE6BDD" w:rsidP="00DE6BDD">
            <w:pPr>
              <w:jc w:val="center"/>
              <w:rPr>
                <w:sz w:val="22"/>
                <w:lang w:val="en-US" w:eastAsia="en-US"/>
              </w:rPr>
            </w:pPr>
            <w:r w:rsidRPr="00567318">
              <w:rPr>
                <w:b/>
                <w:sz w:val="22"/>
                <w:lang w:val="en-US" w:eastAsia="en-US"/>
              </w:rPr>
              <w:t>Comment</w:t>
            </w:r>
          </w:p>
        </w:tc>
      </w:tr>
      <w:tr w:rsidR="00DE6BDD" w:rsidRPr="00567318" w14:paraId="7462F450" w14:textId="34E9D0DD" w:rsidTr="00DC1FDE">
        <w:tc>
          <w:tcPr>
            <w:tcW w:w="2972" w:type="dxa"/>
          </w:tcPr>
          <w:p w14:paraId="52C20BD0" w14:textId="04A9F386" w:rsidR="00DE6BDD" w:rsidRPr="00567318" w:rsidRDefault="00DE6BDD" w:rsidP="00DE6BDD">
            <w:pPr>
              <w:rPr>
                <w:sz w:val="22"/>
                <w:lang w:val="en-US" w:eastAsia="en-US"/>
              </w:rPr>
            </w:pPr>
            <w:ins w:id="499" w:author="notfound.inc@outlook.com" w:date="2021-07-26T14:50:00Z">
              <w:r w:rsidRPr="00567318">
                <w:rPr>
                  <w:sz w:val="22"/>
                  <w:lang w:val="en-US"/>
                </w:rPr>
                <w:t>plannedStatus</w:t>
              </w:r>
            </w:ins>
          </w:p>
        </w:tc>
        <w:tc>
          <w:tcPr>
            <w:tcW w:w="3260" w:type="dxa"/>
          </w:tcPr>
          <w:p w14:paraId="794C04D9" w14:textId="04F42D4D" w:rsidR="00DE6BDD" w:rsidRPr="00567318" w:rsidRDefault="00DE6BDD" w:rsidP="00DE6BDD">
            <w:pPr>
              <w:rPr>
                <w:sz w:val="22"/>
                <w:lang w:val="en-US" w:eastAsia="en-US"/>
              </w:rPr>
            </w:pPr>
            <w:r w:rsidRPr="00567318">
              <w:rPr>
                <w:sz w:val="22"/>
                <w:lang w:val="en-US" w:eastAsia="en-US"/>
              </w:rPr>
              <w:t>Planned status, 2003</w:t>
            </w:r>
          </w:p>
        </w:tc>
        <w:tc>
          <w:tcPr>
            <w:tcW w:w="4531" w:type="dxa"/>
          </w:tcPr>
          <w:p w14:paraId="08FE71A6" w14:textId="47B3EA61" w:rsidR="00DE6BDD" w:rsidRPr="00567318" w:rsidRDefault="00DE6BDD" w:rsidP="00DE6BDD">
            <w:pPr>
              <w:rPr>
                <w:sz w:val="22"/>
                <w:lang w:val="en-US" w:eastAsia="en-US"/>
              </w:rPr>
            </w:pPr>
            <w:r w:rsidRPr="00567318">
              <w:rPr>
                <w:sz w:val="22"/>
              </w:rPr>
              <w:t>A number from 0 to 256</w:t>
            </w:r>
          </w:p>
        </w:tc>
      </w:tr>
      <w:tr w:rsidR="00DE6BDD" w:rsidRPr="00567318" w14:paraId="4D5143DF" w14:textId="245AAC19" w:rsidTr="00DC1FDE">
        <w:tc>
          <w:tcPr>
            <w:tcW w:w="2972" w:type="dxa"/>
          </w:tcPr>
          <w:p w14:paraId="13438818" w14:textId="06F00EA2" w:rsidR="00DE6BDD" w:rsidRPr="00567318" w:rsidRDefault="00DE6BDD" w:rsidP="00DE6BDD">
            <w:pPr>
              <w:rPr>
                <w:sz w:val="22"/>
                <w:lang w:val="en-US" w:eastAsia="en-US"/>
              </w:rPr>
            </w:pPr>
            <w:ins w:id="500" w:author="notfound.inc@outlook.com" w:date="2021-07-26T14:50:00Z">
              <w:r w:rsidRPr="00567318">
                <w:rPr>
                  <w:rFonts w:cs="Arial"/>
                  <w:sz w:val="22"/>
                  <w:lang w:val="en-US"/>
                </w:rPr>
                <w:t>ItemCode</w:t>
              </w:r>
            </w:ins>
          </w:p>
        </w:tc>
        <w:tc>
          <w:tcPr>
            <w:tcW w:w="3260" w:type="dxa"/>
          </w:tcPr>
          <w:p w14:paraId="20C8AAE8" w14:textId="3C0C39B4" w:rsidR="00DE6BDD" w:rsidRPr="00567318" w:rsidRDefault="00DE6BDD" w:rsidP="00DE6BDD">
            <w:pPr>
              <w:rPr>
                <w:sz w:val="22"/>
                <w:lang w:val="en-US" w:eastAsia="en-US"/>
              </w:rPr>
            </w:pPr>
            <w:r w:rsidRPr="00567318">
              <w:rPr>
                <w:sz w:val="22"/>
                <w:lang w:val="en-US" w:eastAsia="en-US"/>
              </w:rPr>
              <w:t>Marking code, 2000</w:t>
            </w:r>
            <w:r w:rsidRPr="00567318">
              <w:rPr>
                <w:sz w:val="22"/>
                <w:lang w:val="en-US" w:eastAsia="en-US"/>
              </w:rPr>
              <w:br/>
            </w:r>
            <w:r w:rsidRPr="00567318">
              <w:rPr>
                <w:sz w:val="22"/>
                <w:lang w:val="en-US" w:eastAsia="en-US"/>
              </w:rPr>
              <w:br/>
              <w:t>KM itself, as it was read by the scanner</w:t>
            </w:r>
          </w:p>
        </w:tc>
        <w:tc>
          <w:tcPr>
            <w:tcW w:w="4531" w:type="dxa"/>
          </w:tcPr>
          <w:p w14:paraId="4588F6CD" w14:textId="5C33635A" w:rsidR="00DE6BDD" w:rsidRPr="00567318" w:rsidRDefault="00DE6BDD" w:rsidP="00DE6BDD">
            <w:pPr>
              <w:rPr>
                <w:sz w:val="22"/>
                <w:lang w:val="en-US" w:eastAsia="en-US"/>
              </w:rPr>
            </w:pPr>
            <w:r w:rsidRPr="00567318">
              <w:rPr>
                <w:sz w:val="22"/>
              </w:rPr>
              <w:t>String from 1 to 243 characters</w:t>
            </w:r>
          </w:p>
        </w:tc>
      </w:tr>
      <w:tr w:rsidR="00DE6BDD" w:rsidRPr="00567318" w14:paraId="3E0737C3" w14:textId="3270E765" w:rsidTr="00DC1FDE">
        <w:tc>
          <w:tcPr>
            <w:tcW w:w="2972" w:type="dxa"/>
          </w:tcPr>
          <w:p w14:paraId="41A5A7B1" w14:textId="426E241C" w:rsidR="00DE6BDD" w:rsidRPr="00567318" w:rsidRDefault="00DE6BDD" w:rsidP="00DE6BDD">
            <w:pPr>
              <w:rPr>
                <w:sz w:val="22"/>
                <w:lang w:val="en-US" w:eastAsia="en-US"/>
              </w:rPr>
            </w:pPr>
            <w:ins w:id="501" w:author="notfound.inc@outlook.com" w:date="2021-07-26T14:50:00Z">
              <w:r w:rsidRPr="00567318">
                <w:rPr>
                  <w:rFonts w:cs="Arial"/>
                  <w:sz w:val="22"/>
                  <w:lang w:val="en-US"/>
                </w:rPr>
                <w:t>quantityMeasurementUnit</w:t>
              </w:r>
            </w:ins>
          </w:p>
        </w:tc>
        <w:tc>
          <w:tcPr>
            <w:tcW w:w="3260" w:type="dxa"/>
          </w:tcPr>
          <w:p w14:paraId="0B1EF770" w14:textId="7B23F384" w:rsidR="00DE6BDD" w:rsidRPr="00567318" w:rsidRDefault="00DE6BDD" w:rsidP="00DE6BDD">
            <w:pPr>
              <w:rPr>
                <w:sz w:val="22"/>
                <w:lang w:val="en-US" w:eastAsia="en-US"/>
              </w:rPr>
            </w:pPr>
            <w:r w:rsidRPr="00567318">
              <w:rPr>
                <w:sz w:val="22"/>
                <w:lang w:val="en-US" w:eastAsia="en-US"/>
              </w:rPr>
              <w:t>Measure of the amount of the subject of calculation, 2108</w:t>
            </w:r>
          </w:p>
        </w:tc>
        <w:tc>
          <w:tcPr>
            <w:tcW w:w="4531" w:type="dxa"/>
          </w:tcPr>
          <w:p w14:paraId="3069EE20" w14:textId="3A7764EA" w:rsidR="00DE6BDD" w:rsidRPr="00567318" w:rsidRDefault="00DE6BDD" w:rsidP="00DE6BDD">
            <w:pPr>
              <w:rPr>
                <w:sz w:val="22"/>
                <w:lang w:val="en-US" w:eastAsia="en-US"/>
              </w:rPr>
            </w:pPr>
            <w:r w:rsidRPr="00567318">
              <w:rPr>
                <w:sz w:val="22"/>
              </w:rPr>
              <w:t>Number from 0 to 255, optional</w:t>
            </w:r>
          </w:p>
        </w:tc>
      </w:tr>
      <w:tr w:rsidR="00DE6BDD" w:rsidRPr="00567318" w14:paraId="396AA10B" w14:textId="6AE112B2" w:rsidTr="00DC1FDE">
        <w:tc>
          <w:tcPr>
            <w:tcW w:w="2972" w:type="dxa"/>
          </w:tcPr>
          <w:p w14:paraId="35F316E5" w14:textId="166C160C" w:rsidR="00DE6BDD" w:rsidRPr="00567318" w:rsidRDefault="00DE6BDD" w:rsidP="00DE6BDD">
            <w:pPr>
              <w:rPr>
                <w:sz w:val="22"/>
                <w:lang w:val="en-US" w:eastAsia="en-US"/>
              </w:rPr>
            </w:pPr>
            <w:ins w:id="502" w:author="notfound.inc@outlook.com" w:date="2021-07-26T14:50:00Z">
              <w:r w:rsidRPr="00567318">
                <w:rPr>
                  <w:rFonts w:cs="Arial"/>
                  <w:sz w:val="22"/>
                  <w:lang w:val="en-US"/>
                </w:rPr>
                <w:t>quantity</w:t>
              </w:r>
            </w:ins>
          </w:p>
        </w:tc>
        <w:tc>
          <w:tcPr>
            <w:tcW w:w="3260" w:type="dxa"/>
          </w:tcPr>
          <w:p w14:paraId="49C22DFA" w14:textId="4E613532" w:rsidR="00DE6BDD" w:rsidRPr="00567318" w:rsidRDefault="00DE6BDD" w:rsidP="00DE6BDD">
            <w:pPr>
              <w:rPr>
                <w:sz w:val="22"/>
                <w:lang w:val="en-US" w:eastAsia="en-US"/>
              </w:rPr>
            </w:pPr>
            <w:r w:rsidRPr="00567318">
              <w:rPr>
                <w:sz w:val="22"/>
                <w:lang w:val="en-US" w:eastAsia="en-US"/>
              </w:rPr>
              <w:t>Number of the subject of calculation, 1023</w:t>
            </w:r>
          </w:p>
        </w:tc>
        <w:tc>
          <w:tcPr>
            <w:tcW w:w="4531" w:type="dxa"/>
          </w:tcPr>
          <w:p w14:paraId="57972508" w14:textId="11672A18" w:rsidR="00DE6BDD" w:rsidRPr="00567318" w:rsidRDefault="00DE6BDD" w:rsidP="00DE6BDD">
            <w:pPr>
              <w:rPr>
                <w:sz w:val="22"/>
                <w:lang w:val="en-US" w:eastAsia="en-US"/>
              </w:rPr>
            </w:pPr>
            <w:r w:rsidRPr="00567318">
              <w:rPr>
                <w:sz w:val="22"/>
                <w:lang w:val="en-US"/>
              </w:rPr>
              <w:t>Decimal number up to 6 characters after the period, optional.</w:t>
            </w:r>
          </w:p>
        </w:tc>
      </w:tr>
      <w:tr w:rsidR="00DE6BDD" w:rsidRPr="00567318" w14:paraId="0DA12B3A" w14:textId="5C74932C" w:rsidTr="00DC1FDE">
        <w:tc>
          <w:tcPr>
            <w:tcW w:w="2972" w:type="dxa"/>
          </w:tcPr>
          <w:p w14:paraId="10D18C96" w14:textId="4B9695F6" w:rsidR="00DE6BDD" w:rsidRPr="00567318" w:rsidRDefault="00DE6BDD" w:rsidP="00DE6BDD">
            <w:pPr>
              <w:rPr>
                <w:sz w:val="22"/>
                <w:lang w:val="en-US" w:eastAsia="en-US"/>
              </w:rPr>
            </w:pPr>
            <w:ins w:id="503" w:author="notfound.inc@outlook.com" w:date="2021-07-26T14:50:00Z">
              <w:r w:rsidRPr="00567318">
                <w:rPr>
                  <w:rFonts w:cs="Arial"/>
                  <w:sz w:val="22"/>
                  <w:lang w:val="en-US"/>
                </w:rPr>
                <w:t>f</w:t>
              </w:r>
              <w:r w:rsidRPr="00567318">
                <w:rPr>
                  <w:rFonts w:cs="Arial"/>
                  <w:sz w:val="22"/>
                </w:rPr>
                <w:t>ractionalQuantity</w:t>
              </w:r>
            </w:ins>
          </w:p>
        </w:tc>
        <w:tc>
          <w:tcPr>
            <w:tcW w:w="3260" w:type="dxa"/>
          </w:tcPr>
          <w:p w14:paraId="520B113D" w14:textId="2F123181" w:rsidR="00DE6BDD" w:rsidRPr="00567318" w:rsidRDefault="00DE6BDD" w:rsidP="00DE6BDD">
            <w:pPr>
              <w:rPr>
                <w:sz w:val="22"/>
                <w:lang w:val="en-US" w:eastAsia="en-US"/>
              </w:rPr>
            </w:pPr>
            <w:r w:rsidRPr="00567318">
              <w:rPr>
                <w:sz w:val="22"/>
                <w:lang w:val="en-US" w:eastAsia="en-US"/>
              </w:rPr>
              <w:t>Fractional quantity of labeled goods, 1291</w:t>
            </w:r>
          </w:p>
        </w:tc>
        <w:tc>
          <w:tcPr>
            <w:tcW w:w="4531" w:type="dxa"/>
          </w:tcPr>
          <w:p w14:paraId="7F3EF511" w14:textId="3DC6A054" w:rsidR="00DE6BDD" w:rsidRPr="00567318" w:rsidRDefault="00DE6BDD" w:rsidP="00DE6BDD">
            <w:pPr>
              <w:rPr>
                <w:sz w:val="22"/>
                <w:lang w:val="en-US" w:eastAsia="en-US"/>
              </w:rPr>
            </w:pPr>
            <w:r w:rsidRPr="00567318">
              <w:rPr>
                <w:sz w:val="22"/>
              </w:rPr>
              <w:t>Structure p.2.1.1.12, optional field</w:t>
            </w:r>
          </w:p>
        </w:tc>
      </w:tr>
    </w:tbl>
    <w:p w14:paraId="151C5FBD" w14:textId="77777777" w:rsidR="00DC1FDE" w:rsidRDefault="00DC1FDE" w:rsidP="00DE6BDD">
      <w:pPr>
        <w:spacing w:after="160" w:line="259" w:lineRule="auto"/>
        <w:rPr>
          <w:rFonts w:eastAsiaTheme="minorHAnsi" w:cstheme="minorHAnsi"/>
          <w:color w:val="000000"/>
          <w:sz w:val="22"/>
          <w:szCs w:val="19"/>
          <w:lang w:val="en-US" w:eastAsia="en-US"/>
        </w:rPr>
      </w:pPr>
    </w:p>
    <w:p w14:paraId="63E320D4" w14:textId="77777777" w:rsidR="00DE6BDD" w:rsidRPr="00567318" w:rsidRDefault="00DE6BDD" w:rsidP="00DE6BDD">
      <w:pPr>
        <w:spacing w:after="160" w:line="259" w:lineRule="auto"/>
        <w:rPr>
          <w:rFonts w:eastAsiaTheme="minorHAnsi" w:cstheme="minorHAnsi"/>
          <w:color w:val="000000"/>
          <w:sz w:val="22"/>
          <w:szCs w:val="19"/>
          <w:lang w:val="en-US" w:eastAsia="en-US"/>
        </w:rPr>
      </w:pPr>
      <w:r w:rsidRPr="00567318">
        <w:rPr>
          <w:rFonts w:eastAsiaTheme="minorHAnsi" w:cstheme="minorHAnsi"/>
          <w:color w:val="000000"/>
          <w:sz w:val="22"/>
          <w:szCs w:val="19"/>
          <w:lang w:val="en-US" w:eastAsia="en-US"/>
        </w:rPr>
        <w:t xml:space="preserve">In response: the </w:t>
      </w:r>
      <w:proofErr w:type="gramStart"/>
      <w:r w:rsidRPr="00567318">
        <w:rPr>
          <w:rFonts w:eastAsiaTheme="minorHAnsi" w:cstheme="minorHAnsi"/>
          <w:color w:val="000000"/>
          <w:sz w:val="22"/>
          <w:szCs w:val="19"/>
          <w:lang w:val="en-US" w:eastAsia="en-US"/>
        </w:rPr>
        <w:t>api</w:t>
      </w:r>
      <w:proofErr w:type="gramEnd"/>
      <w:r w:rsidRPr="00567318">
        <w:rPr>
          <w:rFonts w:eastAsiaTheme="minorHAnsi" w:cstheme="minorHAnsi"/>
          <w:color w:val="000000"/>
          <w:sz w:val="22"/>
          <w:szCs w:val="19"/>
          <w:lang w:val="en-US" w:eastAsia="en-US"/>
        </w:rPr>
        <w:t xml:space="preserve"> can return the following http status codes</w:t>
      </w:r>
    </w:p>
    <w:p w14:paraId="38AC0073" w14:textId="468B6862" w:rsidR="00546AF9" w:rsidRPr="00567318" w:rsidRDefault="00DE6BDD" w:rsidP="00DE6BDD">
      <w:pPr>
        <w:spacing w:after="160" w:line="259" w:lineRule="auto"/>
        <w:rPr>
          <w:rFonts w:eastAsiaTheme="minorHAnsi" w:cstheme="minorHAnsi"/>
          <w:color w:val="000000"/>
          <w:sz w:val="22"/>
          <w:szCs w:val="19"/>
          <w:lang w:val="en-US" w:eastAsia="en-US"/>
        </w:rPr>
      </w:pPr>
      <w:r w:rsidRPr="00567318">
        <w:rPr>
          <w:rFonts w:eastAsiaTheme="minorHAnsi" w:cstheme="minorHAnsi"/>
          <w:color w:val="000000"/>
          <w:sz w:val="22"/>
          <w:szCs w:val="19"/>
          <w:lang w:val="en-US" w:eastAsia="en-US"/>
        </w:rPr>
        <w:t xml:space="preserve">   • 201 Created - a receipt has been created and added to the queue for processing, an empty response body</w:t>
      </w:r>
      <w:r w:rsidRPr="00567318">
        <w:rPr>
          <w:rFonts w:eastAsiaTheme="minorHAnsi" w:cstheme="minorHAnsi"/>
          <w:color w:val="000000"/>
          <w:sz w:val="22"/>
          <w:szCs w:val="19"/>
          <w:lang w:val="en-US" w:eastAsia="en-US"/>
        </w:rPr>
        <w:br/>
        <w:t xml:space="preserve">   • 401 Unauthorized - the client certificate did not pass verification</w:t>
      </w:r>
      <w:r w:rsidRPr="00567318">
        <w:rPr>
          <w:rFonts w:eastAsiaTheme="minorHAnsi" w:cstheme="minorHAnsi"/>
          <w:color w:val="000000"/>
          <w:sz w:val="22"/>
          <w:szCs w:val="19"/>
          <w:lang w:val="en-US" w:eastAsia="en-US"/>
        </w:rPr>
        <w:br/>
        <w:t xml:space="preserve">   • 409 Conflict - a receipt with this identifier has already been created in the system, an empty response body</w:t>
      </w:r>
      <w:r w:rsidRPr="00567318">
        <w:rPr>
          <w:rFonts w:eastAsiaTheme="minorHAnsi" w:cstheme="minorHAnsi"/>
          <w:color w:val="000000"/>
          <w:sz w:val="22"/>
          <w:szCs w:val="19"/>
          <w:lang w:val="en-US" w:eastAsia="en-US"/>
        </w:rPr>
        <w:br/>
        <w:t xml:space="preserve">   • 400 Bad Request - the transmitted data contains validation errors, or the signature did not pass verification, the response body is clause 2.9.2</w:t>
      </w:r>
      <w:r w:rsidRPr="00567318">
        <w:rPr>
          <w:rFonts w:eastAsiaTheme="minorHAnsi" w:cstheme="minorHAnsi"/>
          <w:color w:val="000000"/>
          <w:sz w:val="22"/>
          <w:szCs w:val="19"/>
          <w:lang w:val="en-US" w:eastAsia="en-US"/>
        </w:rPr>
        <w:br/>
        <w:t xml:space="preserve">   • 503, Service Unavailable - the document queue is full, the response returns a Retry-After header with a timeout in seconds, after which it is worth repeating the request, response body p.2.9.2.</w:t>
      </w:r>
    </w:p>
    <w:p w14:paraId="15C5B5EE" w14:textId="77777777" w:rsidR="00DC1FDE" w:rsidRPr="00567318" w:rsidRDefault="00DC1FDE" w:rsidP="00DC1FDE">
      <w:pPr>
        <w:rPr>
          <w:sz w:val="22"/>
          <w:lang w:val="en-US" w:eastAsia="en-US"/>
        </w:rPr>
      </w:pPr>
      <w:r w:rsidRPr="00567318">
        <w:rPr>
          <w:sz w:val="22"/>
          <w:lang w:val="en-US" w:eastAsia="en-US"/>
        </w:rPr>
        <w:t>Request example:</w:t>
      </w:r>
    </w:p>
    <w:p w14:paraId="5CE12C59" w14:textId="77777777" w:rsidR="00DC1FDE" w:rsidRPr="00567318" w:rsidRDefault="00DC1FDE" w:rsidP="00DC1FDE">
      <w:pPr>
        <w:rPr>
          <w:sz w:val="22"/>
          <w:lang w:val="en-US" w:eastAsia="en-US"/>
        </w:rPr>
      </w:pPr>
    </w:p>
    <w:p w14:paraId="09AD1F6D" w14:textId="77777777" w:rsidR="00DC1FDE" w:rsidRPr="00A3483E"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A3483E">
        <w:rPr>
          <w:rFonts w:ascii="Consolas" w:eastAsia="Times New Roman" w:hAnsi="Consolas" w:cs="Courier New"/>
          <w:color w:val="B4B4B4"/>
          <w:sz w:val="20"/>
          <w:szCs w:val="20"/>
          <w:lang w:val="en-US"/>
        </w:rPr>
        <w:t>{</w:t>
      </w:r>
    </w:p>
    <w:p w14:paraId="519B4002" w14:textId="77777777" w:rsidR="00DC1FDE" w:rsidRPr="00A3483E"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A3483E">
        <w:rPr>
          <w:rFonts w:ascii="Consolas" w:eastAsia="Times New Roman" w:hAnsi="Consolas" w:cs="Courier New"/>
          <w:color w:val="DFDFBF"/>
          <w:sz w:val="20"/>
          <w:szCs w:val="20"/>
          <w:lang w:val="en-US"/>
        </w:rPr>
        <w:t>  </w:t>
      </w:r>
      <w:r w:rsidRPr="00A3483E">
        <w:rPr>
          <w:rFonts w:ascii="Consolas" w:eastAsia="Times New Roman" w:hAnsi="Consolas" w:cs="Courier New"/>
          <w:color w:val="8ACCCF"/>
          <w:sz w:val="20"/>
          <w:szCs w:val="20"/>
          <w:lang w:val="en-US"/>
        </w:rPr>
        <w:t>"</w:t>
      </w:r>
      <w:proofErr w:type="gramStart"/>
      <w:r w:rsidRPr="00A3483E">
        <w:rPr>
          <w:rFonts w:ascii="Consolas" w:eastAsia="Times New Roman" w:hAnsi="Consolas" w:cs="Courier New"/>
          <w:color w:val="8ACCCF"/>
          <w:sz w:val="20"/>
          <w:szCs w:val="20"/>
          <w:lang w:val="en-US"/>
        </w:rPr>
        <w:t>plannedStatus</w:t>
      </w:r>
      <w:proofErr w:type="gramEnd"/>
      <w:r w:rsidRPr="00A3483E">
        <w:rPr>
          <w:rFonts w:ascii="Consolas" w:eastAsia="Times New Roman" w:hAnsi="Consolas" w:cs="Courier New"/>
          <w:color w:val="8ACCCF"/>
          <w:sz w:val="20"/>
          <w:szCs w:val="20"/>
          <w:lang w:val="en-US"/>
        </w:rPr>
        <w:t>"</w:t>
      </w:r>
      <w:r w:rsidRPr="00A3483E">
        <w:rPr>
          <w:rFonts w:ascii="Consolas" w:eastAsia="Times New Roman" w:hAnsi="Consolas" w:cs="Courier New"/>
          <w:color w:val="B4B4B4"/>
          <w:sz w:val="20"/>
          <w:szCs w:val="20"/>
          <w:lang w:val="en-US"/>
        </w:rPr>
        <w:t>:</w:t>
      </w:r>
      <w:r w:rsidRPr="00A3483E">
        <w:rPr>
          <w:rFonts w:ascii="Consolas" w:eastAsia="Times New Roman" w:hAnsi="Consolas" w:cs="Courier New"/>
          <w:color w:val="DFDFBF"/>
          <w:sz w:val="20"/>
          <w:szCs w:val="20"/>
          <w:lang w:val="en-US"/>
        </w:rPr>
        <w:t> </w:t>
      </w:r>
      <w:r w:rsidRPr="00A3483E">
        <w:rPr>
          <w:rFonts w:ascii="Consolas" w:eastAsia="Times New Roman" w:hAnsi="Consolas" w:cs="Courier New"/>
          <w:color w:val="6E96BE"/>
          <w:sz w:val="20"/>
          <w:szCs w:val="20"/>
          <w:lang w:val="en-US"/>
        </w:rPr>
        <w:t>1</w:t>
      </w:r>
      <w:r w:rsidRPr="00A3483E">
        <w:rPr>
          <w:rFonts w:ascii="Consolas" w:eastAsia="Times New Roman" w:hAnsi="Consolas" w:cs="Courier New"/>
          <w:color w:val="B4B4B4"/>
          <w:sz w:val="20"/>
          <w:szCs w:val="20"/>
          <w:lang w:val="en-US"/>
        </w:rPr>
        <w:t>,</w:t>
      </w:r>
    </w:p>
    <w:p w14:paraId="4BF37B65" w14:textId="77777777" w:rsidR="00DC1FDE" w:rsidRPr="00A3483E"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A3483E">
        <w:rPr>
          <w:rFonts w:ascii="Consolas" w:eastAsia="Times New Roman" w:hAnsi="Consolas" w:cs="Courier New"/>
          <w:color w:val="DFDFBF"/>
          <w:sz w:val="20"/>
          <w:szCs w:val="20"/>
          <w:lang w:val="en-US"/>
        </w:rPr>
        <w:t>  </w:t>
      </w:r>
      <w:r w:rsidRPr="00A3483E">
        <w:rPr>
          <w:rFonts w:ascii="Consolas" w:eastAsia="Times New Roman" w:hAnsi="Consolas" w:cs="Courier New"/>
          <w:color w:val="8ACCCF"/>
          <w:sz w:val="20"/>
          <w:szCs w:val="20"/>
          <w:lang w:val="en-US"/>
        </w:rPr>
        <w:t>"</w:t>
      </w:r>
      <w:proofErr w:type="gramStart"/>
      <w:r w:rsidRPr="00A3483E">
        <w:rPr>
          <w:rFonts w:ascii="Consolas" w:eastAsia="Times New Roman" w:hAnsi="Consolas" w:cs="Courier New"/>
          <w:color w:val="8ACCCF"/>
          <w:sz w:val="20"/>
          <w:szCs w:val="20"/>
          <w:lang w:val="en-US"/>
        </w:rPr>
        <w:t>itemCode</w:t>
      </w:r>
      <w:proofErr w:type="gramEnd"/>
      <w:r w:rsidRPr="00A3483E">
        <w:rPr>
          <w:rFonts w:ascii="Consolas" w:eastAsia="Times New Roman" w:hAnsi="Consolas" w:cs="Courier New"/>
          <w:color w:val="8ACCCF"/>
          <w:sz w:val="20"/>
          <w:szCs w:val="20"/>
          <w:lang w:val="en-US"/>
        </w:rPr>
        <w:t>"</w:t>
      </w:r>
      <w:r w:rsidRPr="00A3483E">
        <w:rPr>
          <w:rFonts w:ascii="Consolas" w:eastAsia="Times New Roman" w:hAnsi="Consolas" w:cs="Courier New"/>
          <w:color w:val="B4B4B4"/>
          <w:sz w:val="20"/>
          <w:szCs w:val="20"/>
          <w:lang w:val="en-US"/>
        </w:rPr>
        <w:t>:</w:t>
      </w:r>
      <w:r w:rsidRPr="00A3483E">
        <w:rPr>
          <w:rFonts w:ascii="Consolas" w:eastAsia="Times New Roman" w:hAnsi="Consolas" w:cs="Courier New"/>
          <w:color w:val="DFDFBF"/>
          <w:sz w:val="20"/>
          <w:szCs w:val="20"/>
          <w:lang w:val="en-US"/>
        </w:rPr>
        <w:t> </w:t>
      </w:r>
      <w:r w:rsidRPr="00A3483E">
        <w:rPr>
          <w:rFonts w:ascii="Consolas" w:eastAsia="Times New Roman" w:hAnsi="Consolas" w:cs="Courier New"/>
          <w:color w:val="D69D85"/>
          <w:sz w:val="20"/>
          <w:szCs w:val="20"/>
          <w:lang w:val="en-US"/>
        </w:rPr>
        <w:t>"00000046210654eK7fYtcAAModGVz"</w:t>
      </w:r>
    </w:p>
    <w:p w14:paraId="56D1B665" w14:textId="77777777" w:rsidR="00DC1FDE" w:rsidRPr="00A3483E"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A3483E">
        <w:rPr>
          <w:rFonts w:ascii="Consolas" w:eastAsia="Times New Roman" w:hAnsi="Consolas" w:cs="Courier New"/>
          <w:color w:val="B4B4B4"/>
          <w:sz w:val="20"/>
          <w:szCs w:val="20"/>
          <w:lang w:val="en-US"/>
        </w:rPr>
        <w:t>}</w:t>
      </w:r>
    </w:p>
    <w:p w14:paraId="464F1F53" w14:textId="77777777" w:rsidR="00DC1FDE" w:rsidRPr="00B93ABB" w:rsidRDefault="00DC1FDE" w:rsidP="00DC1FDE">
      <w:pPr>
        <w:rPr>
          <w:lang w:val="en-US"/>
        </w:rPr>
      </w:pPr>
    </w:p>
    <w:p w14:paraId="64719CCD" w14:textId="77777777" w:rsidR="00DC1FDE" w:rsidRPr="00A3483E"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A3483E">
        <w:rPr>
          <w:rFonts w:ascii="Consolas" w:eastAsia="Times New Roman" w:hAnsi="Consolas" w:cs="Courier New"/>
          <w:color w:val="B4B4B4"/>
          <w:sz w:val="20"/>
          <w:szCs w:val="20"/>
          <w:lang w:val="en-US"/>
        </w:rPr>
        <w:t>{</w:t>
      </w:r>
    </w:p>
    <w:p w14:paraId="759942A8" w14:textId="77777777" w:rsidR="00DC1FDE" w:rsidRPr="00A3483E"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A3483E">
        <w:rPr>
          <w:rFonts w:ascii="Consolas" w:eastAsia="Times New Roman" w:hAnsi="Consolas" w:cs="Courier New"/>
          <w:color w:val="DFDFBF"/>
          <w:sz w:val="20"/>
          <w:szCs w:val="20"/>
          <w:lang w:val="en-US"/>
        </w:rPr>
        <w:t>  </w:t>
      </w:r>
      <w:r w:rsidRPr="00A3483E">
        <w:rPr>
          <w:rFonts w:ascii="Consolas" w:eastAsia="Times New Roman" w:hAnsi="Consolas" w:cs="Courier New"/>
          <w:color w:val="8ACCCF"/>
          <w:sz w:val="20"/>
          <w:szCs w:val="20"/>
          <w:lang w:val="en-US"/>
        </w:rPr>
        <w:t>"</w:t>
      </w:r>
      <w:proofErr w:type="gramStart"/>
      <w:r w:rsidRPr="00A3483E">
        <w:rPr>
          <w:rFonts w:ascii="Consolas" w:eastAsia="Times New Roman" w:hAnsi="Consolas" w:cs="Courier New"/>
          <w:color w:val="8ACCCF"/>
          <w:sz w:val="20"/>
          <w:szCs w:val="20"/>
          <w:lang w:val="en-US"/>
        </w:rPr>
        <w:t>plannedStatus</w:t>
      </w:r>
      <w:proofErr w:type="gramEnd"/>
      <w:r w:rsidRPr="00A3483E">
        <w:rPr>
          <w:rFonts w:ascii="Consolas" w:eastAsia="Times New Roman" w:hAnsi="Consolas" w:cs="Courier New"/>
          <w:color w:val="8ACCCF"/>
          <w:sz w:val="20"/>
          <w:szCs w:val="20"/>
          <w:lang w:val="en-US"/>
        </w:rPr>
        <w:t>"</w:t>
      </w:r>
      <w:r w:rsidRPr="00A3483E">
        <w:rPr>
          <w:rFonts w:ascii="Consolas" w:eastAsia="Times New Roman" w:hAnsi="Consolas" w:cs="Courier New"/>
          <w:color w:val="B4B4B4"/>
          <w:sz w:val="20"/>
          <w:szCs w:val="20"/>
          <w:lang w:val="en-US"/>
        </w:rPr>
        <w:t>:</w:t>
      </w:r>
      <w:r w:rsidRPr="00A3483E">
        <w:rPr>
          <w:rFonts w:ascii="Consolas" w:eastAsia="Times New Roman" w:hAnsi="Consolas" w:cs="Courier New"/>
          <w:color w:val="DFDFBF"/>
          <w:sz w:val="20"/>
          <w:szCs w:val="20"/>
          <w:lang w:val="en-US"/>
        </w:rPr>
        <w:t> </w:t>
      </w:r>
      <w:r w:rsidRPr="00A3483E">
        <w:rPr>
          <w:rFonts w:ascii="Consolas" w:eastAsia="Times New Roman" w:hAnsi="Consolas" w:cs="Courier New"/>
          <w:color w:val="6E96BE"/>
          <w:sz w:val="20"/>
          <w:szCs w:val="20"/>
          <w:lang w:val="en-US"/>
        </w:rPr>
        <w:t>2</w:t>
      </w:r>
      <w:r w:rsidRPr="00A3483E">
        <w:rPr>
          <w:rFonts w:ascii="Consolas" w:eastAsia="Times New Roman" w:hAnsi="Consolas" w:cs="Courier New"/>
          <w:color w:val="B4B4B4"/>
          <w:sz w:val="20"/>
          <w:szCs w:val="20"/>
          <w:lang w:val="en-US"/>
        </w:rPr>
        <w:t>,</w:t>
      </w:r>
    </w:p>
    <w:p w14:paraId="139F0D3D" w14:textId="77777777" w:rsidR="00DC1FDE" w:rsidRPr="00A3483E"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A3483E">
        <w:rPr>
          <w:rFonts w:ascii="Consolas" w:eastAsia="Times New Roman" w:hAnsi="Consolas" w:cs="Courier New"/>
          <w:color w:val="DFDFBF"/>
          <w:sz w:val="20"/>
          <w:szCs w:val="20"/>
          <w:lang w:val="en-US"/>
        </w:rPr>
        <w:t>  </w:t>
      </w:r>
      <w:r w:rsidRPr="00A3483E">
        <w:rPr>
          <w:rFonts w:ascii="Consolas" w:eastAsia="Times New Roman" w:hAnsi="Consolas" w:cs="Courier New"/>
          <w:color w:val="8ACCCF"/>
          <w:sz w:val="20"/>
          <w:szCs w:val="20"/>
          <w:lang w:val="en-US"/>
        </w:rPr>
        <w:t>"</w:t>
      </w:r>
      <w:proofErr w:type="gramStart"/>
      <w:r w:rsidRPr="00A3483E">
        <w:rPr>
          <w:rFonts w:ascii="Consolas" w:eastAsia="Times New Roman" w:hAnsi="Consolas" w:cs="Courier New"/>
          <w:color w:val="8ACCCF"/>
          <w:sz w:val="20"/>
          <w:szCs w:val="20"/>
          <w:lang w:val="en-US"/>
        </w:rPr>
        <w:t>itemCode</w:t>
      </w:r>
      <w:proofErr w:type="gramEnd"/>
      <w:r w:rsidRPr="00A3483E">
        <w:rPr>
          <w:rFonts w:ascii="Consolas" w:eastAsia="Times New Roman" w:hAnsi="Consolas" w:cs="Courier New"/>
          <w:color w:val="8ACCCF"/>
          <w:sz w:val="20"/>
          <w:szCs w:val="20"/>
          <w:lang w:val="en-US"/>
        </w:rPr>
        <w:t>"</w:t>
      </w:r>
      <w:r w:rsidRPr="00A3483E">
        <w:rPr>
          <w:rFonts w:ascii="Consolas" w:eastAsia="Times New Roman" w:hAnsi="Consolas" w:cs="Courier New"/>
          <w:color w:val="B4B4B4"/>
          <w:sz w:val="20"/>
          <w:szCs w:val="20"/>
          <w:lang w:val="en-US"/>
        </w:rPr>
        <w:t>:</w:t>
      </w:r>
      <w:r w:rsidRPr="00A3483E">
        <w:rPr>
          <w:rFonts w:ascii="Consolas" w:eastAsia="Times New Roman" w:hAnsi="Consolas" w:cs="Courier New"/>
          <w:color w:val="DFDFBF"/>
          <w:sz w:val="20"/>
          <w:szCs w:val="20"/>
          <w:lang w:val="en-US"/>
        </w:rPr>
        <w:t> </w:t>
      </w:r>
      <w:r w:rsidRPr="00A3483E">
        <w:rPr>
          <w:rFonts w:ascii="Consolas" w:eastAsia="Times New Roman" w:hAnsi="Consolas" w:cs="Courier New"/>
          <w:color w:val="D69D85"/>
          <w:sz w:val="20"/>
          <w:szCs w:val="20"/>
          <w:lang w:val="en-US"/>
        </w:rPr>
        <w:t>"00000046210654eK7fYtcAAModGVz"</w:t>
      </w:r>
      <w:r w:rsidRPr="00A3483E">
        <w:rPr>
          <w:rFonts w:ascii="Consolas" w:eastAsia="Times New Roman" w:hAnsi="Consolas" w:cs="Courier New"/>
          <w:color w:val="B4B4B4"/>
          <w:sz w:val="20"/>
          <w:szCs w:val="20"/>
          <w:lang w:val="en-US"/>
        </w:rPr>
        <w:t>,</w:t>
      </w:r>
    </w:p>
    <w:p w14:paraId="57CB8758" w14:textId="77777777" w:rsidR="00DC1FDE" w:rsidRPr="00A3483E"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A3483E">
        <w:rPr>
          <w:rFonts w:ascii="Consolas" w:eastAsia="Times New Roman" w:hAnsi="Consolas" w:cs="Courier New"/>
          <w:color w:val="DFDFBF"/>
          <w:sz w:val="20"/>
          <w:szCs w:val="20"/>
          <w:lang w:val="en-US"/>
        </w:rPr>
        <w:t>  </w:t>
      </w:r>
      <w:r w:rsidRPr="00A3483E">
        <w:rPr>
          <w:rFonts w:ascii="Consolas" w:eastAsia="Times New Roman" w:hAnsi="Consolas" w:cs="Courier New"/>
          <w:color w:val="8ACCCF"/>
          <w:sz w:val="20"/>
          <w:szCs w:val="20"/>
          <w:lang w:val="en-US"/>
        </w:rPr>
        <w:t>"</w:t>
      </w:r>
      <w:proofErr w:type="gramStart"/>
      <w:r w:rsidRPr="00A3483E">
        <w:rPr>
          <w:rFonts w:ascii="Consolas" w:eastAsia="Times New Roman" w:hAnsi="Consolas" w:cs="Courier New"/>
          <w:color w:val="8ACCCF"/>
          <w:sz w:val="20"/>
          <w:szCs w:val="20"/>
          <w:lang w:val="en-US"/>
        </w:rPr>
        <w:t>quantityMeasurementUnit</w:t>
      </w:r>
      <w:proofErr w:type="gramEnd"/>
      <w:r w:rsidRPr="00A3483E">
        <w:rPr>
          <w:rFonts w:ascii="Consolas" w:eastAsia="Times New Roman" w:hAnsi="Consolas" w:cs="Courier New"/>
          <w:color w:val="8ACCCF"/>
          <w:sz w:val="20"/>
          <w:szCs w:val="20"/>
          <w:lang w:val="en-US"/>
        </w:rPr>
        <w:t>"</w:t>
      </w:r>
      <w:r w:rsidRPr="00A3483E">
        <w:rPr>
          <w:rFonts w:ascii="Consolas" w:eastAsia="Times New Roman" w:hAnsi="Consolas" w:cs="Courier New"/>
          <w:color w:val="B4B4B4"/>
          <w:sz w:val="20"/>
          <w:szCs w:val="20"/>
          <w:lang w:val="en-US"/>
        </w:rPr>
        <w:t>:</w:t>
      </w:r>
      <w:r w:rsidRPr="00A3483E">
        <w:rPr>
          <w:rFonts w:ascii="Consolas" w:eastAsia="Times New Roman" w:hAnsi="Consolas" w:cs="Courier New"/>
          <w:color w:val="DFDFBF"/>
          <w:sz w:val="20"/>
          <w:szCs w:val="20"/>
          <w:lang w:val="en-US"/>
        </w:rPr>
        <w:t> </w:t>
      </w:r>
      <w:r w:rsidRPr="00A3483E">
        <w:rPr>
          <w:rFonts w:ascii="Consolas" w:eastAsia="Times New Roman" w:hAnsi="Consolas" w:cs="Courier New"/>
          <w:color w:val="6E96BE"/>
          <w:sz w:val="20"/>
          <w:szCs w:val="20"/>
          <w:lang w:val="en-US"/>
        </w:rPr>
        <w:t>21</w:t>
      </w:r>
      <w:r w:rsidRPr="00A3483E">
        <w:rPr>
          <w:rFonts w:ascii="Consolas" w:eastAsia="Times New Roman" w:hAnsi="Consolas" w:cs="Courier New"/>
          <w:color w:val="B4B4B4"/>
          <w:sz w:val="20"/>
          <w:szCs w:val="20"/>
          <w:lang w:val="en-US"/>
        </w:rPr>
        <w:t>,</w:t>
      </w:r>
    </w:p>
    <w:p w14:paraId="36141EED" w14:textId="77777777" w:rsidR="00DC1FDE" w:rsidRPr="00A3483E"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A3483E">
        <w:rPr>
          <w:rFonts w:ascii="Consolas" w:eastAsia="Times New Roman" w:hAnsi="Consolas" w:cs="Courier New"/>
          <w:color w:val="DFDFBF"/>
          <w:sz w:val="20"/>
          <w:szCs w:val="20"/>
          <w:lang w:val="en-US"/>
        </w:rPr>
        <w:t>  </w:t>
      </w:r>
      <w:r w:rsidRPr="00A3483E">
        <w:rPr>
          <w:rFonts w:ascii="Consolas" w:eastAsia="Times New Roman" w:hAnsi="Consolas" w:cs="Courier New"/>
          <w:color w:val="8ACCCF"/>
          <w:sz w:val="20"/>
          <w:szCs w:val="20"/>
          <w:lang w:val="en-US"/>
        </w:rPr>
        <w:t>"</w:t>
      </w:r>
      <w:proofErr w:type="gramStart"/>
      <w:r w:rsidRPr="00A3483E">
        <w:rPr>
          <w:rFonts w:ascii="Consolas" w:eastAsia="Times New Roman" w:hAnsi="Consolas" w:cs="Courier New"/>
          <w:color w:val="8ACCCF"/>
          <w:sz w:val="20"/>
          <w:szCs w:val="20"/>
          <w:lang w:val="en-US"/>
        </w:rPr>
        <w:t>quantity</w:t>
      </w:r>
      <w:proofErr w:type="gramEnd"/>
      <w:r w:rsidRPr="00A3483E">
        <w:rPr>
          <w:rFonts w:ascii="Consolas" w:eastAsia="Times New Roman" w:hAnsi="Consolas" w:cs="Courier New"/>
          <w:color w:val="8ACCCF"/>
          <w:sz w:val="20"/>
          <w:szCs w:val="20"/>
          <w:lang w:val="en-US"/>
        </w:rPr>
        <w:t>"</w:t>
      </w:r>
      <w:r w:rsidRPr="00A3483E">
        <w:rPr>
          <w:rFonts w:ascii="Consolas" w:eastAsia="Times New Roman" w:hAnsi="Consolas" w:cs="Courier New"/>
          <w:color w:val="B4B4B4"/>
          <w:sz w:val="20"/>
          <w:szCs w:val="20"/>
          <w:lang w:val="en-US"/>
        </w:rPr>
        <w:t>:</w:t>
      </w:r>
      <w:r w:rsidRPr="00A3483E">
        <w:rPr>
          <w:rFonts w:ascii="Consolas" w:eastAsia="Times New Roman" w:hAnsi="Consolas" w:cs="Courier New"/>
          <w:color w:val="DFDFBF"/>
          <w:sz w:val="20"/>
          <w:szCs w:val="20"/>
          <w:lang w:val="en-US"/>
        </w:rPr>
        <w:t> </w:t>
      </w:r>
      <w:r w:rsidRPr="00A3483E">
        <w:rPr>
          <w:rFonts w:ascii="Consolas" w:eastAsia="Times New Roman" w:hAnsi="Consolas" w:cs="Courier New"/>
          <w:color w:val="6E96BE"/>
          <w:sz w:val="20"/>
          <w:szCs w:val="20"/>
          <w:lang w:val="en-US"/>
        </w:rPr>
        <w:t>1.234</w:t>
      </w:r>
    </w:p>
    <w:p w14:paraId="3CF3296A" w14:textId="77777777" w:rsidR="00DC1FDE" w:rsidRPr="00A3483E"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A3483E">
        <w:rPr>
          <w:rFonts w:ascii="Consolas" w:eastAsia="Times New Roman" w:hAnsi="Consolas" w:cs="Courier New"/>
          <w:color w:val="B4B4B4"/>
          <w:sz w:val="20"/>
          <w:szCs w:val="20"/>
          <w:lang w:val="en-US"/>
        </w:rPr>
        <w:t>}</w:t>
      </w:r>
    </w:p>
    <w:p w14:paraId="57888DA4" w14:textId="77777777" w:rsidR="00DC1FDE" w:rsidRPr="00B93ABB" w:rsidRDefault="00DC1FDE" w:rsidP="00DC1FDE">
      <w:pPr>
        <w:rPr>
          <w:lang w:val="en-US"/>
        </w:rPr>
      </w:pPr>
    </w:p>
    <w:p w14:paraId="2CAEA705" w14:textId="77777777" w:rsidR="00DC1FDE" w:rsidRPr="00787276"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787276">
        <w:rPr>
          <w:rFonts w:ascii="Consolas" w:eastAsia="Times New Roman" w:hAnsi="Consolas" w:cs="Courier New"/>
          <w:color w:val="B4B4B4"/>
          <w:sz w:val="20"/>
          <w:szCs w:val="20"/>
          <w:lang w:val="en-US"/>
        </w:rPr>
        <w:t>{</w:t>
      </w:r>
    </w:p>
    <w:p w14:paraId="434A2782" w14:textId="77777777" w:rsidR="00DC1FDE" w:rsidRPr="00787276"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787276">
        <w:rPr>
          <w:rFonts w:ascii="Consolas" w:eastAsia="Times New Roman" w:hAnsi="Consolas" w:cs="Courier New"/>
          <w:color w:val="DFDFBF"/>
          <w:sz w:val="20"/>
          <w:szCs w:val="20"/>
          <w:lang w:val="en-US"/>
        </w:rPr>
        <w:t>  </w:t>
      </w:r>
      <w:r w:rsidRPr="00787276">
        <w:rPr>
          <w:rFonts w:ascii="Consolas" w:eastAsia="Times New Roman" w:hAnsi="Consolas" w:cs="Courier New"/>
          <w:color w:val="8ACCCF"/>
          <w:sz w:val="20"/>
          <w:szCs w:val="20"/>
          <w:lang w:val="en-US"/>
        </w:rPr>
        <w:t>"</w:t>
      </w:r>
      <w:proofErr w:type="gramStart"/>
      <w:r w:rsidRPr="00787276">
        <w:rPr>
          <w:rFonts w:ascii="Consolas" w:eastAsia="Times New Roman" w:hAnsi="Consolas" w:cs="Courier New"/>
          <w:color w:val="8ACCCF"/>
          <w:sz w:val="20"/>
          <w:szCs w:val="20"/>
          <w:lang w:val="en-US"/>
        </w:rPr>
        <w:t>plannedStatus</w:t>
      </w:r>
      <w:proofErr w:type="gramEnd"/>
      <w:r w:rsidRPr="00787276">
        <w:rPr>
          <w:rFonts w:ascii="Consolas" w:eastAsia="Times New Roman" w:hAnsi="Consolas" w:cs="Courier New"/>
          <w:color w:val="8ACCCF"/>
          <w:sz w:val="20"/>
          <w:szCs w:val="20"/>
          <w:lang w:val="en-US"/>
        </w:rPr>
        <w:t>"</w:t>
      </w:r>
      <w:r w:rsidRPr="00787276">
        <w:rPr>
          <w:rFonts w:ascii="Consolas" w:eastAsia="Times New Roman" w:hAnsi="Consolas" w:cs="Courier New"/>
          <w:color w:val="B4B4B4"/>
          <w:sz w:val="20"/>
          <w:szCs w:val="20"/>
          <w:lang w:val="en-US"/>
        </w:rPr>
        <w:t>:</w:t>
      </w:r>
      <w:r w:rsidRPr="00787276">
        <w:rPr>
          <w:rFonts w:ascii="Consolas" w:eastAsia="Times New Roman" w:hAnsi="Consolas" w:cs="Courier New"/>
          <w:color w:val="DFDFBF"/>
          <w:sz w:val="20"/>
          <w:szCs w:val="20"/>
          <w:lang w:val="en-US"/>
        </w:rPr>
        <w:t> </w:t>
      </w:r>
      <w:r w:rsidRPr="00787276">
        <w:rPr>
          <w:rFonts w:ascii="Consolas" w:eastAsia="Times New Roman" w:hAnsi="Consolas" w:cs="Courier New"/>
          <w:color w:val="6E96BE"/>
          <w:sz w:val="20"/>
          <w:szCs w:val="20"/>
          <w:lang w:val="en-US"/>
        </w:rPr>
        <w:t>4</w:t>
      </w:r>
      <w:r w:rsidRPr="00787276">
        <w:rPr>
          <w:rFonts w:ascii="Consolas" w:eastAsia="Times New Roman" w:hAnsi="Consolas" w:cs="Courier New"/>
          <w:color w:val="B4B4B4"/>
          <w:sz w:val="20"/>
          <w:szCs w:val="20"/>
          <w:lang w:val="en-US"/>
        </w:rPr>
        <w:t>,</w:t>
      </w:r>
    </w:p>
    <w:p w14:paraId="0EDA8504" w14:textId="77777777" w:rsidR="00DC1FDE" w:rsidRPr="00787276"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787276">
        <w:rPr>
          <w:rFonts w:ascii="Consolas" w:eastAsia="Times New Roman" w:hAnsi="Consolas" w:cs="Courier New"/>
          <w:color w:val="DFDFBF"/>
          <w:sz w:val="20"/>
          <w:szCs w:val="20"/>
          <w:lang w:val="en-US"/>
        </w:rPr>
        <w:t>  </w:t>
      </w:r>
      <w:r w:rsidRPr="00787276">
        <w:rPr>
          <w:rFonts w:ascii="Consolas" w:eastAsia="Times New Roman" w:hAnsi="Consolas" w:cs="Courier New"/>
          <w:color w:val="8ACCCF"/>
          <w:sz w:val="20"/>
          <w:szCs w:val="20"/>
          <w:lang w:val="en-US"/>
        </w:rPr>
        <w:t>"</w:t>
      </w:r>
      <w:proofErr w:type="gramStart"/>
      <w:r w:rsidRPr="00787276">
        <w:rPr>
          <w:rFonts w:ascii="Consolas" w:eastAsia="Times New Roman" w:hAnsi="Consolas" w:cs="Courier New"/>
          <w:color w:val="8ACCCF"/>
          <w:sz w:val="20"/>
          <w:szCs w:val="20"/>
          <w:lang w:val="en-US"/>
        </w:rPr>
        <w:t>itemCode</w:t>
      </w:r>
      <w:proofErr w:type="gramEnd"/>
      <w:r w:rsidRPr="00787276">
        <w:rPr>
          <w:rFonts w:ascii="Consolas" w:eastAsia="Times New Roman" w:hAnsi="Consolas" w:cs="Courier New"/>
          <w:color w:val="8ACCCF"/>
          <w:sz w:val="20"/>
          <w:szCs w:val="20"/>
          <w:lang w:val="en-US"/>
        </w:rPr>
        <w:t>"</w:t>
      </w:r>
      <w:r w:rsidRPr="00787276">
        <w:rPr>
          <w:rFonts w:ascii="Consolas" w:eastAsia="Times New Roman" w:hAnsi="Consolas" w:cs="Courier New"/>
          <w:color w:val="B4B4B4"/>
          <w:sz w:val="20"/>
          <w:szCs w:val="20"/>
          <w:lang w:val="en-US"/>
        </w:rPr>
        <w:t>:</w:t>
      </w:r>
      <w:r w:rsidRPr="00787276">
        <w:rPr>
          <w:rFonts w:ascii="Consolas" w:eastAsia="Times New Roman" w:hAnsi="Consolas" w:cs="Courier New"/>
          <w:color w:val="DFDFBF"/>
          <w:sz w:val="20"/>
          <w:szCs w:val="20"/>
          <w:lang w:val="en-US"/>
        </w:rPr>
        <w:t> </w:t>
      </w:r>
      <w:r w:rsidRPr="00787276">
        <w:rPr>
          <w:rFonts w:ascii="Consolas" w:eastAsia="Times New Roman" w:hAnsi="Consolas" w:cs="Courier New"/>
          <w:color w:val="D69D85"/>
          <w:sz w:val="20"/>
          <w:szCs w:val="20"/>
          <w:lang w:val="en-US"/>
        </w:rPr>
        <w:t>"00000046210654eK7fYtcAAModGVz"</w:t>
      </w:r>
      <w:r w:rsidRPr="00787276">
        <w:rPr>
          <w:rFonts w:ascii="Consolas" w:eastAsia="Times New Roman" w:hAnsi="Consolas" w:cs="Courier New"/>
          <w:color w:val="B4B4B4"/>
          <w:sz w:val="20"/>
          <w:szCs w:val="20"/>
          <w:lang w:val="en-US"/>
        </w:rPr>
        <w:t>,</w:t>
      </w:r>
    </w:p>
    <w:p w14:paraId="702D954F" w14:textId="77777777" w:rsidR="00DC1FDE"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B4B4B4"/>
          <w:sz w:val="20"/>
          <w:szCs w:val="20"/>
          <w:lang w:val="en-US"/>
        </w:rPr>
      </w:pPr>
      <w:r w:rsidRPr="00787276">
        <w:rPr>
          <w:rFonts w:ascii="Consolas" w:eastAsia="Times New Roman" w:hAnsi="Consolas" w:cs="Courier New"/>
          <w:color w:val="DFDFBF"/>
          <w:sz w:val="20"/>
          <w:szCs w:val="20"/>
          <w:lang w:val="en-US"/>
        </w:rPr>
        <w:t>  </w:t>
      </w:r>
      <w:r w:rsidRPr="00787276">
        <w:rPr>
          <w:rFonts w:ascii="Consolas" w:eastAsia="Times New Roman" w:hAnsi="Consolas" w:cs="Courier New"/>
          <w:color w:val="8ACCCF"/>
          <w:sz w:val="20"/>
          <w:szCs w:val="20"/>
          <w:lang w:val="en-US"/>
        </w:rPr>
        <w:t>"</w:t>
      </w:r>
      <w:proofErr w:type="gramStart"/>
      <w:r w:rsidRPr="00787276">
        <w:rPr>
          <w:rFonts w:ascii="Consolas" w:eastAsia="Times New Roman" w:hAnsi="Consolas" w:cs="Courier New"/>
          <w:color w:val="8ACCCF"/>
          <w:sz w:val="20"/>
          <w:szCs w:val="20"/>
          <w:lang w:val="en-US"/>
        </w:rPr>
        <w:t>quantityMeasurementUnit</w:t>
      </w:r>
      <w:proofErr w:type="gramEnd"/>
      <w:r w:rsidRPr="00787276">
        <w:rPr>
          <w:rFonts w:ascii="Consolas" w:eastAsia="Times New Roman" w:hAnsi="Consolas" w:cs="Courier New"/>
          <w:color w:val="8ACCCF"/>
          <w:sz w:val="20"/>
          <w:szCs w:val="20"/>
          <w:lang w:val="en-US"/>
        </w:rPr>
        <w:t>"</w:t>
      </w:r>
      <w:r w:rsidRPr="00787276">
        <w:rPr>
          <w:rFonts w:ascii="Consolas" w:eastAsia="Times New Roman" w:hAnsi="Consolas" w:cs="Courier New"/>
          <w:color w:val="B4B4B4"/>
          <w:sz w:val="20"/>
          <w:szCs w:val="20"/>
          <w:lang w:val="en-US"/>
        </w:rPr>
        <w:t>:</w:t>
      </w:r>
      <w:r w:rsidRPr="00787276">
        <w:rPr>
          <w:rFonts w:ascii="Consolas" w:eastAsia="Times New Roman" w:hAnsi="Consolas" w:cs="Courier New"/>
          <w:color w:val="DFDFBF"/>
          <w:sz w:val="20"/>
          <w:szCs w:val="20"/>
          <w:lang w:val="en-US"/>
        </w:rPr>
        <w:t> </w:t>
      </w:r>
      <w:r w:rsidRPr="00787276">
        <w:rPr>
          <w:rFonts w:ascii="Consolas" w:eastAsia="Times New Roman" w:hAnsi="Consolas" w:cs="Courier New"/>
          <w:color w:val="6E96BE"/>
          <w:sz w:val="20"/>
          <w:szCs w:val="20"/>
          <w:lang w:val="en-US"/>
        </w:rPr>
        <w:t>0</w:t>
      </w:r>
      <w:r w:rsidRPr="00787276">
        <w:rPr>
          <w:rFonts w:ascii="Consolas" w:eastAsia="Times New Roman" w:hAnsi="Consolas" w:cs="Courier New"/>
          <w:color w:val="B4B4B4"/>
          <w:sz w:val="20"/>
          <w:szCs w:val="20"/>
          <w:lang w:val="en-US"/>
        </w:rPr>
        <w:t>,</w:t>
      </w:r>
    </w:p>
    <w:p w14:paraId="1FC5F402" w14:textId="77777777" w:rsidR="00DC1FDE" w:rsidRPr="00A3483E"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787276">
        <w:rPr>
          <w:rFonts w:ascii="Consolas" w:eastAsia="Times New Roman" w:hAnsi="Consolas" w:cs="Courier New"/>
          <w:color w:val="DFDFBF"/>
          <w:sz w:val="20"/>
          <w:szCs w:val="20"/>
          <w:lang w:val="en-US"/>
        </w:rPr>
        <w:t>  </w:t>
      </w:r>
      <w:r w:rsidRPr="00A3483E">
        <w:rPr>
          <w:rFonts w:ascii="Consolas" w:eastAsia="Times New Roman" w:hAnsi="Consolas" w:cs="Courier New"/>
          <w:color w:val="8ACCCF"/>
          <w:sz w:val="20"/>
          <w:szCs w:val="20"/>
          <w:lang w:val="en-US"/>
        </w:rPr>
        <w:t>"</w:t>
      </w:r>
      <w:proofErr w:type="gramStart"/>
      <w:r w:rsidRPr="00A3483E">
        <w:rPr>
          <w:rFonts w:ascii="Consolas" w:eastAsia="Times New Roman" w:hAnsi="Consolas" w:cs="Courier New"/>
          <w:color w:val="8ACCCF"/>
          <w:sz w:val="20"/>
          <w:szCs w:val="20"/>
          <w:lang w:val="en-US"/>
        </w:rPr>
        <w:t>quantity</w:t>
      </w:r>
      <w:proofErr w:type="gramEnd"/>
      <w:r w:rsidRPr="00A3483E">
        <w:rPr>
          <w:rFonts w:ascii="Consolas" w:eastAsia="Times New Roman" w:hAnsi="Consolas" w:cs="Courier New"/>
          <w:color w:val="8ACCCF"/>
          <w:sz w:val="20"/>
          <w:szCs w:val="20"/>
          <w:lang w:val="en-US"/>
        </w:rPr>
        <w:t>"</w:t>
      </w:r>
      <w:r w:rsidRPr="00A3483E">
        <w:rPr>
          <w:rFonts w:ascii="Consolas" w:eastAsia="Times New Roman" w:hAnsi="Consolas" w:cs="Courier New"/>
          <w:color w:val="B4B4B4"/>
          <w:sz w:val="20"/>
          <w:szCs w:val="20"/>
          <w:lang w:val="en-US"/>
        </w:rPr>
        <w:t>:</w:t>
      </w:r>
      <w:r w:rsidRPr="00A3483E">
        <w:rPr>
          <w:rFonts w:ascii="Consolas" w:eastAsia="Times New Roman" w:hAnsi="Consolas" w:cs="Courier New"/>
          <w:color w:val="DFDFBF"/>
          <w:sz w:val="20"/>
          <w:szCs w:val="20"/>
          <w:lang w:val="en-US"/>
        </w:rPr>
        <w:t> </w:t>
      </w:r>
      <w:r w:rsidRPr="00A3483E">
        <w:rPr>
          <w:rFonts w:ascii="Consolas" w:eastAsia="Times New Roman" w:hAnsi="Consolas" w:cs="Courier New"/>
          <w:color w:val="6E96BE"/>
          <w:sz w:val="20"/>
          <w:szCs w:val="20"/>
          <w:lang w:val="en-US"/>
        </w:rPr>
        <w:t>1</w:t>
      </w:r>
      <w:r>
        <w:rPr>
          <w:rFonts w:ascii="Consolas" w:eastAsia="Times New Roman" w:hAnsi="Consolas" w:cs="Courier New"/>
          <w:color w:val="6E96BE"/>
          <w:sz w:val="20"/>
          <w:szCs w:val="20"/>
          <w:lang w:val="en-US"/>
        </w:rPr>
        <w:t>,</w:t>
      </w:r>
    </w:p>
    <w:p w14:paraId="082EB165" w14:textId="77777777" w:rsidR="00DC1FDE" w:rsidRPr="00787276"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787276">
        <w:rPr>
          <w:rFonts w:ascii="Consolas" w:eastAsia="Times New Roman" w:hAnsi="Consolas" w:cs="Courier New"/>
          <w:color w:val="DFDFBF"/>
          <w:sz w:val="20"/>
          <w:szCs w:val="20"/>
          <w:lang w:val="en-US"/>
        </w:rPr>
        <w:t>  </w:t>
      </w:r>
      <w:r w:rsidRPr="00787276">
        <w:rPr>
          <w:rFonts w:ascii="Consolas" w:eastAsia="Times New Roman" w:hAnsi="Consolas" w:cs="Courier New"/>
          <w:color w:val="8ACCCF"/>
          <w:sz w:val="20"/>
          <w:szCs w:val="20"/>
          <w:lang w:val="en-US"/>
        </w:rPr>
        <w:t>"</w:t>
      </w:r>
      <w:proofErr w:type="gramStart"/>
      <w:r w:rsidRPr="00787276">
        <w:rPr>
          <w:rFonts w:ascii="Consolas" w:eastAsia="Times New Roman" w:hAnsi="Consolas" w:cs="Courier New"/>
          <w:color w:val="8ACCCF"/>
          <w:sz w:val="20"/>
          <w:szCs w:val="20"/>
          <w:lang w:val="en-US"/>
        </w:rPr>
        <w:t>fractionalQuantity</w:t>
      </w:r>
      <w:proofErr w:type="gramEnd"/>
      <w:r w:rsidRPr="00787276">
        <w:rPr>
          <w:rFonts w:ascii="Consolas" w:eastAsia="Times New Roman" w:hAnsi="Consolas" w:cs="Courier New"/>
          <w:color w:val="8ACCCF"/>
          <w:sz w:val="20"/>
          <w:szCs w:val="20"/>
          <w:lang w:val="en-US"/>
        </w:rPr>
        <w:t>"</w:t>
      </w:r>
      <w:r w:rsidRPr="00787276">
        <w:rPr>
          <w:rFonts w:ascii="Consolas" w:eastAsia="Times New Roman" w:hAnsi="Consolas" w:cs="Courier New"/>
          <w:color w:val="B4B4B4"/>
          <w:sz w:val="20"/>
          <w:szCs w:val="20"/>
          <w:lang w:val="en-US"/>
        </w:rPr>
        <w:t>:</w:t>
      </w:r>
      <w:r w:rsidRPr="00787276">
        <w:rPr>
          <w:rFonts w:ascii="Consolas" w:eastAsia="Times New Roman" w:hAnsi="Consolas" w:cs="Courier New"/>
          <w:color w:val="DFDFBF"/>
          <w:sz w:val="20"/>
          <w:szCs w:val="20"/>
          <w:lang w:val="en-US"/>
        </w:rPr>
        <w:t> </w:t>
      </w:r>
      <w:r w:rsidRPr="00787276">
        <w:rPr>
          <w:rFonts w:ascii="Consolas" w:eastAsia="Times New Roman" w:hAnsi="Consolas" w:cs="Courier New"/>
          <w:color w:val="B4B4B4"/>
          <w:sz w:val="20"/>
          <w:szCs w:val="20"/>
          <w:lang w:val="en-US"/>
        </w:rPr>
        <w:t>{</w:t>
      </w:r>
    </w:p>
    <w:p w14:paraId="025819CE" w14:textId="77777777" w:rsidR="00DC1FDE" w:rsidRPr="00787276"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787276">
        <w:rPr>
          <w:rFonts w:ascii="Consolas" w:eastAsia="Times New Roman" w:hAnsi="Consolas" w:cs="Courier New"/>
          <w:color w:val="DFDFBF"/>
          <w:sz w:val="20"/>
          <w:szCs w:val="20"/>
          <w:lang w:val="en-US"/>
        </w:rPr>
        <w:t>    </w:t>
      </w:r>
      <w:r w:rsidRPr="00787276">
        <w:rPr>
          <w:rFonts w:ascii="Consolas" w:eastAsia="Times New Roman" w:hAnsi="Consolas" w:cs="Courier New"/>
          <w:color w:val="8ACCCF"/>
          <w:sz w:val="20"/>
          <w:szCs w:val="20"/>
          <w:lang w:val="en-US"/>
        </w:rPr>
        <w:t>"</w:t>
      </w:r>
      <w:proofErr w:type="gramStart"/>
      <w:r w:rsidRPr="00787276">
        <w:rPr>
          <w:rFonts w:ascii="Consolas" w:eastAsia="Times New Roman" w:hAnsi="Consolas" w:cs="Courier New"/>
          <w:color w:val="8ACCCF"/>
          <w:sz w:val="20"/>
          <w:szCs w:val="20"/>
          <w:lang w:val="en-US"/>
        </w:rPr>
        <w:t>numerator</w:t>
      </w:r>
      <w:proofErr w:type="gramEnd"/>
      <w:r w:rsidRPr="00787276">
        <w:rPr>
          <w:rFonts w:ascii="Consolas" w:eastAsia="Times New Roman" w:hAnsi="Consolas" w:cs="Courier New"/>
          <w:color w:val="8ACCCF"/>
          <w:sz w:val="20"/>
          <w:szCs w:val="20"/>
          <w:lang w:val="en-US"/>
        </w:rPr>
        <w:t>"</w:t>
      </w:r>
      <w:r w:rsidRPr="00787276">
        <w:rPr>
          <w:rFonts w:ascii="Consolas" w:eastAsia="Times New Roman" w:hAnsi="Consolas" w:cs="Courier New"/>
          <w:color w:val="B4B4B4"/>
          <w:sz w:val="20"/>
          <w:szCs w:val="20"/>
          <w:lang w:val="en-US"/>
        </w:rPr>
        <w:t>:</w:t>
      </w:r>
      <w:r w:rsidRPr="00787276">
        <w:rPr>
          <w:rFonts w:ascii="Consolas" w:eastAsia="Times New Roman" w:hAnsi="Consolas" w:cs="Courier New"/>
          <w:color w:val="DFDFBF"/>
          <w:sz w:val="20"/>
          <w:szCs w:val="20"/>
          <w:lang w:val="en-US"/>
        </w:rPr>
        <w:t> </w:t>
      </w:r>
      <w:r w:rsidRPr="00787276">
        <w:rPr>
          <w:rFonts w:ascii="Consolas" w:eastAsia="Times New Roman" w:hAnsi="Consolas" w:cs="Courier New"/>
          <w:color w:val="6E96BE"/>
          <w:sz w:val="20"/>
          <w:szCs w:val="20"/>
          <w:lang w:val="en-US"/>
        </w:rPr>
        <w:t>1</w:t>
      </w:r>
      <w:r w:rsidRPr="00787276">
        <w:rPr>
          <w:rFonts w:ascii="Consolas" w:eastAsia="Times New Roman" w:hAnsi="Consolas" w:cs="Courier New"/>
          <w:color w:val="B4B4B4"/>
          <w:sz w:val="20"/>
          <w:szCs w:val="20"/>
          <w:lang w:val="en-US"/>
        </w:rPr>
        <w:t>,</w:t>
      </w:r>
    </w:p>
    <w:p w14:paraId="08E2AA76" w14:textId="77777777" w:rsidR="00DC1FDE" w:rsidRPr="00787276"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787276">
        <w:rPr>
          <w:rFonts w:ascii="Consolas" w:eastAsia="Times New Roman" w:hAnsi="Consolas" w:cs="Courier New"/>
          <w:color w:val="DFDFBF"/>
          <w:sz w:val="20"/>
          <w:szCs w:val="20"/>
          <w:lang w:val="en-US"/>
        </w:rPr>
        <w:t>    </w:t>
      </w:r>
      <w:r w:rsidRPr="00787276">
        <w:rPr>
          <w:rFonts w:ascii="Consolas" w:eastAsia="Times New Roman" w:hAnsi="Consolas" w:cs="Courier New"/>
          <w:color w:val="8ACCCF"/>
          <w:sz w:val="20"/>
          <w:szCs w:val="20"/>
          <w:lang w:val="en-US"/>
        </w:rPr>
        <w:t>"</w:t>
      </w:r>
      <w:proofErr w:type="gramStart"/>
      <w:r w:rsidRPr="00787276">
        <w:rPr>
          <w:rFonts w:ascii="Consolas" w:eastAsia="Times New Roman" w:hAnsi="Consolas" w:cs="Courier New"/>
          <w:color w:val="8ACCCF"/>
          <w:sz w:val="20"/>
          <w:szCs w:val="20"/>
          <w:lang w:val="en-US"/>
        </w:rPr>
        <w:t>denominator</w:t>
      </w:r>
      <w:proofErr w:type="gramEnd"/>
      <w:r w:rsidRPr="00787276">
        <w:rPr>
          <w:rFonts w:ascii="Consolas" w:eastAsia="Times New Roman" w:hAnsi="Consolas" w:cs="Courier New"/>
          <w:color w:val="8ACCCF"/>
          <w:sz w:val="20"/>
          <w:szCs w:val="20"/>
          <w:lang w:val="en-US"/>
        </w:rPr>
        <w:t>"</w:t>
      </w:r>
      <w:r w:rsidRPr="00787276">
        <w:rPr>
          <w:rFonts w:ascii="Consolas" w:eastAsia="Times New Roman" w:hAnsi="Consolas" w:cs="Courier New"/>
          <w:color w:val="B4B4B4"/>
          <w:sz w:val="20"/>
          <w:szCs w:val="20"/>
          <w:lang w:val="en-US"/>
        </w:rPr>
        <w:t>:</w:t>
      </w:r>
      <w:r w:rsidRPr="00787276">
        <w:rPr>
          <w:rFonts w:ascii="Consolas" w:eastAsia="Times New Roman" w:hAnsi="Consolas" w:cs="Courier New"/>
          <w:color w:val="DFDFBF"/>
          <w:sz w:val="20"/>
          <w:szCs w:val="20"/>
          <w:lang w:val="en-US"/>
        </w:rPr>
        <w:t> </w:t>
      </w:r>
      <w:r w:rsidRPr="00787276">
        <w:rPr>
          <w:rFonts w:ascii="Consolas" w:eastAsia="Times New Roman" w:hAnsi="Consolas" w:cs="Courier New"/>
          <w:color w:val="6E96BE"/>
          <w:sz w:val="20"/>
          <w:szCs w:val="20"/>
          <w:lang w:val="en-US"/>
        </w:rPr>
        <w:t>2</w:t>
      </w:r>
    </w:p>
    <w:p w14:paraId="7AB2344D" w14:textId="77777777" w:rsidR="00DC1FDE" w:rsidRPr="00787276"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787276">
        <w:rPr>
          <w:rFonts w:ascii="Consolas" w:eastAsia="Times New Roman" w:hAnsi="Consolas" w:cs="Courier New"/>
          <w:color w:val="DFDFBF"/>
          <w:sz w:val="20"/>
          <w:szCs w:val="20"/>
          <w:lang w:val="en-US"/>
        </w:rPr>
        <w:t>  </w:t>
      </w:r>
      <w:r w:rsidRPr="00787276">
        <w:rPr>
          <w:rFonts w:ascii="Consolas" w:eastAsia="Times New Roman" w:hAnsi="Consolas" w:cs="Courier New"/>
          <w:color w:val="B4B4B4"/>
          <w:sz w:val="20"/>
          <w:szCs w:val="20"/>
          <w:lang w:val="en-US"/>
        </w:rPr>
        <w:t>}</w:t>
      </w:r>
    </w:p>
    <w:p w14:paraId="399A0DC0" w14:textId="218D7117" w:rsidR="00546AF9" w:rsidRPr="00567318" w:rsidRDefault="00DC1FDE" w:rsidP="00DC1FDE">
      <w:pPr>
        <w:spacing w:after="160" w:line="259" w:lineRule="auto"/>
        <w:rPr>
          <w:rFonts w:eastAsiaTheme="minorHAnsi" w:cstheme="minorHAnsi"/>
          <w:color w:val="000000"/>
          <w:sz w:val="22"/>
          <w:szCs w:val="19"/>
          <w:lang w:val="en-US" w:eastAsia="en-US"/>
        </w:rPr>
      </w:pPr>
      <w:r w:rsidRPr="00787276">
        <w:rPr>
          <w:rFonts w:ascii="Consolas" w:eastAsia="Times New Roman" w:hAnsi="Consolas" w:cs="Courier New"/>
          <w:color w:val="B4B4B4"/>
          <w:sz w:val="20"/>
          <w:szCs w:val="20"/>
          <w:lang w:val="en-US"/>
        </w:rPr>
        <w:t>}</w:t>
      </w:r>
    </w:p>
    <w:p w14:paraId="660E4DA6" w14:textId="449198E8" w:rsidR="00546AF9" w:rsidRPr="00567318" w:rsidRDefault="00DE6BDD" w:rsidP="00DE6BDD">
      <w:pPr>
        <w:pStyle w:val="3"/>
        <w:rPr>
          <w:rFonts w:eastAsiaTheme="minorHAnsi"/>
          <w:lang w:val="en-US" w:eastAsia="en-US"/>
        </w:rPr>
      </w:pPr>
      <w:bookmarkStart w:id="504" w:name="_2.9.2_Response_body"/>
      <w:bookmarkEnd w:id="504"/>
      <w:r w:rsidRPr="00567318">
        <w:rPr>
          <w:rFonts w:eastAsiaTheme="minorHAnsi"/>
          <w:lang w:val="en-US" w:eastAsia="en-US"/>
        </w:rPr>
        <w:t>2.9.2 Response body with request processing errors</w:t>
      </w:r>
    </w:p>
    <w:p w14:paraId="20A3D2E7" w14:textId="77777777" w:rsidR="00DE6BDD" w:rsidRPr="00567318" w:rsidRDefault="00DE6BDD" w:rsidP="00DE6BDD">
      <w:pPr>
        <w:rPr>
          <w:sz w:val="22"/>
          <w:lang w:val="en-US" w:eastAsia="en-US"/>
        </w:rPr>
      </w:pPr>
    </w:p>
    <w:tbl>
      <w:tblPr>
        <w:tblStyle w:val="a5"/>
        <w:tblW w:w="0" w:type="auto"/>
        <w:tblLook w:val="04A0" w:firstRow="1" w:lastRow="0" w:firstColumn="1" w:lastColumn="0" w:noHBand="0" w:noVBand="1"/>
      </w:tblPr>
      <w:tblGrid>
        <w:gridCol w:w="3587"/>
        <w:gridCol w:w="3588"/>
        <w:gridCol w:w="3588"/>
      </w:tblGrid>
      <w:tr w:rsidR="00DE6BDD" w:rsidRPr="00567318" w14:paraId="79DDA2C0" w14:textId="77777777" w:rsidTr="00F04423">
        <w:tc>
          <w:tcPr>
            <w:tcW w:w="3587" w:type="dxa"/>
          </w:tcPr>
          <w:p w14:paraId="01524342" w14:textId="77777777" w:rsidR="00DE6BDD" w:rsidRPr="00567318" w:rsidRDefault="00DE6BDD" w:rsidP="00F04423">
            <w:pPr>
              <w:spacing w:after="160" w:line="259" w:lineRule="auto"/>
              <w:rPr>
                <w:rFonts w:eastAsiaTheme="minorHAnsi" w:cstheme="minorHAnsi"/>
                <w:color w:val="000000"/>
                <w:sz w:val="18"/>
                <w:szCs w:val="19"/>
                <w:lang w:val="en-US" w:eastAsia="en-US"/>
              </w:rPr>
            </w:pPr>
            <w:r w:rsidRPr="00567318">
              <w:rPr>
                <w:rFonts w:eastAsiaTheme="minorHAnsi" w:cstheme="minorHAnsi"/>
                <w:color w:val="000000"/>
                <w:sz w:val="22"/>
                <w:szCs w:val="19"/>
                <w:lang w:val="en-US" w:eastAsia="en-US"/>
              </w:rPr>
              <w:t>errors</w:t>
            </w:r>
          </w:p>
        </w:tc>
        <w:tc>
          <w:tcPr>
            <w:tcW w:w="3588" w:type="dxa"/>
          </w:tcPr>
          <w:p w14:paraId="4BEAFC9D" w14:textId="77777777" w:rsidR="00DE6BDD" w:rsidRPr="00567318" w:rsidRDefault="00DE6BDD" w:rsidP="00F04423">
            <w:pPr>
              <w:spacing w:after="160" w:line="259" w:lineRule="auto"/>
              <w:rPr>
                <w:rFonts w:eastAsiaTheme="minorHAnsi" w:cstheme="minorHAnsi"/>
                <w:color w:val="000000"/>
                <w:sz w:val="22"/>
                <w:szCs w:val="19"/>
                <w:lang w:val="en-US" w:eastAsia="en-US"/>
              </w:rPr>
            </w:pPr>
            <w:r w:rsidRPr="00567318">
              <w:rPr>
                <w:rFonts w:eastAsiaTheme="minorHAnsi" w:cstheme="minorHAnsi"/>
                <w:color w:val="000000"/>
                <w:sz w:val="22"/>
                <w:szCs w:val="19"/>
                <w:lang w:val="en-US" w:eastAsia="en-US"/>
              </w:rPr>
              <w:t>Array of request processing errors</w:t>
            </w:r>
          </w:p>
        </w:tc>
        <w:tc>
          <w:tcPr>
            <w:tcW w:w="3588" w:type="dxa"/>
          </w:tcPr>
          <w:p w14:paraId="10E9F160" w14:textId="77777777" w:rsidR="00DE6BDD" w:rsidRPr="00567318" w:rsidRDefault="00DE6BDD" w:rsidP="00F04423">
            <w:pPr>
              <w:spacing w:after="160" w:line="259" w:lineRule="auto"/>
              <w:rPr>
                <w:rFonts w:eastAsiaTheme="minorHAnsi" w:cstheme="minorHAnsi"/>
                <w:color w:val="000000"/>
                <w:sz w:val="18"/>
                <w:szCs w:val="19"/>
                <w:lang w:val="en-US" w:eastAsia="en-US"/>
              </w:rPr>
            </w:pPr>
            <w:r w:rsidRPr="00567318">
              <w:rPr>
                <w:rFonts w:eastAsiaTheme="minorHAnsi" w:cstheme="minorHAnsi"/>
                <w:color w:val="000000"/>
                <w:sz w:val="22"/>
                <w:szCs w:val="19"/>
                <w:lang w:val="en-US" w:eastAsia="en-US"/>
              </w:rPr>
              <w:t>Array of strings</w:t>
            </w:r>
          </w:p>
        </w:tc>
      </w:tr>
    </w:tbl>
    <w:p w14:paraId="47DE9A7F" w14:textId="77777777" w:rsidR="00DE6BDD" w:rsidRPr="00567318" w:rsidRDefault="00DE6BDD" w:rsidP="00DE6BDD">
      <w:pPr>
        <w:rPr>
          <w:sz w:val="22"/>
          <w:lang w:eastAsia="en-US"/>
        </w:rPr>
      </w:pPr>
    </w:p>
    <w:p w14:paraId="45E9D9A6" w14:textId="77777777" w:rsidR="00FE1CE3" w:rsidRPr="00567318" w:rsidRDefault="00FE1CE3" w:rsidP="00FE1CE3">
      <w:pPr>
        <w:rPr>
          <w:sz w:val="22"/>
          <w:lang w:val="en-US" w:eastAsia="en-US"/>
        </w:rPr>
      </w:pPr>
    </w:p>
    <w:p w14:paraId="374F943D" w14:textId="77777777" w:rsidR="00FE1CE3" w:rsidRPr="00567318" w:rsidRDefault="00FE1CE3" w:rsidP="00FE1CE3">
      <w:pPr>
        <w:rPr>
          <w:sz w:val="22"/>
          <w:lang w:val="en-US" w:eastAsia="en-US"/>
        </w:rPr>
      </w:pPr>
      <w:r w:rsidRPr="00567318">
        <w:rPr>
          <w:sz w:val="22"/>
          <w:lang w:val="en-US" w:eastAsia="en-US"/>
        </w:rPr>
        <w:t>An example of an error response:</w:t>
      </w:r>
    </w:p>
    <w:p w14:paraId="02F6C753" w14:textId="77777777" w:rsidR="00FE1CE3" w:rsidRPr="00567318" w:rsidRDefault="00FE1CE3" w:rsidP="00FE1CE3">
      <w:pPr>
        <w:rPr>
          <w:sz w:val="22"/>
          <w:lang w:val="en-US" w:eastAsia="en-US"/>
        </w:rPr>
      </w:pPr>
    </w:p>
    <w:p w14:paraId="7E44BDF4" w14:textId="77777777" w:rsidR="00DC1FDE" w:rsidRDefault="00DC1FDE" w:rsidP="00DC1FDE">
      <w:pPr>
        <w:pStyle w:val="HTML"/>
        <w:shd w:val="clear" w:color="auto" w:fill="333333"/>
        <w:rPr>
          <w:rFonts w:ascii="Consolas" w:hAnsi="Consolas" w:cs="Consolas"/>
          <w:color w:val="DFDFBF"/>
          <w:sz w:val="18"/>
          <w:szCs w:val="18"/>
        </w:rPr>
      </w:pPr>
      <w:r>
        <w:rPr>
          <w:rFonts w:ascii="Consolas" w:hAnsi="Consolas" w:cs="Consolas"/>
          <w:color w:val="DFDFBF"/>
          <w:sz w:val="18"/>
          <w:szCs w:val="18"/>
        </w:rPr>
        <w:t>{</w:t>
      </w:r>
    </w:p>
    <w:p w14:paraId="2E3842D6" w14:textId="77777777" w:rsidR="00DC1FDE" w:rsidRDefault="00DC1FDE" w:rsidP="00DC1FDE">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r>
        <w:rPr>
          <w:rFonts w:ascii="Consolas" w:hAnsi="Consolas" w:cs="Consolas"/>
          <w:color w:val="8ACCCF"/>
          <w:sz w:val="18"/>
          <w:szCs w:val="18"/>
        </w:rPr>
        <w:t>"errors"</w:t>
      </w:r>
      <w:r>
        <w:rPr>
          <w:rFonts w:ascii="Consolas" w:hAnsi="Consolas" w:cs="Consolas"/>
          <w:color w:val="DFDFBF"/>
          <w:sz w:val="18"/>
          <w:szCs w:val="18"/>
        </w:rPr>
        <w:t>: [</w:t>
      </w:r>
    </w:p>
    <w:p w14:paraId="3F68D5B2" w14:textId="77777777" w:rsidR="00DC1FDE" w:rsidRDefault="00DC1FDE" w:rsidP="00DC1FDE">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r>
        <w:rPr>
          <w:rFonts w:ascii="Consolas" w:hAnsi="Consolas" w:cs="Consolas"/>
          <w:color w:val="DFAF8F"/>
          <w:sz w:val="18"/>
          <w:szCs w:val="18"/>
        </w:rPr>
        <w:t>"Не указан идентификатор документа 'Id'"</w:t>
      </w:r>
      <w:r>
        <w:rPr>
          <w:rFonts w:ascii="Consolas" w:hAnsi="Consolas" w:cs="Consolas"/>
          <w:color w:val="DFDFBF"/>
          <w:sz w:val="18"/>
          <w:szCs w:val="18"/>
        </w:rPr>
        <w:t>,</w:t>
      </w:r>
    </w:p>
    <w:p w14:paraId="33DAF238" w14:textId="77777777" w:rsidR="00DC1FDE" w:rsidRDefault="00DC1FDE" w:rsidP="00DC1FDE">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r>
        <w:rPr>
          <w:rFonts w:ascii="Consolas" w:hAnsi="Consolas" w:cs="Consolas"/>
          <w:color w:val="DFAF8F"/>
          <w:sz w:val="18"/>
          <w:szCs w:val="18"/>
        </w:rPr>
        <w:t>"Не указан ИНН организации 'INN'"</w:t>
      </w:r>
      <w:r>
        <w:rPr>
          <w:rFonts w:ascii="Consolas" w:hAnsi="Consolas" w:cs="Consolas"/>
          <w:color w:val="DFDFBF"/>
          <w:sz w:val="18"/>
          <w:szCs w:val="18"/>
        </w:rPr>
        <w:t>,</w:t>
      </w:r>
    </w:p>
    <w:p w14:paraId="718B1F0A" w14:textId="77777777" w:rsidR="00DC1FDE" w:rsidRDefault="00DC1FDE" w:rsidP="00DC1FDE">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r>
        <w:rPr>
          <w:rFonts w:ascii="Consolas" w:hAnsi="Consolas" w:cs="Consolas"/>
          <w:color w:val="DFAF8F"/>
          <w:sz w:val="18"/>
          <w:szCs w:val="18"/>
        </w:rPr>
        <w:t>"Отсутствует содержимое документа 'Content'"</w:t>
      </w:r>
    </w:p>
    <w:p w14:paraId="0132B487" w14:textId="77777777" w:rsidR="00DC1FDE" w:rsidRDefault="00DC1FDE" w:rsidP="00DC1FDE">
      <w:pPr>
        <w:pStyle w:val="HTML"/>
        <w:shd w:val="clear" w:color="auto" w:fill="333333"/>
        <w:rPr>
          <w:rFonts w:ascii="Consolas" w:hAnsi="Consolas" w:cs="Consolas"/>
          <w:color w:val="DFDFBF"/>
          <w:sz w:val="18"/>
          <w:szCs w:val="18"/>
        </w:rPr>
      </w:pPr>
      <w:r>
        <w:rPr>
          <w:rFonts w:ascii="Consolas" w:hAnsi="Consolas" w:cs="Consolas"/>
          <w:color w:val="DFDFBF"/>
          <w:sz w:val="18"/>
          <w:szCs w:val="18"/>
        </w:rPr>
        <w:t>  ]</w:t>
      </w:r>
    </w:p>
    <w:p w14:paraId="4DC5BD69" w14:textId="1144561E" w:rsidR="00546AF9" w:rsidRPr="00567318" w:rsidRDefault="00DC1FDE" w:rsidP="00DC1FDE">
      <w:pPr>
        <w:spacing w:after="160" w:line="259" w:lineRule="auto"/>
        <w:rPr>
          <w:rFonts w:eastAsiaTheme="minorHAnsi" w:cstheme="minorHAnsi"/>
          <w:color w:val="000000"/>
          <w:sz w:val="22"/>
          <w:szCs w:val="19"/>
          <w:lang w:val="en-US" w:eastAsia="en-US"/>
        </w:rPr>
      </w:pPr>
      <w:r>
        <w:rPr>
          <w:rFonts w:ascii="Consolas" w:hAnsi="Consolas" w:cs="Consolas"/>
          <w:color w:val="DFDFBF"/>
          <w:sz w:val="18"/>
          <w:szCs w:val="18"/>
        </w:rPr>
        <w:t>}</w:t>
      </w:r>
    </w:p>
    <w:p w14:paraId="3A882391" w14:textId="2B46456E" w:rsidR="00FE1CE3" w:rsidRPr="00567318" w:rsidRDefault="00FE1CE3" w:rsidP="00FE1CE3">
      <w:pPr>
        <w:pStyle w:val="3"/>
        <w:rPr>
          <w:rFonts w:eastAsiaTheme="minorHAnsi"/>
          <w:lang w:val="en-US" w:eastAsia="en-US"/>
        </w:rPr>
      </w:pPr>
      <w:bookmarkStart w:id="505" w:name="_2.10_Marking_code"/>
      <w:bookmarkEnd w:id="505"/>
      <w:r w:rsidRPr="00567318">
        <w:rPr>
          <w:rFonts w:eastAsiaTheme="minorHAnsi"/>
          <w:lang w:val="en-US" w:eastAsia="en-US"/>
        </w:rPr>
        <w:t>2.10 Marking code check status</w:t>
      </w:r>
    </w:p>
    <w:p w14:paraId="41E25857" w14:textId="77777777" w:rsidR="00FE1CE3" w:rsidRPr="00567318" w:rsidRDefault="00FE1CE3" w:rsidP="00FE1CE3">
      <w:pPr>
        <w:rPr>
          <w:sz w:val="22"/>
          <w:lang w:val="en-US" w:eastAsia="en-US"/>
        </w:rPr>
      </w:pPr>
    </w:p>
    <w:p w14:paraId="227566DC" w14:textId="77777777" w:rsidR="00FE1CE3" w:rsidRPr="00567318" w:rsidRDefault="00FE1CE3" w:rsidP="00FE1CE3">
      <w:pPr>
        <w:rPr>
          <w:sz w:val="22"/>
          <w:lang w:val="en-US" w:eastAsia="en-US"/>
        </w:rPr>
      </w:pPr>
      <w:r w:rsidRPr="00567318">
        <w:rPr>
          <w:sz w:val="22"/>
          <w:lang w:val="en-US" w:eastAsia="en-US"/>
        </w:rPr>
        <w:t xml:space="preserve">Request: </w:t>
      </w:r>
      <w:r w:rsidRPr="00567318">
        <w:rPr>
          <w:b/>
          <w:sz w:val="22"/>
          <w:lang w:val="en-US" w:eastAsia="en-US"/>
        </w:rPr>
        <w:t xml:space="preserve">GET / </w:t>
      </w:r>
      <w:proofErr w:type="gramStart"/>
      <w:r w:rsidRPr="00567318">
        <w:rPr>
          <w:b/>
          <w:sz w:val="22"/>
          <w:lang w:val="en-US" w:eastAsia="en-US"/>
        </w:rPr>
        <w:t>api</w:t>
      </w:r>
      <w:proofErr w:type="gramEnd"/>
      <w:r w:rsidRPr="00567318">
        <w:rPr>
          <w:b/>
          <w:sz w:val="22"/>
          <w:lang w:val="en-US" w:eastAsia="en-US"/>
        </w:rPr>
        <w:t xml:space="preserve"> / v2 / itemcode / {inn} / status / {document_id}</w:t>
      </w:r>
    </w:p>
    <w:p w14:paraId="0CF7BC40" w14:textId="77777777" w:rsidR="00FE1CE3" w:rsidRPr="00567318" w:rsidRDefault="00FE1CE3" w:rsidP="00FE1CE3">
      <w:pPr>
        <w:rPr>
          <w:sz w:val="22"/>
          <w:lang w:val="en-US" w:eastAsia="en-US"/>
        </w:rPr>
      </w:pPr>
    </w:p>
    <w:p w14:paraId="16FD8AD1" w14:textId="77777777" w:rsidR="00FE1CE3" w:rsidRPr="00567318" w:rsidRDefault="00FE1CE3" w:rsidP="00FE1CE3">
      <w:pPr>
        <w:rPr>
          <w:sz w:val="22"/>
          <w:lang w:val="en-US" w:eastAsia="en-US"/>
        </w:rPr>
      </w:pPr>
      <w:r w:rsidRPr="00567318">
        <w:rPr>
          <w:b/>
          <w:sz w:val="22"/>
          <w:lang w:val="en-US" w:eastAsia="en-US"/>
        </w:rPr>
        <w:t>{</w:t>
      </w:r>
      <w:proofErr w:type="gramStart"/>
      <w:r w:rsidRPr="00567318">
        <w:rPr>
          <w:b/>
          <w:sz w:val="22"/>
          <w:lang w:val="en-US" w:eastAsia="en-US"/>
        </w:rPr>
        <w:t>inn</w:t>
      </w:r>
      <w:proofErr w:type="gramEnd"/>
      <w:r w:rsidRPr="00567318">
        <w:rPr>
          <w:b/>
          <w:sz w:val="22"/>
          <w:lang w:val="en-US" w:eastAsia="en-US"/>
        </w:rPr>
        <w:t>}</w:t>
      </w:r>
      <w:r w:rsidRPr="00567318">
        <w:rPr>
          <w:sz w:val="22"/>
          <w:lang w:val="en-US" w:eastAsia="en-US"/>
        </w:rPr>
        <w:t xml:space="preserve"> - TIN of the organization for which the check is being issued</w:t>
      </w:r>
    </w:p>
    <w:p w14:paraId="17C323CF" w14:textId="77777777" w:rsidR="00FE1CE3" w:rsidRPr="00567318" w:rsidRDefault="00FE1CE3" w:rsidP="00FE1CE3">
      <w:pPr>
        <w:rPr>
          <w:sz w:val="22"/>
          <w:lang w:val="en-US" w:eastAsia="en-US"/>
        </w:rPr>
      </w:pPr>
      <w:r w:rsidRPr="00567318">
        <w:rPr>
          <w:b/>
          <w:sz w:val="22"/>
          <w:lang w:val="en-US" w:eastAsia="en-US"/>
        </w:rPr>
        <w:t>{document_id}</w:t>
      </w:r>
      <w:r w:rsidRPr="00567318">
        <w:rPr>
          <w:sz w:val="22"/>
          <w:lang w:val="en-US" w:eastAsia="en-US"/>
        </w:rPr>
        <w:t xml:space="preserve"> - </w:t>
      </w:r>
      <w:proofErr w:type="gramStart"/>
      <w:r w:rsidRPr="00567318">
        <w:rPr>
          <w:sz w:val="22"/>
          <w:lang w:val="en-US" w:eastAsia="en-US"/>
        </w:rPr>
        <w:t>document</w:t>
      </w:r>
      <w:proofErr w:type="gramEnd"/>
      <w:r w:rsidRPr="00567318">
        <w:rPr>
          <w:sz w:val="22"/>
          <w:lang w:val="en-US" w:eastAsia="en-US"/>
        </w:rPr>
        <w:t xml:space="preserve"> identifier that was specified when it was created</w:t>
      </w:r>
    </w:p>
    <w:p w14:paraId="3441724C" w14:textId="77777777" w:rsidR="00FE1CE3" w:rsidRPr="00567318" w:rsidRDefault="00FE1CE3" w:rsidP="00FE1CE3">
      <w:pPr>
        <w:rPr>
          <w:sz w:val="22"/>
          <w:lang w:val="en-US" w:eastAsia="en-US"/>
        </w:rPr>
      </w:pPr>
    </w:p>
    <w:p w14:paraId="4DCAACFE" w14:textId="77777777" w:rsidR="00FE1CE3" w:rsidRPr="00567318" w:rsidRDefault="00FE1CE3" w:rsidP="00FE1CE3">
      <w:pPr>
        <w:rPr>
          <w:sz w:val="22"/>
          <w:lang w:val="en-US" w:eastAsia="en-US"/>
        </w:rPr>
      </w:pPr>
      <w:r w:rsidRPr="00567318">
        <w:rPr>
          <w:sz w:val="22"/>
          <w:lang w:val="en-US" w:eastAsia="en-US"/>
        </w:rPr>
        <w:t>This request does not use the SHA256-RSA signature.</w:t>
      </w:r>
    </w:p>
    <w:p w14:paraId="735B6EE0" w14:textId="77777777" w:rsidR="00FE1CE3" w:rsidRPr="00567318" w:rsidRDefault="00FE1CE3" w:rsidP="00FE1CE3">
      <w:pPr>
        <w:rPr>
          <w:sz w:val="22"/>
          <w:lang w:val="en-US" w:eastAsia="en-US"/>
        </w:rPr>
      </w:pPr>
    </w:p>
    <w:p w14:paraId="15B98914" w14:textId="77777777" w:rsidR="00FE1CE3" w:rsidRPr="00567318" w:rsidRDefault="00FE1CE3" w:rsidP="00FE1CE3">
      <w:pPr>
        <w:rPr>
          <w:sz w:val="22"/>
          <w:lang w:val="en-US" w:eastAsia="en-US"/>
        </w:rPr>
      </w:pPr>
      <w:r w:rsidRPr="00567318">
        <w:rPr>
          <w:sz w:val="22"/>
          <w:lang w:val="en-US" w:eastAsia="en-US"/>
        </w:rPr>
        <w:t xml:space="preserve">Answer: </w:t>
      </w:r>
      <w:proofErr w:type="gramStart"/>
      <w:r w:rsidRPr="00567318">
        <w:rPr>
          <w:sz w:val="22"/>
          <w:lang w:val="en-US" w:eastAsia="en-US"/>
        </w:rPr>
        <w:t>api</w:t>
      </w:r>
      <w:proofErr w:type="gramEnd"/>
      <w:r w:rsidRPr="00567318">
        <w:rPr>
          <w:sz w:val="22"/>
          <w:lang w:val="en-US" w:eastAsia="en-US"/>
        </w:rPr>
        <w:t xml:space="preserve"> can return the following status codes</w:t>
      </w:r>
    </w:p>
    <w:p w14:paraId="09CC87EE" w14:textId="22E53A85" w:rsidR="00FE1CE3" w:rsidRPr="00567318" w:rsidRDefault="00FE1CE3" w:rsidP="00FE1CE3">
      <w:pPr>
        <w:rPr>
          <w:sz w:val="22"/>
          <w:lang w:val="en-US" w:eastAsia="en-US"/>
        </w:rPr>
      </w:pPr>
      <w:r w:rsidRPr="00567318">
        <w:rPr>
          <w:sz w:val="22"/>
          <w:lang w:val="en-US" w:eastAsia="en-US"/>
        </w:rPr>
        <w:t xml:space="preserve">   • 202 Accepted - the request has been created and added to the queue for processing, but has not been processed yet, the response body is empty</w:t>
      </w:r>
    </w:p>
    <w:p w14:paraId="068769C4" w14:textId="4F02CBB2" w:rsidR="00FE1CE3" w:rsidRPr="00567318" w:rsidRDefault="00FE1CE3" w:rsidP="00FE1CE3">
      <w:pPr>
        <w:rPr>
          <w:sz w:val="22"/>
          <w:lang w:val="en-US" w:eastAsia="en-US"/>
        </w:rPr>
      </w:pPr>
      <w:r w:rsidRPr="00567318">
        <w:rPr>
          <w:sz w:val="22"/>
          <w:lang w:val="en-US" w:eastAsia="en-US"/>
        </w:rPr>
        <w:t xml:space="preserve">   • 400 Bad Request - the organization was not found, the request with the specified identifier was not found</w:t>
      </w:r>
    </w:p>
    <w:p w14:paraId="13F12F71" w14:textId="62E38961" w:rsidR="00FE1CE3" w:rsidRPr="00567318" w:rsidRDefault="00FE1CE3" w:rsidP="00FE1CE3">
      <w:pPr>
        <w:rPr>
          <w:sz w:val="22"/>
          <w:lang w:val="en-US" w:eastAsia="en-US"/>
        </w:rPr>
      </w:pPr>
      <w:r w:rsidRPr="00567318">
        <w:rPr>
          <w:sz w:val="22"/>
          <w:lang w:val="en-US" w:eastAsia="en-US"/>
        </w:rPr>
        <w:t xml:space="preserve">   • 401 Unauthorized - the client certificate did not pass verification</w:t>
      </w:r>
    </w:p>
    <w:p w14:paraId="2363D11B" w14:textId="4E1A473F" w:rsidR="00FE1CE3" w:rsidRPr="00567318" w:rsidRDefault="00FE1CE3" w:rsidP="00FE1CE3">
      <w:pPr>
        <w:rPr>
          <w:sz w:val="22"/>
          <w:lang w:val="en-US" w:eastAsia="en-US"/>
        </w:rPr>
      </w:pPr>
      <w:r w:rsidRPr="00567318">
        <w:rPr>
          <w:sz w:val="22"/>
          <w:lang w:val="en-US" w:eastAsia="en-US"/>
        </w:rPr>
        <w:t xml:space="preserve">   • 200 OK - request processed, response body p.2.10.1</w:t>
      </w:r>
    </w:p>
    <w:p w14:paraId="36003266" w14:textId="77777777" w:rsidR="00546AF9" w:rsidRPr="00567318" w:rsidRDefault="00546AF9" w:rsidP="006F0FD4">
      <w:pPr>
        <w:spacing w:after="160" w:line="259" w:lineRule="auto"/>
        <w:rPr>
          <w:rFonts w:eastAsiaTheme="minorHAnsi" w:cstheme="minorHAnsi"/>
          <w:color w:val="000000"/>
          <w:sz w:val="22"/>
          <w:szCs w:val="19"/>
          <w:lang w:val="en-US" w:eastAsia="en-US"/>
        </w:rPr>
      </w:pPr>
    </w:p>
    <w:p w14:paraId="409A30F2" w14:textId="1BAD0C88" w:rsidR="00546AF9" w:rsidRPr="00567318" w:rsidRDefault="00FE1CE3" w:rsidP="00FE1CE3">
      <w:pPr>
        <w:pStyle w:val="3"/>
        <w:rPr>
          <w:rFonts w:eastAsiaTheme="minorHAnsi"/>
          <w:lang w:val="en-US" w:eastAsia="en-US"/>
        </w:rPr>
      </w:pPr>
      <w:bookmarkStart w:id="506" w:name="_2.10.1_Response_body"/>
      <w:bookmarkEnd w:id="506"/>
      <w:r w:rsidRPr="00567318">
        <w:rPr>
          <w:rFonts w:eastAsiaTheme="minorHAnsi"/>
          <w:lang w:val="en-US" w:eastAsia="en-US"/>
        </w:rPr>
        <w:t>2.10.1 Response body</w:t>
      </w:r>
    </w:p>
    <w:p w14:paraId="0BECA310" w14:textId="77777777" w:rsidR="00FE1CE3" w:rsidRPr="00567318" w:rsidRDefault="00FE1CE3" w:rsidP="00FE1CE3">
      <w:pPr>
        <w:rPr>
          <w:sz w:val="22"/>
          <w:lang w:val="en-US" w:eastAsia="en-US"/>
        </w:rPr>
      </w:pPr>
    </w:p>
    <w:tbl>
      <w:tblPr>
        <w:tblStyle w:val="a5"/>
        <w:tblW w:w="9333" w:type="dxa"/>
        <w:tblLook w:val="04A0" w:firstRow="1" w:lastRow="0" w:firstColumn="1" w:lastColumn="0" w:noHBand="0" w:noVBand="1"/>
      </w:tblPr>
      <w:tblGrid>
        <w:gridCol w:w="3111"/>
        <w:gridCol w:w="3111"/>
        <w:gridCol w:w="3111"/>
      </w:tblGrid>
      <w:tr w:rsidR="00FE1CE3" w:rsidRPr="00567318" w14:paraId="727809A1" w14:textId="51FB6B61" w:rsidTr="00FE1CE3">
        <w:tc>
          <w:tcPr>
            <w:tcW w:w="3111" w:type="dxa"/>
          </w:tcPr>
          <w:p w14:paraId="7512EF6C" w14:textId="77777777" w:rsidR="00FE1CE3" w:rsidRPr="00567318" w:rsidRDefault="00FE1CE3" w:rsidP="00FE1CE3">
            <w:pPr>
              <w:rPr>
                <w:rFonts w:cs="Arial"/>
                <w:sz w:val="22"/>
                <w:lang w:val="en-US"/>
              </w:rPr>
            </w:pPr>
            <w:ins w:id="507" w:author="notfound.inc@outlook.com" w:date="2021-07-26T14:50:00Z">
              <w:r w:rsidRPr="00567318">
                <w:rPr>
                  <w:rFonts w:cs="Arial"/>
                  <w:sz w:val="22"/>
                  <w:lang w:val="en-US"/>
                </w:rPr>
                <w:t>id</w:t>
              </w:r>
            </w:ins>
          </w:p>
        </w:tc>
        <w:tc>
          <w:tcPr>
            <w:tcW w:w="3111" w:type="dxa"/>
          </w:tcPr>
          <w:p w14:paraId="3CBE64A6" w14:textId="4540C573" w:rsidR="00FE1CE3" w:rsidRPr="00567318" w:rsidRDefault="00FE1CE3" w:rsidP="00FE1CE3">
            <w:pPr>
              <w:rPr>
                <w:rFonts w:cs="Arial"/>
                <w:sz w:val="22"/>
                <w:lang w:val="en-US"/>
              </w:rPr>
            </w:pPr>
            <w:r w:rsidRPr="00567318">
              <w:rPr>
                <w:rFonts w:cs="Arial"/>
                <w:sz w:val="22"/>
                <w:lang w:val="en-US"/>
              </w:rPr>
              <w:t>Document ID</w:t>
            </w:r>
          </w:p>
        </w:tc>
        <w:tc>
          <w:tcPr>
            <w:tcW w:w="3111" w:type="dxa"/>
          </w:tcPr>
          <w:p w14:paraId="35534FDD" w14:textId="0DCA22DC" w:rsidR="00FE1CE3" w:rsidRPr="00567318" w:rsidRDefault="00FE1CE3" w:rsidP="00FE1CE3">
            <w:pPr>
              <w:rPr>
                <w:rFonts w:cs="Arial"/>
                <w:sz w:val="22"/>
                <w:lang w:val="en-US"/>
              </w:rPr>
            </w:pPr>
            <w:r w:rsidRPr="00567318">
              <w:rPr>
                <w:sz w:val="22"/>
              </w:rPr>
              <w:t>String from 1 to 64 characters</w:t>
            </w:r>
          </w:p>
        </w:tc>
      </w:tr>
      <w:tr w:rsidR="00FE1CE3" w:rsidRPr="00567318" w14:paraId="2BD5BC43" w14:textId="582BB324" w:rsidTr="00FE1CE3">
        <w:tc>
          <w:tcPr>
            <w:tcW w:w="3111" w:type="dxa"/>
          </w:tcPr>
          <w:p w14:paraId="02164806" w14:textId="77777777" w:rsidR="00FE1CE3" w:rsidRPr="00567318" w:rsidRDefault="00FE1CE3" w:rsidP="00FE1CE3">
            <w:pPr>
              <w:rPr>
                <w:rFonts w:cs="Arial"/>
                <w:sz w:val="22"/>
                <w:lang w:val="en-US"/>
              </w:rPr>
            </w:pPr>
            <w:ins w:id="508" w:author="notfound.inc@outlook.com" w:date="2021-07-26T14:50:00Z">
              <w:r w:rsidRPr="00567318">
                <w:rPr>
                  <w:rFonts w:cs="Arial"/>
                  <w:sz w:val="22"/>
                  <w:lang w:val="en-US"/>
                </w:rPr>
                <w:t>d</w:t>
              </w:r>
              <w:r w:rsidRPr="00567318">
                <w:rPr>
                  <w:rFonts w:cs="Arial"/>
                  <w:sz w:val="22"/>
                </w:rPr>
                <w:t>eviceSN</w:t>
              </w:r>
            </w:ins>
          </w:p>
        </w:tc>
        <w:tc>
          <w:tcPr>
            <w:tcW w:w="3111" w:type="dxa"/>
          </w:tcPr>
          <w:p w14:paraId="6D718198" w14:textId="18071FC0" w:rsidR="00FE1CE3" w:rsidRPr="00567318" w:rsidRDefault="00FE1CE3" w:rsidP="00FE1CE3">
            <w:pPr>
              <w:rPr>
                <w:rFonts w:cs="Arial"/>
                <w:sz w:val="22"/>
                <w:lang w:val="en-US"/>
              </w:rPr>
            </w:pPr>
            <w:r w:rsidRPr="00567318">
              <w:rPr>
                <w:rFonts w:cs="Arial"/>
                <w:sz w:val="22"/>
                <w:lang w:val="en-US"/>
              </w:rPr>
              <w:t>Serial number of the device that processed the request</w:t>
            </w:r>
          </w:p>
        </w:tc>
        <w:tc>
          <w:tcPr>
            <w:tcW w:w="3111" w:type="dxa"/>
          </w:tcPr>
          <w:p w14:paraId="1F844E76" w14:textId="1EA81163" w:rsidR="00FE1CE3" w:rsidRPr="00567318" w:rsidRDefault="00FE1CE3" w:rsidP="00FE1CE3">
            <w:pPr>
              <w:rPr>
                <w:rFonts w:cs="Arial"/>
                <w:sz w:val="22"/>
                <w:lang w:val="en-US"/>
              </w:rPr>
            </w:pPr>
            <w:r w:rsidRPr="00567318">
              <w:rPr>
                <w:sz w:val="22"/>
              </w:rPr>
              <w:t>String up to 20 characters</w:t>
            </w:r>
          </w:p>
        </w:tc>
      </w:tr>
      <w:tr w:rsidR="00FE1CE3" w:rsidRPr="00567318" w14:paraId="512CF0A8" w14:textId="31C2CB4D" w:rsidTr="00FE1CE3">
        <w:tc>
          <w:tcPr>
            <w:tcW w:w="3111" w:type="dxa"/>
          </w:tcPr>
          <w:p w14:paraId="41A42504" w14:textId="77777777" w:rsidR="00FE1CE3" w:rsidRPr="00567318" w:rsidRDefault="00FE1CE3" w:rsidP="00FE1CE3">
            <w:pPr>
              <w:rPr>
                <w:rFonts w:cs="Arial"/>
                <w:sz w:val="22"/>
              </w:rPr>
            </w:pPr>
            <w:ins w:id="509" w:author="notfound.inc@outlook.com" w:date="2021-07-26T14:50:00Z">
              <w:r w:rsidRPr="00567318">
                <w:rPr>
                  <w:rFonts w:cs="Arial"/>
                  <w:sz w:val="22"/>
                  <w:lang w:val="en-US"/>
                </w:rPr>
                <w:t>d</w:t>
              </w:r>
              <w:r w:rsidRPr="00567318">
                <w:rPr>
                  <w:rFonts w:cs="Arial"/>
                  <w:sz w:val="22"/>
                </w:rPr>
                <w:t>eviceRN</w:t>
              </w:r>
            </w:ins>
          </w:p>
        </w:tc>
        <w:tc>
          <w:tcPr>
            <w:tcW w:w="3111" w:type="dxa"/>
          </w:tcPr>
          <w:p w14:paraId="4024136E" w14:textId="692FE984" w:rsidR="00FE1CE3" w:rsidRPr="00567318" w:rsidRDefault="00FE1CE3" w:rsidP="00FE1CE3">
            <w:pPr>
              <w:rPr>
                <w:rFonts w:cs="Arial"/>
                <w:sz w:val="22"/>
                <w:lang w:val="en-US"/>
              </w:rPr>
            </w:pPr>
            <w:r w:rsidRPr="00567318">
              <w:rPr>
                <w:rFonts w:cs="Arial"/>
                <w:sz w:val="22"/>
                <w:lang w:val="en-US"/>
              </w:rPr>
              <w:t>Registration number of the device that processed the request</w:t>
            </w:r>
          </w:p>
        </w:tc>
        <w:tc>
          <w:tcPr>
            <w:tcW w:w="3111" w:type="dxa"/>
          </w:tcPr>
          <w:p w14:paraId="18FE18ED" w14:textId="30AFD709" w:rsidR="00FE1CE3" w:rsidRPr="00567318" w:rsidRDefault="00FE1CE3" w:rsidP="00FE1CE3">
            <w:pPr>
              <w:rPr>
                <w:rFonts w:cs="Arial"/>
                <w:sz w:val="22"/>
                <w:lang w:val="en-US"/>
              </w:rPr>
            </w:pPr>
            <w:r w:rsidRPr="00567318">
              <w:rPr>
                <w:sz w:val="22"/>
              </w:rPr>
              <w:t>String up to 20 characters</w:t>
            </w:r>
          </w:p>
        </w:tc>
      </w:tr>
      <w:tr w:rsidR="00FE1CE3" w:rsidRPr="00567318" w14:paraId="14F66AB9" w14:textId="670EE84E" w:rsidTr="00FE1CE3">
        <w:tc>
          <w:tcPr>
            <w:tcW w:w="3111" w:type="dxa"/>
          </w:tcPr>
          <w:p w14:paraId="44192D94" w14:textId="77777777" w:rsidR="00FE1CE3" w:rsidRPr="00567318" w:rsidRDefault="00FE1CE3" w:rsidP="00FE1CE3">
            <w:pPr>
              <w:rPr>
                <w:rFonts w:cs="Arial"/>
                <w:sz w:val="22"/>
              </w:rPr>
            </w:pPr>
            <w:ins w:id="510" w:author="notfound.inc@outlook.com" w:date="2021-07-26T14:50:00Z">
              <w:r w:rsidRPr="00567318">
                <w:rPr>
                  <w:rFonts w:cs="Arial"/>
                  <w:sz w:val="22"/>
                  <w:lang w:val="en-US"/>
                </w:rPr>
                <w:t>fs</w:t>
              </w:r>
              <w:r w:rsidRPr="00567318">
                <w:rPr>
                  <w:rFonts w:cs="Arial"/>
                  <w:sz w:val="22"/>
                </w:rPr>
                <w:t>Number</w:t>
              </w:r>
            </w:ins>
          </w:p>
        </w:tc>
        <w:tc>
          <w:tcPr>
            <w:tcW w:w="3111" w:type="dxa"/>
          </w:tcPr>
          <w:p w14:paraId="7A1BFE08" w14:textId="665A19C2" w:rsidR="00FE1CE3" w:rsidRPr="00567318" w:rsidRDefault="00FE1CE3" w:rsidP="00FE1CE3">
            <w:pPr>
              <w:rPr>
                <w:rFonts w:cs="Arial"/>
                <w:sz w:val="22"/>
                <w:lang w:val="en-US"/>
              </w:rPr>
            </w:pPr>
            <w:r w:rsidRPr="00567318">
              <w:rPr>
                <w:rFonts w:cs="Arial"/>
                <w:sz w:val="22"/>
                <w:lang w:val="en-US"/>
              </w:rPr>
              <w:t>Fiscal accumulator number</w:t>
            </w:r>
          </w:p>
        </w:tc>
        <w:tc>
          <w:tcPr>
            <w:tcW w:w="3111" w:type="dxa"/>
          </w:tcPr>
          <w:p w14:paraId="41F2D89E" w14:textId="64D94677" w:rsidR="00FE1CE3" w:rsidRPr="00567318" w:rsidRDefault="00FE1CE3" w:rsidP="00FE1CE3">
            <w:pPr>
              <w:rPr>
                <w:rFonts w:cs="Arial"/>
                <w:sz w:val="22"/>
                <w:lang w:val="en-US"/>
              </w:rPr>
            </w:pPr>
            <w:r w:rsidRPr="00567318">
              <w:rPr>
                <w:sz w:val="22"/>
              </w:rPr>
              <w:t>String 16 characters</w:t>
            </w:r>
          </w:p>
        </w:tc>
      </w:tr>
      <w:tr w:rsidR="00FE1CE3" w:rsidRPr="00567318" w14:paraId="725FACCF" w14:textId="1C6D0EE6" w:rsidTr="00FE1CE3">
        <w:tc>
          <w:tcPr>
            <w:tcW w:w="3111" w:type="dxa"/>
          </w:tcPr>
          <w:p w14:paraId="4C68FA85" w14:textId="77777777" w:rsidR="00FE1CE3" w:rsidRPr="00567318" w:rsidRDefault="00FE1CE3" w:rsidP="00FE1CE3">
            <w:pPr>
              <w:rPr>
                <w:rFonts w:cs="Arial"/>
                <w:sz w:val="22"/>
              </w:rPr>
            </w:pPr>
            <w:ins w:id="511" w:author="notfound.inc@outlook.com" w:date="2021-07-26T14:50:00Z">
              <w:r w:rsidRPr="00567318">
                <w:rPr>
                  <w:rFonts w:cs="Arial"/>
                  <w:sz w:val="22"/>
                  <w:lang w:val="en-US"/>
                </w:rPr>
                <w:t>processedAt</w:t>
              </w:r>
            </w:ins>
          </w:p>
        </w:tc>
        <w:tc>
          <w:tcPr>
            <w:tcW w:w="3111" w:type="dxa"/>
          </w:tcPr>
          <w:p w14:paraId="14A8773D" w14:textId="2406375F" w:rsidR="00FE1CE3" w:rsidRPr="00567318" w:rsidRDefault="00FE1CE3" w:rsidP="00FE1CE3">
            <w:pPr>
              <w:rPr>
                <w:rFonts w:cs="Arial"/>
                <w:sz w:val="22"/>
                <w:lang w:val="en-US"/>
              </w:rPr>
            </w:pPr>
            <w:r w:rsidRPr="00567318">
              <w:rPr>
                <w:rFonts w:cs="Arial"/>
                <w:sz w:val="22"/>
                <w:lang w:val="en-US"/>
              </w:rPr>
              <w:t>Server request processing time</w:t>
            </w:r>
          </w:p>
        </w:tc>
        <w:tc>
          <w:tcPr>
            <w:tcW w:w="3111" w:type="dxa"/>
          </w:tcPr>
          <w:p w14:paraId="1EE15DCE" w14:textId="7E712708" w:rsidR="00FE1CE3" w:rsidRPr="00567318" w:rsidRDefault="00FE1CE3" w:rsidP="00FE1CE3">
            <w:pPr>
              <w:rPr>
                <w:rFonts w:cs="Arial"/>
                <w:sz w:val="22"/>
                <w:lang w:val="en-US"/>
              </w:rPr>
            </w:pPr>
            <w:r w:rsidRPr="00567318">
              <w:rPr>
                <w:sz w:val="22"/>
                <w:lang w:val="en-US"/>
              </w:rPr>
              <w:t>Time as a string in ISO8601 format</w:t>
            </w:r>
          </w:p>
        </w:tc>
      </w:tr>
      <w:tr w:rsidR="00FE1CE3" w:rsidRPr="00567318" w14:paraId="46091D21" w14:textId="46D86FEB" w:rsidTr="00FE1CE3">
        <w:tc>
          <w:tcPr>
            <w:tcW w:w="3111" w:type="dxa"/>
          </w:tcPr>
          <w:p w14:paraId="5B758200" w14:textId="77777777" w:rsidR="00FE1CE3" w:rsidRPr="00567318" w:rsidRDefault="00FE1CE3" w:rsidP="00FE1CE3">
            <w:pPr>
              <w:rPr>
                <w:rFonts w:cs="Arial"/>
                <w:sz w:val="22"/>
              </w:rPr>
            </w:pPr>
            <w:ins w:id="512" w:author="notfound.inc@outlook.com" w:date="2021-07-26T14:50:00Z">
              <w:r w:rsidRPr="00567318">
                <w:rPr>
                  <w:rFonts w:cs="Arial"/>
                  <w:sz w:val="22"/>
                  <w:lang w:val="en-US"/>
                </w:rPr>
                <w:t>content</w:t>
              </w:r>
            </w:ins>
          </w:p>
        </w:tc>
        <w:tc>
          <w:tcPr>
            <w:tcW w:w="3111" w:type="dxa"/>
          </w:tcPr>
          <w:p w14:paraId="1274D980" w14:textId="41FA19F0" w:rsidR="00FE1CE3" w:rsidRPr="00567318" w:rsidRDefault="00FE1CE3" w:rsidP="00FE1CE3">
            <w:pPr>
              <w:rPr>
                <w:rFonts w:cs="Arial"/>
                <w:sz w:val="22"/>
                <w:lang w:val="en-US"/>
              </w:rPr>
            </w:pPr>
            <w:r w:rsidRPr="00567318">
              <w:rPr>
                <w:rFonts w:cs="Arial"/>
                <w:sz w:val="22"/>
                <w:lang w:val="en-US"/>
              </w:rPr>
              <w:t>Document content</w:t>
            </w:r>
          </w:p>
        </w:tc>
        <w:tc>
          <w:tcPr>
            <w:tcW w:w="3111" w:type="dxa"/>
          </w:tcPr>
          <w:p w14:paraId="784A5A2B" w14:textId="55F35C02" w:rsidR="00FE1CE3" w:rsidRPr="00567318" w:rsidRDefault="00FE1CE3" w:rsidP="00FE1CE3">
            <w:pPr>
              <w:rPr>
                <w:rFonts w:cs="Arial"/>
                <w:sz w:val="22"/>
                <w:lang w:val="en-US"/>
              </w:rPr>
            </w:pPr>
            <w:r w:rsidRPr="00567318">
              <w:rPr>
                <w:sz w:val="22"/>
              </w:rPr>
              <w:t>Structure of clause 2.9.1.1</w:t>
            </w:r>
          </w:p>
        </w:tc>
      </w:tr>
      <w:tr w:rsidR="00FE1CE3" w:rsidRPr="00567318" w14:paraId="711F261F" w14:textId="57720E9E" w:rsidTr="00FE1CE3">
        <w:tc>
          <w:tcPr>
            <w:tcW w:w="3111" w:type="dxa"/>
          </w:tcPr>
          <w:p w14:paraId="66AF60BD" w14:textId="77777777" w:rsidR="00FE1CE3" w:rsidRPr="00567318" w:rsidRDefault="00FE1CE3" w:rsidP="00FE1CE3">
            <w:pPr>
              <w:rPr>
                <w:rFonts w:cs="Arial"/>
                <w:sz w:val="22"/>
                <w:lang w:val="en-US"/>
              </w:rPr>
            </w:pPr>
            <w:ins w:id="513" w:author="notfound.inc@outlook.com" w:date="2021-07-26T14:50:00Z">
              <w:r w:rsidRPr="00567318">
                <w:rPr>
                  <w:rFonts w:cs="Arial"/>
                  <w:sz w:val="22"/>
                  <w:lang w:val="en-US"/>
                </w:rPr>
                <w:t>checkResult</w:t>
              </w:r>
            </w:ins>
          </w:p>
        </w:tc>
        <w:tc>
          <w:tcPr>
            <w:tcW w:w="3111" w:type="dxa"/>
          </w:tcPr>
          <w:p w14:paraId="5B4E38E9" w14:textId="03D52F5A" w:rsidR="00FE1CE3" w:rsidRPr="00567318" w:rsidRDefault="00FE1CE3" w:rsidP="00FE1CE3">
            <w:pPr>
              <w:rPr>
                <w:rFonts w:cs="Arial"/>
                <w:sz w:val="22"/>
                <w:lang w:val="en-US"/>
              </w:rPr>
            </w:pPr>
            <w:r w:rsidRPr="00567318">
              <w:rPr>
                <w:rFonts w:cs="Arial"/>
                <w:sz w:val="22"/>
                <w:lang w:val="en-US"/>
              </w:rPr>
              <w:t>Result of checking</w:t>
            </w:r>
          </w:p>
        </w:tc>
        <w:tc>
          <w:tcPr>
            <w:tcW w:w="3111" w:type="dxa"/>
          </w:tcPr>
          <w:p w14:paraId="4DA7ABEC" w14:textId="741DAD89" w:rsidR="00FE1CE3" w:rsidRPr="00567318" w:rsidRDefault="00FE1CE3" w:rsidP="00FE1CE3">
            <w:pPr>
              <w:rPr>
                <w:rFonts w:cs="Arial"/>
                <w:sz w:val="22"/>
                <w:lang w:val="en-US"/>
              </w:rPr>
            </w:pPr>
            <w:r w:rsidRPr="00567318">
              <w:rPr>
                <w:sz w:val="22"/>
              </w:rPr>
              <w:t>Structure p.2.2.2</w:t>
            </w:r>
          </w:p>
        </w:tc>
      </w:tr>
      <w:tr w:rsidR="00FE1CE3" w:rsidRPr="00567318" w14:paraId="390153FB" w14:textId="347B657C" w:rsidTr="00FE1CE3">
        <w:tc>
          <w:tcPr>
            <w:tcW w:w="3111" w:type="dxa"/>
          </w:tcPr>
          <w:p w14:paraId="53066FF1" w14:textId="77777777" w:rsidR="00FE1CE3" w:rsidRPr="00567318" w:rsidRDefault="00FE1CE3" w:rsidP="00FE1CE3">
            <w:pPr>
              <w:rPr>
                <w:rFonts w:cs="Arial"/>
                <w:sz w:val="22"/>
                <w:lang w:val="en-US"/>
              </w:rPr>
            </w:pPr>
            <w:ins w:id="514" w:author="notfound.inc@outlook.com" w:date="2021-07-26T14:50:00Z">
              <w:r w:rsidRPr="00567318">
                <w:rPr>
                  <w:rFonts w:cs="Arial"/>
                  <w:sz w:val="22"/>
                  <w:lang w:val="en-US"/>
                </w:rPr>
                <w:t>callbackUrl</w:t>
              </w:r>
            </w:ins>
          </w:p>
        </w:tc>
        <w:tc>
          <w:tcPr>
            <w:tcW w:w="3111" w:type="dxa"/>
          </w:tcPr>
          <w:p w14:paraId="4E6703C6" w14:textId="0742854B" w:rsidR="00FE1CE3" w:rsidRPr="00567318" w:rsidRDefault="00FE1CE3" w:rsidP="00FE1CE3">
            <w:pPr>
              <w:rPr>
                <w:rFonts w:cs="Arial"/>
                <w:sz w:val="22"/>
                <w:lang w:val="en-US"/>
              </w:rPr>
            </w:pPr>
            <w:r w:rsidRPr="00567318">
              <w:rPr>
                <w:rFonts w:cs="Arial"/>
                <w:sz w:val="22"/>
                <w:lang w:val="en-US"/>
              </w:rPr>
              <w:t>URL for sending the results of processing a check with a POST request</w:t>
            </w:r>
          </w:p>
        </w:tc>
        <w:tc>
          <w:tcPr>
            <w:tcW w:w="3111" w:type="dxa"/>
          </w:tcPr>
          <w:p w14:paraId="7CF11D56" w14:textId="319767CB" w:rsidR="00FE1CE3" w:rsidRPr="00567318" w:rsidRDefault="00FE1CE3" w:rsidP="00FE1CE3">
            <w:pPr>
              <w:rPr>
                <w:rFonts w:cs="Arial"/>
                <w:sz w:val="22"/>
                <w:lang w:val="en-US"/>
              </w:rPr>
            </w:pPr>
            <w:r w:rsidRPr="00567318">
              <w:rPr>
                <w:sz w:val="22"/>
                <w:lang w:val="en-US"/>
              </w:rPr>
              <w:t>String from 1 to 1024 characters or null</w:t>
            </w:r>
          </w:p>
        </w:tc>
      </w:tr>
      <w:tr w:rsidR="00FE1CE3" w:rsidRPr="00567318" w14:paraId="2394BB65" w14:textId="48FF5D89" w:rsidTr="00FE1CE3">
        <w:tc>
          <w:tcPr>
            <w:tcW w:w="3111" w:type="dxa"/>
          </w:tcPr>
          <w:p w14:paraId="02FF9F73" w14:textId="77777777" w:rsidR="00FE1CE3" w:rsidRPr="00567318" w:rsidRDefault="00FE1CE3" w:rsidP="00FE1CE3">
            <w:pPr>
              <w:rPr>
                <w:rFonts w:cs="Arial"/>
                <w:sz w:val="22"/>
                <w:lang w:val="en-US"/>
              </w:rPr>
            </w:pPr>
            <w:ins w:id="515" w:author="notfound.inc@outlook.com" w:date="2021-07-26T14:50:00Z">
              <w:r w:rsidRPr="00567318">
                <w:rPr>
                  <w:rFonts w:cs="Arial"/>
                  <w:sz w:val="22"/>
                  <w:lang w:val="en-US"/>
                </w:rPr>
                <w:t>meta</w:t>
              </w:r>
            </w:ins>
          </w:p>
        </w:tc>
        <w:tc>
          <w:tcPr>
            <w:tcW w:w="3111" w:type="dxa"/>
          </w:tcPr>
          <w:p w14:paraId="226A63A1" w14:textId="2490E977" w:rsidR="00FE1CE3" w:rsidRPr="00567318" w:rsidRDefault="00FE1CE3" w:rsidP="00FE1CE3">
            <w:pPr>
              <w:rPr>
                <w:rFonts w:cs="Arial"/>
                <w:sz w:val="22"/>
                <w:lang w:val="en-US"/>
              </w:rPr>
            </w:pPr>
            <w:r w:rsidRPr="00567318">
              <w:rPr>
                <w:rFonts w:cs="Arial"/>
                <w:sz w:val="22"/>
                <w:lang w:val="en-US"/>
              </w:rPr>
              <w:t>Request metadata</w:t>
            </w:r>
          </w:p>
        </w:tc>
        <w:tc>
          <w:tcPr>
            <w:tcW w:w="3111" w:type="dxa"/>
          </w:tcPr>
          <w:p w14:paraId="07B41CD3" w14:textId="18759683" w:rsidR="00FE1CE3" w:rsidRPr="00567318" w:rsidRDefault="00FE1CE3" w:rsidP="00FE1CE3">
            <w:pPr>
              <w:rPr>
                <w:rFonts w:cs="Arial"/>
                <w:sz w:val="22"/>
                <w:lang w:val="en-US"/>
              </w:rPr>
            </w:pPr>
            <w:r w:rsidRPr="00567318">
              <w:rPr>
                <w:sz w:val="22"/>
                <w:lang w:val="en-US"/>
              </w:rPr>
              <w:t>String from 1 to 128 characters or null</w:t>
            </w:r>
          </w:p>
        </w:tc>
      </w:tr>
    </w:tbl>
    <w:p w14:paraId="103844E7" w14:textId="77777777" w:rsidR="00FE1CE3" w:rsidRPr="00567318" w:rsidRDefault="00FE1CE3" w:rsidP="00FE1CE3">
      <w:pPr>
        <w:rPr>
          <w:sz w:val="22"/>
          <w:lang w:val="en-US" w:eastAsia="en-US"/>
        </w:rPr>
      </w:pPr>
    </w:p>
    <w:p w14:paraId="6D73A72D" w14:textId="77777777" w:rsidR="00FE1CE3" w:rsidRPr="00567318" w:rsidRDefault="00FE1CE3" w:rsidP="00FE1CE3">
      <w:pPr>
        <w:rPr>
          <w:sz w:val="22"/>
          <w:lang w:val="en-US" w:eastAsia="en-US"/>
        </w:rPr>
      </w:pPr>
      <w:r w:rsidRPr="00567318">
        <w:rPr>
          <w:sz w:val="22"/>
          <w:lang w:val="en-US" w:eastAsia="en-US"/>
        </w:rPr>
        <w:t>Request example:</w:t>
      </w:r>
    </w:p>
    <w:p w14:paraId="08E14BE2" w14:textId="77777777" w:rsidR="00FE1CE3" w:rsidRPr="00567318" w:rsidRDefault="00FE1CE3" w:rsidP="00FE1CE3">
      <w:pPr>
        <w:rPr>
          <w:sz w:val="22"/>
          <w:lang w:val="en-US" w:eastAsia="en-US"/>
        </w:rPr>
      </w:pPr>
    </w:p>
    <w:p w14:paraId="60D9943C" w14:textId="77777777" w:rsidR="00DC1FDE" w:rsidRPr="00DC1FDE"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DC1FDE">
        <w:rPr>
          <w:rFonts w:ascii="Consolas" w:eastAsia="Times New Roman" w:hAnsi="Consolas" w:cs="Courier New"/>
          <w:color w:val="B4B4B4"/>
          <w:sz w:val="20"/>
          <w:szCs w:val="20"/>
          <w:lang w:val="en-US"/>
        </w:rPr>
        <w:t>{</w:t>
      </w:r>
    </w:p>
    <w:p w14:paraId="1618A3A8" w14:textId="77777777" w:rsidR="00DC1FDE" w:rsidRPr="00DC1FDE"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534D34">
        <w:rPr>
          <w:rFonts w:ascii="Consolas" w:eastAsia="Times New Roman" w:hAnsi="Consolas" w:cs="Courier New"/>
          <w:color w:val="DFDFBF"/>
          <w:sz w:val="20"/>
          <w:szCs w:val="20"/>
          <w:lang w:val="en-US"/>
        </w:rPr>
        <w:t>  </w:t>
      </w:r>
      <w:r w:rsidRPr="00DC1FDE">
        <w:rPr>
          <w:rFonts w:ascii="Consolas" w:eastAsia="Times New Roman" w:hAnsi="Consolas" w:cs="Courier New"/>
          <w:color w:val="8ACCCF"/>
          <w:sz w:val="20"/>
          <w:szCs w:val="20"/>
          <w:lang w:val="en-US"/>
        </w:rPr>
        <w:t>"</w:t>
      </w:r>
      <w:proofErr w:type="gramStart"/>
      <w:r w:rsidRPr="00534D34">
        <w:rPr>
          <w:rFonts w:ascii="Consolas" w:eastAsia="Times New Roman" w:hAnsi="Consolas" w:cs="Courier New"/>
          <w:color w:val="8ACCCF"/>
          <w:sz w:val="20"/>
          <w:szCs w:val="20"/>
          <w:lang w:val="en-US"/>
        </w:rPr>
        <w:t>id</w:t>
      </w:r>
      <w:proofErr w:type="gramEnd"/>
      <w:r w:rsidRPr="00DC1FDE">
        <w:rPr>
          <w:rFonts w:ascii="Consolas" w:eastAsia="Times New Roman" w:hAnsi="Consolas" w:cs="Courier New"/>
          <w:color w:val="8ACCCF"/>
          <w:sz w:val="20"/>
          <w:szCs w:val="20"/>
          <w:lang w:val="en-US"/>
        </w:rPr>
        <w:t>"</w:t>
      </w:r>
      <w:r w:rsidRPr="00DC1FDE">
        <w:rPr>
          <w:rFonts w:ascii="Consolas" w:eastAsia="Times New Roman" w:hAnsi="Consolas" w:cs="Courier New"/>
          <w:color w:val="B4B4B4"/>
          <w:sz w:val="20"/>
          <w:szCs w:val="20"/>
          <w:lang w:val="en-US"/>
        </w:rPr>
        <w:t>:</w:t>
      </w:r>
      <w:r w:rsidRPr="00534D34">
        <w:rPr>
          <w:rFonts w:ascii="Consolas" w:eastAsia="Times New Roman" w:hAnsi="Consolas" w:cs="Courier New"/>
          <w:color w:val="DFDFBF"/>
          <w:sz w:val="20"/>
          <w:szCs w:val="20"/>
          <w:lang w:val="en-US"/>
        </w:rPr>
        <w:t> </w:t>
      </w:r>
      <w:r w:rsidRPr="00DC1FDE">
        <w:rPr>
          <w:rFonts w:ascii="Consolas" w:eastAsia="Times New Roman" w:hAnsi="Consolas" w:cs="Courier New"/>
          <w:color w:val="D69D85"/>
          <w:sz w:val="20"/>
          <w:szCs w:val="20"/>
          <w:lang w:val="en-US"/>
        </w:rPr>
        <w:t>"006</w:t>
      </w:r>
      <w:r w:rsidRPr="00534D34">
        <w:rPr>
          <w:rFonts w:ascii="Consolas" w:eastAsia="Times New Roman" w:hAnsi="Consolas" w:cs="Courier New"/>
          <w:color w:val="D69D85"/>
          <w:sz w:val="20"/>
          <w:szCs w:val="20"/>
          <w:lang w:val="en-US"/>
        </w:rPr>
        <w:t>f</w:t>
      </w:r>
      <w:r w:rsidRPr="00DC1FDE">
        <w:rPr>
          <w:rFonts w:ascii="Consolas" w:eastAsia="Times New Roman" w:hAnsi="Consolas" w:cs="Courier New"/>
          <w:color w:val="D69D85"/>
          <w:sz w:val="20"/>
          <w:szCs w:val="20"/>
          <w:lang w:val="en-US"/>
        </w:rPr>
        <w:t>14</w:t>
      </w:r>
      <w:r w:rsidRPr="00534D34">
        <w:rPr>
          <w:rFonts w:ascii="Consolas" w:eastAsia="Times New Roman" w:hAnsi="Consolas" w:cs="Courier New"/>
          <w:color w:val="D69D85"/>
          <w:sz w:val="20"/>
          <w:szCs w:val="20"/>
          <w:lang w:val="en-US"/>
        </w:rPr>
        <w:t>f</w:t>
      </w:r>
      <w:r w:rsidRPr="00DC1FDE">
        <w:rPr>
          <w:rFonts w:ascii="Consolas" w:eastAsia="Times New Roman" w:hAnsi="Consolas" w:cs="Courier New"/>
          <w:color w:val="D69D85"/>
          <w:sz w:val="20"/>
          <w:szCs w:val="20"/>
          <w:lang w:val="en-US"/>
        </w:rPr>
        <w:t>6</w:t>
      </w:r>
      <w:r w:rsidRPr="00534D34">
        <w:rPr>
          <w:rFonts w:ascii="Consolas" w:eastAsia="Times New Roman" w:hAnsi="Consolas" w:cs="Courier New"/>
          <w:color w:val="D69D85"/>
          <w:sz w:val="20"/>
          <w:szCs w:val="20"/>
          <w:lang w:val="en-US"/>
        </w:rPr>
        <w:t>d</w:t>
      </w:r>
      <w:r w:rsidRPr="00DC1FDE">
        <w:rPr>
          <w:rFonts w:ascii="Consolas" w:eastAsia="Times New Roman" w:hAnsi="Consolas" w:cs="Courier New"/>
          <w:color w:val="D69D85"/>
          <w:sz w:val="20"/>
          <w:szCs w:val="20"/>
          <w:lang w:val="en-US"/>
        </w:rPr>
        <w:t>6</w:t>
      </w:r>
      <w:r w:rsidRPr="00534D34">
        <w:rPr>
          <w:rFonts w:ascii="Consolas" w:eastAsia="Times New Roman" w:hAnsi="Consolas" w:cs="Courier New"/>
          <w:color w:val="D69D85"/>
          <w:sz w:val="20"/>
          <w:szCs w:val="20"/>
          <w:lang w:val="en-US"/>
        </w:rPr>
        <w:t>d</w:t>
      </w:r>
      <w:r w:rsidRPr="00DC1FDE">
        <w:rPr>
          <w:rFonts w:ascii="Consolas" w:eastAsia="Times New Roman" w:hAnsi="Consolas" w:cs="Courier New"/>
          <w:color w:val="D69D85"/>
          <w:sz w:val="20"/>
          <w:szCs w:val="20"/>
          <w:lang w:val="en-US"/>
        </w:rPr>
        <w:t>048</w:t>
      </w:r>
      <w:r w:rsidRPr="00534D34">
        <w:rPr>
          <w:rFonts w:ascii="Consolas" w:eastAsia="Times New Roman" w:hAnsi="Consolas" w:cs="Courier New"/>
          <w:color w:val="D69D85"/>
          <w:sz w:val="20"/>
          <w:szCs w:val="20"/>
          <w:lang w:val="en-US"/>
        </w:rPr>
        <w:t>c</w:t>
      </w:r>
      <w:r w:rsidRPr="00DC1FDE">
        <w:rPr>
          <w:rFonts w:ascii="Consolas" w:eastAsia="Times New Roman" w:hAnsi="Consolas" w:cs="Courier New"/>
          <w:color w:val="D69D85"/>
          <w:sz w:val="20"/>
          <w:szCs w:val="20"/>
          <w:lang w:val="en-US"/>
        </w:rPr>
        <w:t>0859</w:t>
      </w:r>
      <w:r w:rsidRPr="00534D34">
        <w:rPr>
          <w:rFonts w:ascii="Consolas" w:eastAsia="Times New Roman" w:hAnsi="Consolas" w:cs="Courier New"/>
          <w:color w:val="D69D85"/>
          <w:sz w:val="20"/>
          <w:szCs w:val="20"/>
          <w:lang w:val="en-US"/>
        </w:rPr>
        <w:t>c</w:t>
      </w:r>
      <w:r w:rsidRPr="00DC1FDE">
        <w:rPr>
          <w:rFonts w:ascii="Consolas" w:eastAsia="Times New Roman" w:hAnsi="Consolas" w:cs="Courier New"/>
          <w:color w:val="D69D85"/>
          <w:sz w:val="20"/>
          <w:szCs w:val="20"/>
          <w:lang w:val="en-US"/>
        </w:rPr>
        <w:t>0</w:t>
      </w:r>
      <w:r w:rsidRPr="00534D34">
        <w:rPr>
          <w:rFonts w:ascii="Consolas" w:eastAsia="Times New Roman" w:hAnsi="Consolas" w:cs="Courier New"/>
          <w:color w:val="D69D85"/>
          <w:sz w:val="20"/>
          <w:szCs w:val="20"/>
          <w:lang w:val="en-US"/>
        </w:rPr>
        <w:t>f</w:t>
      </w:r>
      <w:r w:rsidRPr="00DC1FDE">
        <w:rPr>
          <w:rFonts w:ascii="Consolas" w:eastAsia="Times New Roman" w:hAnsi="Consolas" w:cs="Courier New"/>
          <w:color w:val="D69D85"/>
          <w:sz w:val="20"/>
          <w:szCs w:val="20"/>
          <w:lang w:val="en-US"/>
        </w:rPr>
        <w:t>0</w:t>
      </w:r>
      <w:r w:rsidRPr="00534D34">
        <w:rPr>
          <w:rFonts w:ascii="Consolas" w:eastAsia="Times New Roman" w:hAnsi="Consolas" w:cs="Courier New"/>
          <w:color w:val="D69D85"/>
          <w:sz w:val="20"/>
          <w:szCs w:val="20"/>
          <w:lang w:val="en-US"/>
        </w:rPr>
        <w:t>bafa</w:t>
      </w:r>
      <w:r w:rsidRPr="00DC1FDE">
        <w:rPr>
          <w:rFonts w:ascii="Consolas" w:eastAsia="Times New Roman" w:hAnsi="Consolas" w:cs="Courier New"/>
          <w:color w:val="D69D85"/>
          <w:sz w:val="20"/>
          <w:szCs w:val="20"/>
          <w:lang w:val="en-US"/>
        </w:rPr>
        <w:t>1389</w:t>
      </w:r>
      <w:r w:rsidRPr="00534D34">
        <w:rPr>
          <w:rFonts w:ascii="Consolas" w:eastAsia="Times New Roman" w:hAnsi="Consolas" w:cs="Courier New"/>
          <w:color w:val="D69D85"/>
          <w:sz w:val="20"/>
          <w:szCs w:val="20"/>
          <w:lang w:val="en-US"/>
        </w:rPr>
        <w:t>c</w:t>
      </w:r>
      <w:r w:rsidRPr="00DC1FDE">
        <w:rPr>
          <w:rFonts w:ascii="Consolas" w:eastAsia="Times New Roman" w:hAnsi="Consolas" w:cs="Courier New"/>
          <w:color w:val="D69D85"/>
          <w:sz w:val="20"/>
          <w:szCs w:val="20"/>
          <w:lang w:val="en-US"/>
        </w:rPr>
        <w:t>"</w:t>
      </w:r>
      <w:r w:rsidRPr="00DC1FDE">
        <w:rPr>
          <w:rFonts w:ascii="Consolas" w:eastAsia="Times New Roman" w:hAnsi="Consolas" w:cs="Courier New"/>
          <w:color w:val="B4B4B4"/>
          <w:sz w:val="20"/>
          <w:szCs w:val="20"/>
          <w:lang w:val="en-US"/>
        </w:rPr>
        <w:t>,</w:t>
      </w:r>
    </w:p>
    <w:p w14:paraId="4A4B200C" w14:textId="77777777" w:rsidR="00DC1FDE" w:rsidRPr="00DC1FDE"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534D34">
        <w:rPr>
          <w:rFonts w:ascii="Consolas" w:eastAsia="Times New Roman" w:hAnsi="Consolas" w:cs="Courier New"/>
          <w:color w:val="DFDFBF"/>
          <w:sz w:val="20"/>
          <w:szCs w:val="20"/>
          <w:lang w:val="en-US"/>
        </w:rPr>
        <w:t>  </w:t>
      </w:r>
      <w:r w:rsidRPr="00DC1FDE">
        <w:rPr>
          <w:rFonts w:ascii="Consolas" w:eastAsia="Times New Roman" w:hAnsi="Consolas" w:cs="Courier New"/>
          <w:color w:val="8ACCCF"/>
          <w:sz w:val="20"/>
          <w:szCs w:val="20"/>
          <w:lang w:val="en-US"/>
        </w:rPr>
        <w:t>"</w:t>
      </w:r>
      <w:proofErr w:type="gramStart"/>
      <w:r w:rsidRPr="00534D34">
        <w:rPr>
          <w:rFonts w:ascii="Consolas" w:eastAsia="Times New Roman" w:hAnsi="Consolas" w:cs="Courier New"/>
          <w:color w:val="8ACCCF"/>
          <w:sz w:val="20"/>
          <w:szCs w:val="20"/>
          <w:lang w:val="en-US"/>
        </w:rPr>
        <w:t>deviceSN</w:t>
      </w:r>
      <w:proofErr w:type="gramEnd"/>
      <w:r w:rsidRPr="00DC1FDE">
        <w:rPr>
          <w:rFonts w:ascii="Consolas" w:eastAsia="Times New Roman" w:hAnsi="Consolas" w:cs="Courier New"/>
          <w:color w:val="8ACCCF"/>
          <w:sz w:val="20"/>
          <w:szCs w:val="20"/>
          <w:lang w:val="en-US"/>
        </w:rPr>
        <w:t>"</w:t>
      </w:r>
      <w:r w:rsidRPr="00DC1FDE">
        <w:rPr>
          <w:rFonts w:ascii="Consolas" w:eastAsia="Times New Roman" w:hAnsi="Consolas" w:cs="Courier New"/>
          <w:color w:val="B4B4B4"/>
          <w:sz w:val="20"/>
          <w:szCs w:val="20"/>
          <w:lang w:val="en-US"/>
        </w:rPr>
        <w:t>:</w:t>
      </w:r>
      <w:r w:rsidRPr="00534D34">
        <w:rPr>
          <w:rFonts w:ascii="Consolas" w:eastAsia="Times New Roman" w:hAnsi="Consolas" w:cs="Courier New"/>
          <w:color w:val="DFDFBF"/>
          <w:sz w:val="20"/>
          <w:szCs w:val="20"/>
          <w:lang w:val="en-US"/>
        </w:rPr>
        <w:t> </w:t>
      </w:r>
      <w:r w:rsidRPr="00DC1FDE">
        <w:rPr>
          <w:rFonts w:ascii="Consolas" w:eastAsia="Times New Roman" w:hAnsi="Consolas" w:cs="Courier New"/>
          <w:color w:val="D69D85"/>
          <w:sz w:val="20"/>
          <w:szCs w:val="20"/>
          <w:lang w:val="en-US"/>
        </w:rPr>
        <w:t>"0000000000001358"</w:t>
      </w:r>
      <w:r w:rsidRPr="00DC1FDE">
        <w:rPr>
          <w:rFonts w:ascii="Consolas" w:eastAsia="Times New Roman" w:hAnsi="Consolas" w:cs="Courier New"/>
          <w:color w:val="B4B4B4"/>
          <w:sz w:val="20"/>
          <w:szCs w:val="20"/>
          <w:lang w:val="en-US"/>
        </w:rPr>
        <w:t>,</w:t>
      </w:r>
    </w:p>
    <w:p w14:paraId="3F195928" w14:textId="77777777" w:rsidR="00DC1FDE" w:rsidRPr="00534D34"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8ACCCF"/>
          <w:sz w:val="20"/>
          <w:szCs w:val="20"/>
          <w:lang w:val="en-US"/>
        </w:rPr>
        <w:t>"</w:t>
      </w:r>
      <w:proofErr w:type="gramStart"/>
      <w:r w:rsidRPr="00534D34">
        <w:rPr>
          <w:rFonts w:ascii="Consolas" w:eastAsia="Times New Roman" w:hAnsi="Consolas" w:cs="Courier New"/>
          <w:color w:val="8ACCCF"/>
          <w:sz w:val="20"/>
          <w:szCs w:val="20"/>
          <w:lang w:val="en-US"/>
        </w:rPr>
        <w:t>deviceRN</w:t>
      </w:r>
      <w:proofErr w:type="gramEnd"/>
      <w:r w:rsidRPr="00534D34">
        <w:rPr>
          <w:rFonts w:ascii="Consolas" w:eastAsia="Times New Roman" w:hAnsi="Consolas" w:cs="Courier New"/>
          <w:color w:val="8ACCCF"/>
          <w:sz w:val="20"/>
          <w:szCs w:val="20"/>
          <w:lang w:val="en-US"/>
        </w:rPr>
        <w:t>"</w:t>
      </w:r>
      <w:r w:rsidRPr="00534D34">
        <w:rPr>
          <w:rFonts w:ascii="Consolas" w:eastAsia="Times New Roman" w:hAnsi="Consolas" w:cs="Courier New"/>
          <w:color w:val="B4B4B4"/>
          <w:sz w:val="20"/>
          <w:szCs w:val="20"/>
          <w:lang w:val="en-US"/>
        </w:rPr>
        <w:t>:</w:t>
      </w: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D69D85"/>
          <w:sz w:val="20"/>
          <w:szCs w:val="20"/>
          <w:lang w:val="en-US"/>
        </w:rPr>
        <w:t>"0000000400054952"</w:t>
      </w:r>
      <w:r w:rsidRPr="00534D34">
        <w:rPr>
          <w:rFonts w:ascii="Consolas" w:eastAsia="Times New Roman" w:hAnsi="Consolas" w:cs="Courier New"/>
          <w:color w:val="B4B4B4"/>
          <w:sz w:val="20"/>
          <w:szCs w:val="20"/>
          <w:lang w:val="en-US"/>
        </w:rPr>
        <w:t>,</w:t>
      </w:r>
    </w:p>
    <w:p w14:paraId="4A7E237B" w14:textId="77777777" w:rsidR="00DC1FDE" w:rsidRPr="00534D34"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8ACCCF"/>
          <w:sz w:val="20"/>
          <w:szCs w:val="20"/>
          <w:lang w:val="en-US"/>
        </w:rPr>
        <w:t>"</w:t>
      </w:r>
      <w:proofErr w:type="gramStart"/>
      <w:r w:rsidRPr="00534D34">
        <w:rPr>
          <w:rFonts w:ascii="Consolas" w:eastAsia="Times New Roman" w:hAnsi="Consolas" w:cs="Courier New"/>
          <w:color w:val="8ACCCF"/>
          <w:sz w:val="20"/>
          <w:szCs w:val="20"/>
          <w:lang w:val="en-US"/>
        </w:rPr>
        <w:t>fsNumber</w:t>
      </w:r>
      <w:proofErr w:type="gramEnd"/>
      <w:r w:rsidRPr="00534D34">
        <w:rPr>
          <w:rFonts w:ascii="Consolas" w:eastAsia="Times New Roman" w:hAnsi="Consolas" w:cs="Courier New"/>
          <w:color w:val="8ACCCF"/>
          <w:sz w:val="20"/>
          <w:szCs w:val="20"/>
          <w:lang w:val="en-US"/>
        </w:rPr>
        <w:t>"</w:t>
      </w:r>
      <w:r w:rsidRPr="00534D34">
        <w:rPr>
          <w:rFonts w:ascii="Consolas" w:eastAsia="Times New Roman" w:hAnsi="Consolas" w:cs="Courier New"/>
          <w:color w:val="B4B4B4"/>
          <w:sz w:val="20"/>
          <w:szCs w:val="20"/>
          <w:lang w:val="en-US"/>
        </w:rPr>
        <w:t>:</w:t>
      </w: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D69D85"/>
          <w:sz w:val="20"/>
          <w:szCs w:val="20"/>
          <w:lang w:val="en-US"/>
        </w:rPr>
        <w:t>"9999078900001341"</w:t>
      </w:r>
      <w:r w:rsidRPr="00534D34">
        <w:rPr>
          <w:rFonts w:ascii="Consolas" w:eastAsia="Times New Roman" w:hAnsi="Consolas" w:cs="Courier New"/>
          <w:color w:val="B4B4B4"/>
          <w:sz w:val="20"/>
          <w:szCs w:val="20"/>
          <w:lang w:val="en-US"/>
        </w:rPr>
        <w:t>,</w:t>
      </w:r>
    </w:p>
    <w:p w14:paraId="6423F841" w14:textId="77777777" w:rsidR="00DC1FDE" w:rsidRPr="00534D34"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8ACCCF"/>
          <w:sz w:val="20"/>
          <w:szCs w:val="20"/>
          <w:lang w:val="en-US"/>
        </w:rPr>
        <w:t>"</w:t>
      </w:r>
      <w:proofErr w:type="gramStart"/>
      <w:r w:rsidRPr="00534D34">
        <w:rPr>
          <w:rFonts w:ascii="Consolas" w:eastAsia="Times New Roman" w:hAnsi="Consolas" w:cs="Courier New"/>
          <w:color w:val="8ACCCF"/>
          <w:sz w:val="20"/>
          <w:szCs w:val="20"/>
          <w:lang w:val="en-US"/>
        </w:rPr>
        <w:t>processedAt</w:t>
      </w:r>
      <w:proofErr w:type="gramEnd"/>
      <w:r w:rsidRPr="00534D34">
        <w:rPr>
          <w:rFonts w:ascii="Consolas" w:eastAsia="Times New Roman" w:hAnsi="Consolas" w:cs="Courier New"/>
          <w:color w:val="8ACCCF"/>
          <w:sz w:val="20"/>
          <w:szCs w:val="20"/>
          <w:lang w:val="en-US"/>
        </w:rPr>
        <w:t>"</w:t>
      </w:r>
      <w:r w:rsidRPr="00534D34">
        <w:rPr>
          <w:rFonts w:ascii="Consolas" w:eastAsia="Times New Roman" w:hAnsi="Consolas" w:cs="Courier New"/>
          <w:color w:val="B4B4B4"/>
          <w:sz w:val="20"/>
          <w:szCs w:val="20"/>
          <w:lang w:val="en-US"/>
        </w:rPr>
        <w:t>:</w:t>
      </w: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D69D85"/>
          <w:sz w:val="20"/>
          <w:szCs w:val="20"/>
          <w:lang w:val="en-US"/>
        </w:rPr>
        <w:t>"2021-08-06T15:17:26"</w:t>
      </w:r>
      <w:r w:rsidRPr="00534D34">
        <w:rPr>
          <w:rFonts w:ascii="Consolas" w:eastAsia="Times New Roman" w:hAnsi="Consolas" w:cs="Courier New"/>
          <w:color w:val="B4B4B4"/>
          <w:sz w:val="20"/>
          <w:szCs w:val="20"/>
          <w:lang w:val="en-US"/>
        </w:rPr>
        <w:t>,</w:t>
      </w:r>
    </w:p>
    <w:p w14:paraId="52F7B5E5" w14:textId="77777777" w:rsidR="00DC1FDE" w:rsidRPr="00534D34"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8ACCCF"/>
          <w:sz w:val="20"/>
          <w:szCs w:val="20"/>
          <w:lang w:val="en-US"/>
        </w:rPr>
        <w:t>"</w:t>
      </w:r>
      <w:proofErr w:type="gramStart"/>
      <w:r w:rsidRPr="00534D34">
        <w:rPr>
          <w:rFonts w:ascii="Consolas" w:eastAsia="Times New Roman" w:hAnsi="Consolas" w:cs="Courier New"/>
          <w:color w:val="8ACCCF"/>
          <w:sz w:val="20"/>
          <w:szCs w:val="20"/>
          <w:lang w:val="en-US"/>
        </w:rPr>
        <w:t>content</w:t>
      </w:r>
      <w:proofErr w:type="gramEnd"/>
      <w:r w:rsidRPr="00534D34">
        <w:rPr>
          <w:rFonts w:ascii="Consolas" w:eastAsia="Times New Roman" w:hAnsi="Consolas" w:cs="Courier New"/>
          <w:color w:val="8ACCCF"/>
          <w:sz w:val="20"/>
          <w:szCs w:val="20"/>
          <w:lang w:val="en-US"/>
        </w:rPr>
        <w:t>"</w:t>
      </w:r>
      <w:r w:rsidRPr="00534D34">
        <w:rPr>
          <w:rFonts w:ascii="Consolas" w:eastAsia="Times New Roman" w:hAnsi="Consolas" w:cs="Courier New"/>
          <w:color w:val="B4B4B4"/>
          <w:sz w:val="20"/>
          <w:szCs w:val="20"/>
          <w:lang w:val="en-US"/>
        </w:rPr>
        <w:t>:</w:t>
      </w: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B4B4B4"/>
          <w:sz w:val="20"/>
          <w:szCs w:val="20"/>
          <w:lang w:val="en-US"/>
        </w:rPr>
        <w:t>{</w:t>
      </w:r>
    </w:p>
    <w:p w14:paraId="0409FBB2" w14:textId="77777777" w:rsidR="00DC1FDE" w:rsidRPr="00534D34"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8ACCCF"/>
          <w:sz w:val="20"/>
          <w:szCs w:val="20"/>
          <w:lang w:val="en-US"/>
        </w:rPr>
        <w:t>"</w:t>
      </w:r>
      <w:proofErr w:type="gramStart"/>
      <w:r w:rsidRPr="00534D34">
        <w:rPr>
          <w:rFonts w:ascii="Consolas" w:eastAsia="Times New Roman" w:hAnsi="Consolas" w:cs="Courier New"/>
          <w:color w:val="8ACCCF"/>
          <w:sz w:val="20"/>
          <w:szCs w:val="20"/>
          <w:lang w:val="en-US"/>
        </w:rPr>
        <w:t>plannedStatus</w:t>
      </w:r>
      <w:proofErr w:type="gramEnd"/>
      <w:r w:rsidRPr="00534D34">
        <w:rPr>
          <w:rFonts w:ascii="Consolas" w:eastAsia="Times New Roman" w:hAnsi="Consolas" w:cs="Courier New"/>
          <w:color w:val="8ACCCF"/>
          <w:sz w:val="20"/>
          <w:szCs w:val="20"/>
          <w:lang w:val="en-US"/>
        </w:rPr>
        <w:t>"</w:t>
      </w:r>
      <w:r w:rsidRPr="00534D34">
        <w:rPr>
          <w:rFonts w:ascii="Consolas" w:eastAsia="Times New Roman" w:hAnsi="Consolas" w:cs="Courier New"/>
          <w:color w:val="B4B4B4"/>
          <w:sz w:val="20"/>
          <w:szCs w:val="20"/>
          <w:lang w:val="en-US"/>
        </w:rPr>
        <w:t>:</w:t>
      </w: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6E96BE"/>
          <w:sz w:val="20"/>
          <w:szCs w:val="20"/>
          <w:lang w:val="en-US"/>
        </w:rPr>
        <w:t>2</w:t>
      </w:r>
      <w:r w:rsidRPr="00534D34">
        <w:rPr>
          <w:rFonts w:ascii="Consolas" w:eastAsia="Times New Roman" w:hAnsi="Consolas" w:cs="Courier New"/>
          <w:color w:val="B4B4B4"/>
          <w:sz w:val="20"/>
          <w:szCs w:val="20"/>
          <w:lang w:val="en-US"/>
        </w:rPr>
        <w:t>,</w:t>
      </w:r>
    </w:p>
    <w:p w14:paraId="0E09858D" w14:textId="77777777" w:rsidR="00DC1FDE" w:rsidRPr="00534D34"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8ACCCF"/>
          <w:sz w:val="20"/>
          <w:szCs w:val="20"/>
          <w:lang w:val="en-US"/>
        </w:rPr>
        <w:t>"</w:t>
      </w:r>
      <w:proofErr w:type="gramStart"/>
      <w:r w:rsidRPr="00534D34">
        <w:rPr>
          <w:rFonts w:ascii="Consolas" w:eastAsia="Times New Roman" w:hAnsi="Consolas" w:cs="Courier New"/>
          <w:color w:val="8ACCCF"/>
          <w:sz w:val="20"/>
          <w:szCs w:val="20"/>
          <w:lang w:val="en-US"/>
        </w:rPr>
        <w:t>itemCode</w:t>
      </w:r>
      <w:proofErr w:type="gramEnd"/>
      <w:r w:rsidRPr="00534D34">
        <w:rPr>
          <w:rFonts w:ascii="Consolas" w:eastAsia="Times New Roman" w:hAnsi="Consolas" w:cs="Courier New"/>
          <w:color w:val="8ACCCF"/>
          <w:sz w:val="20"/>
          <w:szCs w:val="20"/>
          <w:lang w:val="en-US"/>
        </w:rPr>
        <w:t>"</w:t>
      </w:r>
      <w:r w:rsidRPr="00534D34">
        <w:rPr>
          <w:rFonts w:ascii="Consolas" w:eastAsia="Times New Roman" w:hAnsi="Consolas" w:cs="Courier New"/>
          <w:color w:val="B4B4B4"/>
          <w:sz w:val="20"/>
          <w:szCs w:val="20"/>
          <w:lang w:val="en-US"/>
        </w:rPr>
        <w:t>:</w:t>
      </w: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D69D85"/>
          <w:sz w:val="20"/>
          <w:szCs w:val="20"/>
          <w:lang w:val="en-US"/>
        </w:rPr>
        <w:t>"00000046210654eK7fYtcAAModGVz"</w:t>
      </w:r>
      <w:r w:rsidRPr="00534D34">
        <w:rPr>
          <w:rFonts w:ascii="Consolas" w:eastAsia="Times New Roman" w:hAnsi="Consolas" w:cs="Courier New"/>
          <w:color w:val="B4B4B4"/>
          <w:sz w:val="20"/>
          <w:szCs w:val="20"/>
          <w:lang w:val="en-US"/>
        </w:rPr>
        <w:t>,</w:t>
      </w:r>
    </w:p>
    <w:p w14:paraId="1E553A4E" w14:textId="77777777" w:rsidR="00DC1FDE" w:rsidRPr="00534D34"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8ACCCF"/>
          <w:sz w:val="20"/>
          <w:szCs w:val="20"/>
          <w:lang w:val="en-US"/>
        </w:rPr>
        <w:t>"</w:t>
      </w:r>
      <w:proofErr w:type="gramStart"/>
      <w:r w:rsidRPr="00534D34">
        <w:rPr>
          <w:rFonts w:ascii="Consolas" w:eastAsia="Times New Roman" w:hAnsi="Consolas" w:cs="Courier New"/>
          <w:color w:val="8ACCCF"/>
          <w:sz w:val="20"/>
          <w:szCs w:val="20"/>
          <w:lang w:val="en-US"/>
        </w:rPr>
        <w:t>quantityMeasurementUnit</w:t>
      </w:r>
      <w:proofErr w:type="gramEnd"/>
      <w:r w:rsidRPr="00534D34">
        <w:rPr>
          <w:rFonts w:ascii="Consolas" w:eastAsia="Times New Roman" w:hAnsi="Consolas" w:cs="Courier New"/>
          <w:color w:val="8ACCCF"/>
          <w:sz w:val="20"/>
          <w:szCs w:val="20"/>
          <w:lang w:val="en-US"/>
        </w:rPr>
        <w:t>"</w:t>
      </w:r>
      <w:r w:rsidRPr="00534D34">
        <w:rPr>
          <w:rFonts w:ascii="Consolas" w:eastAsia="Times New Roman" w:hAnsi="Consolas" w:cs="Courier New"/>
          <w:color w:val="B4B4B4"/>
          <w:sz w:val="20"/>
          <w:szCs w:val="20"/>
          <w:lang w:val="en-US"/>
        </w:rPr>
        <w:t>:</w:t>
      </w: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6E96BE"/>
          <w:sz w:val="20"/>
          <w:szCs w:val="20"/>
          <w:lang w:val="en-US"/>
        </w:rPr>
        <w:t>0</w:t>
      </w:r>
      <w:r w:rsidRPr="00534D34">
        <w:rPr>
          <w:rFonts w:ascii="Consolas" w:eastAsia="Times New Roman" w:hAnsi="Consolas" w:cs="Courier New"/>
          <w:color w:val="B4B4B4"/>
          <w:sz w:val="20"/>
          <w:szCs w:val="20"/>
          <w:lang w:val="en-US"/>
        </w:rPr>
        <w:t>,</w:t>
      </w:r>
    </w:p>
    <w:p w14:paraId="46AA9222" w14:textId="77777777" w:rsidR="00DC1FDE" w:rsidRPr="00534D34"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8ACCCF"/>
          <w:sz w:val="20"/>
          <w:szCs w:val="20"/>
          <w:lang w:val="en-US"/>
        </w:rPr>
        <w:t>"</w:t>
      </w:r>
      <w:proofErr w:type="gramStart"/>
      <w:r w:rsidRPr="00534D34">
        <w:rPr>
          <w:rFonts w:ascii="Consolas" w:eastAsia="Times New Roman" w:hAnsi="Consolas" w:cs="Courier New"/>
          <w:color w:val="8ACCCF"/>
          <w:sz w:val="20"/>
          <w:szCs w:val="20"/>
          <w:lang w:val="en-US"/>
        </w:rPr>
        <w:t>quantity</w:t>
      </w:r>
      <w:proofErr w:type="gramEnd"/>
      <w:r w:rsidRPr="00534D34">
        <w:rPr>
          <w:rFonts w:ascii="Consolas" w:eastAsia="Times New Roman" w:hAnsi="Consolas" w:cs="Courier New"/>
          <w:color w:val="8ACCCF"/>
          <w:sz w:val="20"/>
          <w:szCs w:val="20"/>
          <w:lang w:val="en-US"/>
        </w:rPr>
        <w:t>"</w:t>
      </w:r>
      <w:r w:rsidRPr="00534D34">
        <w:rPr>
          <w:rFonts w:ascii="Consolas" w:eastAsia="Times New Roman" w:hAnsi="Consolas" w:cs="Courier New"/>
          <w:color w:val="B4B4B4"/>
          <w:sz w:val="20"/>
          <w:szCs w:val="20"/>
          <w:lang w:val="en-US"/>
        </w:rPr>
        <w:t>:</w:t>
      </w: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6E96BE"/>
          <w:sz w:val="20"/>
          <w:szCs w:val="20"/>
          <w:lang w:val="en-US"/>
        </w:rPr>
        <w:t>2.0</w:t>
      </w:r>
    </w:p>
    <w:p w14:paraId="18B50D5A" w14:textId="77777777" w:rsidR="00DC1FDE" w:rsidRPr="00534D34"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B4B4B4"/>
          <w:sz w:val="20"/>
          <w:szCs w:val="20"/>
          <w:lang w:val="en-US"/>
        </w:rPr>
        <w:t>},</w:t>
      </w:r>
    </w:p>
    <w:p w14:paraId="74CDF7DB" w14:textId="77777777" w:rsidR="00DC1FDE" w:rsidRPr="00534D34"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8ACCCF"/>
          <w:sz w:val="20"/>
          <w:szCs w:val="20"/>
          <w:lang w:val="en-US"/>
        </w:rPr>
        <w:t>"</w:t>
      </w:r>
      <w:proofErr w:type="gramStart"/>
      <w:r w:rsidRPr="00534D34">
        <w:rPr>
          <w:rFonts w:ascii="Consolas" w:eastAsia="Times New Roman" w:hAnsi="Consolas" w:cs="Courier New"/>
          <w:color w:val="8ACCCF"/>
          <w:sz w:val="20"/>
          <w:szCs w:val="20"/>
          <w:lang w:val="en-US"/>
        </w:rPr>
        <w:t>checkResult</w:t>
      </w:r>
      <w:proofErr w:type="gramEnd"/>
      <w:r w:rsidRPr="00534D34">
        <w:rPr>
          <w:rFonts w:ascii="Consolas" w:eastAsia="Times New Roman" w:hAnsi="Consolas" w:cs="Courier New"/>
          <w:color w:val="8ACCCF"/>
          <w:sz w:val="20"/>
          <w:szCs w:val="20"/>
          <w:lang w:val="en-US"/>
        </w:rPr>
        <w:t>"</w:t>
      </w:r>
      <w:r w:rsidRPr="00534D34">
        <w:rPr>
          <w:rFonts w:ascii="Consolas" w:eastAsia="Times New Roman" w:hAnsi="Consolas" w:cs="Courier New"/>
          <w:color w:val="B4B4B4"/>
          <w:sz w:val="20"/>
          <w:szCs w:val="20"/>
          <w:lang w:val="en-US"/>
        </w:rPr>
        <w:t>:</w:t>
      </w: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B4B4B4"/>
          <w:sz w:val="20"/>
          <w:szCs w:val="20"/>
          <w:lang w:val="en-US"/>
        </w:rPr>
        <w:t>{</w:t>
      </w:r>
    </w:p>
    <w:p w14:paraId="1CAA7550" w14:textId="77777777" w:rsidR="00DC1FDE" w:rsidRPr="00534D34"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8ACCCF"/>
          <w:sz w:val="20"/>
          <w:szCs w:val="20"/>
          <w:lang w:val="en-US"/>
        </w:rPr>
        <w:t>"</w:t>
      </w:r>
      <w:proofErr w:type="gramStart"/>
      <w:r w:rsidRPr="00534D34">
        <w:rPr>
          <w:rFonts w:ascii="Consolas" w:eastAsia="Times New Roman" w:hAnsi="Consolas" w:cs="Courier New"/>
          <w:color w:val="8ACCCF"/>
          <w:sz w:val="20"/>
          <w:szCs w:val="20"/>
          <w:lang w:val="en-US"/>
        </w:rPr>
        <w:t>fsCheckStatus</w:t>
      </w:r>
      <w:proofErr w:type="gramEnd"/>
      <w:r w:rsidRPr="00534D34">
        <w:rPr>
          <w:rFonts w:ascii="Consolas" w:eastAsia="Times New Roman" w:hAnsi="Consolas" w:cs="Courier New"/>
          <w:color w:val="8ACCCF"/>
          <w:sz w:val="20"/>
          <w:szCs w:val="20"/>
          <w:lang w:val="en-US"/>
        </w:rPr>
        <w:t>"</w:t>
      </w:r>
      <w:r w:rsidRPr="00534D34">
        <w:rPr>
          <w:rFonts w:ascii="Consolas" w:eastAsia="Times New Roman" w:hAnsi="Consolas" w:cs="Courier New"/>
          <w:color w:val="B4B4B4"/>
          <w:sz w:val="20"/>
          <w:szCs w:val="20"/>
          <w:lang w:val="en-US"/>
        </w:rPr>
        <w:t>:</w:t>
      </w: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6E96BE"/>
          <w:sz w:val="20"/>
          <w:szCs w:val="20"/>
          <w:lang w:val="en-US"/>
        </w:rPr>
        <w:t>2</w:t>
      </w:r>
      <w:r w:rsidRPr="00534D34">
        <w:rPr>
          <w:rFonts w:ascii="Consolas" w:eastAsia="Times New Roman" w:hAnsi="Consolas" w:cs="Courier New"/>
          <w:color w:val="B4B4B4"/>
          <w:sz w:val="20"/>
          <w:szCs w:val="20"/>
          <w:lang w:val="en-US"/>
        </w:rPr>
        <w:t>,</w:t>
      </w:r>
    </w:p>
    <w:p w14:paraId="52632F24" w14:textId="77777777" w:rsidR="00DC1FDE" w:rsidRPr="00534D34"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8ACCCF"/>
          <w:sz w:val="20"/>
          <w:szCs w:val="20"/>
          <w:lang w:val="en-US"/>
        </w:rPr>
        <w:t>"</w:t>
      </w:r>
      <w:proofErr w:type="gramStart"/>
      <w:r w:rsidRPr="00534D34">
        <w:rPr>
          <w:rFonts w:ascii="Consolas" w:eastAsia="Times New Roman" w:hAnsi="Consolas" w:cs="Courier New"/>
          <w:color w:val="8ACCCF"/>
          <w:sz w:val="20"/>
          <w:szCs w:val="20"/>
          <w:lang w:val="en-US"/>
        </w:rPr>
        <w:t>fsCheckStatusCause</w:t>
      </w:r>
      <w:proofErr w:type="gramEnd"/>
      <w:r w:rsidRPr="00534D34">
        <w:rPr>
          <w:rFonts w:ascii="Consolas" w:eastAsia="Times New Roman" w:hAnsi="Consolas" w:cs="Courier New"/>
          <w:color w:val="8ACCCF"/>
          <w:sz w:val="20"/>
          <w:szCs w:val="20"/>
          <w:lang w:val="en-US"/>
        </w:rPr>
        <w:t>"</w:t>
      </w:r>
      <w:r w:rsidRPr="00534D34">
        <w:rPr>
          <w:rFonts w:ascii="Consolas" w:eastAsia="Times New Roman" w:hAnsi="Consolas" w:cs="Courier New"/>
          <w:color w:val="B4B4B4"/>
          <w:sz w:val="20"/>
          <w:szCs w:val="20"/>
          <w:lang w:val="en-US"/>
        </w:rPr>
        <w:t>:</w:t>
      </w: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6E96BE"/>
          <w:sz w:val="20"/>
          <w:szCs w:val="20"/>
          <w:lang w:val="en-US"/>
        </w:rPr>
        <w:t>3</w:t>
      </w:r>
      <w:r w:rsidRPr="00534D34">
        <w:rPr>
          <w:rFonts w:ascii="Consolas" w:eastAsia="Times New Roman" w:hAnsi="Consolas" w:cs="Courier New"/>
          <w:color w:val="B4B4B4"/>
          <w:sz w:val="20"/>
          <w:szCs w:val="20"/>
          <w:lang w:val="en-US"/>
        </w:rPr>
        <w:t>,</w:t>
      </w:r>
    </w:p>
    <w:p w14:paraId="421450F1" w14:textId="77777777" w:rsidR="00DC1FDE" w:rsidRPr="00534D34"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8ACCCF"/>
          <w:sz w:val="20"/>
          <w:szCs w:val="20"/>
          <w:lang w:val="en-US"/>
        </w:rPr>
        <w:t>"</w:t>
      </w:r>
      <w:proofErr w:type="gramStart"/>
      <w:r w:rsidRPr="00534D34">
        <w:rPr>
          <w:rFonts w:ascii="Consolas" w:eastAsia="Times New Roman" w:hAnsi="Consolas" w:cs="Courier New"/>
          <w:color w:val="8ACCCF"/>
          <w:sz w:val="20"/>
          <w:szCs w:val="20"/>
          <w:lang w:val="en-US"/>
        </w:rPr>
        <w:t>fsItemCodeType</w:t>
      </w:r>
      <w:proofErr w:type="gramEnd"/>
      <w:r w:rsidRPr="00534D34">
        <w:rPr>
          <w:rFonts w:ascii="Consolas" w:eastAsia="Times New Roman" w:hAnsi="Consolas" w:cs="Courier New"/>
          <w:color w:val="8ACCCF"/>
          <w:sz w:val="20"/>
          <w:szCs w:val="20"/>
          <w:lang w:val="en-US"/>
        </w:rPr>
        <w:t>"</w:t>
      </w:r>
      <w:r w:rsidRPr="00534D34">
        <w:rPr>
          <w:rFonts w:ascii="Consolas" w:eastAsia="Times New Roman" w:hAnsi="Consolas" w:cs="Courier New"/>
          <w:color w:val="B4B4B4"/>
          <w:sz w:val="20"/>
          <w:szCs w:val="20"/>
          <w:lang w:val="en-US"/>
        </w:rPr>
        <w:t>:</w:t>
      </w: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6E96BE"/>
          <w:sz w:val="20"/>
          <w:szCs w:val="20"/>
          <w:lang w:val="en-US"/>
        </w:rPr>
        <w:t>4</w:t>
      </w:r>
      <w:r w:rsidRPr="00534D34">
        <w:rPr>
          <w:rFonts w:ascii="Consolas" w:eastAsia="Times New Roman" w:hAnsi="Consolas" w:cs="Courier New"/>
          <w:color w:val="B4B4B4"/>
          <w:sz w:val="20"/>
          <w:szCs w:val="20"/>
          <w:lang w:val="en-US"/>
        </w:rPr>
        <w:t>,</w:t>
      </w:r>
    </w:p>
    <w:p w14:paraId="207217BA" w14:textId="77777777" w:rsidR="00DC1FDE" w:rsidRPr="00534D34"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8ACCCF"/>
          <w:sz w:val="20"/>
          <w:szCs w:val="20"/>
          <w:lang w:val="en-US"/>
        </w:rPr>
        <w:t>"</w:t>
      </w:r>
      <w:proofErr w:type="gramStart"/>
      <w:r w:rsidRPr="00534D34">
        <w:rPr>
          <w:rFonts w:ascii="Consolas" w:eastAsia="Times New Roman" w:hAnsi="Consolas" w:cs="Courier New"/>
          <w:color w:val="8ACCCF"/>
          <w:sz w:val="20"/>
          <w:szCs w:val="20"/>
          <w:lang w:val="en-US"/>
        </w:rPr>
        <w:t>checkResult</w:t>
      </w:r>
      <w:proofErr w:type="gramEnd"/>
      <w:r w:rsidRPr="00534D34">
        <w:rPr>
          <w:rFonts w:ascii="Consolas" w:eastAsia="Times New Roman" w:hAnsi="Consolas" w:cs="Courier New"/>
          <w:color w:val="8ACCCF"/>
          <w:sz w:val="20"/>
          <w:szCs w:val="20"/>
          <w:lang w:val="en-US"/>
        </w:rPr>
        <w:t>"</w:t>
      </w:r>
      <w:r w:rsidRPr="00534D34">
        <w:rPr>
          <w:rFonts w:ascii="Consolas" w:eastAsia="Times New Roman" w:hAnsi="Consolas" w:cs="Courier New"/>
          <w:color w:val="B4B4B4"/>
          <w:sz w:val="20"/>
          <w:szCs w:val="20"/>
          <w:lang w:val="en-US"/>
        </w:rPr>
        <w:t>:</w:t>
      </w: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6E96BE"/>
          <w:sz w:val="20"/>
          <w:szCs w:val="20"/>
          <w:lang w:val="en-US"/>
        </w:rPr>
        <w:t>1</w:t>
      </w:r>
      <w:r w:rsidRPr="00534D34">
        <w:rPr>
          <w:rFonts w:ascii="Consolas" w:eastAsia="Times New Roman" w:hAnsi="Consolas" w:cs="Courier New"/>
          <w:color w:val="B4B4B4"/>
          <w:sz w:val="20"/>
          <w:szCs w:val="20"/>
          <w:lang w:val="en-US"/>
        </w:rPr>
        <w:t>,</w:t>
      </w:r>
    </w:p>
    <w:p w14:paraId="5404FCCE" w14:textId="77777777" w:rsidR="00DC1FDE" w:rsidRPr="00534D34"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8ACCCF"/>
          <w:sz w:val="20"/>
          <w:szCs w:val="20"/>
          <w:lang w:val="en-US"/>
        </w:rPr>
        <w:t>"</w:t>
      </w:r>
      <w:proofErr w:type="gramStart"/>
      <w:r w:rsidRPr="00534D34">
        <w:rPr>
          <w:rFonts w:ascii="Consolas" w:eastAsia="Times New Roman" w:hAnsi="Consolas" w:cs="Courier New"/>
          <w:color w:val="8ACCCF"/>
          <w:sz w:val="20"/>
          <w:szCs w:val="20"/>
          <w:lang w:val="en-US"/>
        </w:rPr>
        <w:t>oismCheckResultCode</w:t>
      </w:r>
      <w:proofErr w:type="gramEnd"/>
      <w:r w:rsidRPr="00534D34">
        <w:rPr>
          <w:rFonts w:ascii="Consolas" w:eastAsia="Times New Roman" w:hAnsi="Consolas" w:cs="Courier New"/>
          <w:color w:val="8ACCCF"/>
          <w:sz w:val="20"/>
          <w:szCs w:val="20"/>
          <w:lang w:val="en-US"/>
        </w:rPr>
        <w:t>"</w:t>
      </w:r>
      <w:r w:rsidRPr="00534D34">
        <w:rPr>
          <w:rFonts w:ascii="Consolas" w:eastAsia="Times New Roman" w:hAnsi="Consolas" w:cs="Courier New"/>
          <w:color w:val="B4B4B4"/>
          <w:sz w:val="20"/>
          <w:szCs w:val="20"/>
          <w:lang w:val="en-US"/>
        </w:rPr>
        <w:t>:</w:t>
      </w: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6E96BE"/>
          <w:sz w:val="20"/>
          <w:szCs w:val="20"/>
          <w:lang w:val="en-US"/>
        </w:rPr>
        <w:t>5</w:t>
      </w:r>
      <w:r w:rsidRPr="00534D34">
        <w:rPr>
          <w:rFonts w:ascii="Consolas" w:eastAsia="Times New Roman" w:hAnsi="Consolas" w:cs="Courier New"/>
          <w:color w:val="B4B4B4"/>
          <w:sz w:val="20"/>
          <w:szCs w:val="20"/>
          <w:lang w:val="en-US"/>
        </w:rPr>
        <w:t>,</w:t>
      </w:r>
    </w:p>
    <w:p w14:paraId="5E635A8D" w14:textId="77777777" w:rsidR="00DC1FDE" w:rsidRPr="00534D34"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8ACCCF"/>
          <w:sz w:val="20"/>
          <w:szCs w:val="20"/>
          <w:lang w:val="en-US"/>
        </w:rPr>
        <w:t>"</w:t>
      </w:r>
      <w:proofErr w:type="gramStart"/>
      <w:r w:rsidRPr="00534D34">
        <w:rPr>
          <w:rFonts w:ascii="Consolas" w:eastAsia="Times New Roman" w:hAnsi="Consolas" w:cs="Courier New"/>
          <w:color w:val="8ACCCF"/>
          <w:sz w:val="20"/>
          <w:szCs w:val="20"/>
          <w:lang w:val="en-US"/>
        </w:rPr>
        <w:t>oismResponse</w:t>
      </w:r>
      <w:proofErr w:type="gramEnd"/>
      <w:r w:rsidRPr="00534D34">
        <w:rPr>
          <w:rFonts w:ascii="Consolas" w:eastAsia="Times New Roman" w:hAnsi="Consolas" w:cs="Courier New"/>
          <w:color w:val="8ACCCF"/>
          <w:sz w:val="20"/>
          <w:szCs w:val="20"/>
          <w:lang w:val="en-US"/>
        </w:rPr>
        <w:t>"</w:t>
      </w:r>
      <w:r w:rsidRPr="00534D34">
        <w:rPr>
          <w:rFonts w:ascii="Consolas" w:eastAsia="Times New Roman" w:hAnsi="Consolas" w:cs="Courier New"/>
          <w:color w:val="B4B4B4"/>
          <w:sz w:val="20"/>
          <w:szCs w:val="20"/>
          <w:lang w:val="en-US"/>
        </w:rPr>
        <w:t>:</w:t>
      </w: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B4B4B4"/>
          <w:sz w:val="20"/>
          <w:szCs w:val="20"/>
          <w:lang w:val="en-US"/>
        </w:rPr>
        <w:t>{</w:t>
      </w:r>
    </w:p>
    <w:p w14:paraId="2495CCC2" w14:textId="77777777" w:rsidR="00DC1FDE" w:rsidRPr="00534D34"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8ACCCF"/>
          <w:sz w:val="20"/>
          <w:szCs w:val="20"/>
          <w:lang w:val="en-US"/>
        </w:rPr>
        <w:t>"</w:t>
      </w:r>
      <w:proofErr w:type="gramStart"/>
      <w:r w:rsidRPr="00534D34">
        <w:rPr>
          <w:rFonts w:ascii="Consolas" w:eastAsia="Times New Roman" w:hAnsi="Consolas" w:cs="Courier New"/>
          <w:color w:val="8ACCCF"/>
          <w:sz w:val="20"/>
          <w:szCs w:val="20"/>
          <w:lang w:val="en-US"/>
        </w:rPr>
        <w:t>resultCode</w:t>
      </w:r>
      <w:proofErr w:type="gramEnd"/>
      <w:r w:rsidRPr="00534D34">
        <w:rPr>
          <w:rFonts w:ascii="Consolas" w:eastAsia="Times New Roman" w:hAnsi="Consolas" w:cs="Courier New"/>
          <w:color w:val="8ACCCF"/>
          <w:sz w:val="20"/>
          <w:szCs w:val="20"/>
          <w:lang w:val="en-US"/>
        </w:rPr>
        <w:t>"</w:t>
      </w:r>
      <w:r w:rsidRPr="00534D34">
        <w:rPr>
          <w:rFonts w:ascii="Consolas" w:eastAsia="Times New Roman" w:hAnsi="Consolas" w:cs="Courier New"/>
          <w:color w:val="B4B4B4"/>
          <w:sz w:val="20"/>
          <w:szCs w:val="20"/>
          <w:lang w:val="en-US"/>
        </w:rPr>
        <w:t>:</w:t>
      </w: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6E96BE"/>
          <w:sz w:val="20"/>
          <w:szCs w:val="20"/>
          <w:lang w:val="en-US"/>
        </w:rPr>
        <w:t>1</w:t>
      </w:r>
      <w:r w:rsidRPr="00534D34">
        <w:rPr>
          <w:rFonts w:ascii="Consolas" w:eastAsia="Times New Roman" w:hAnsi="Consolas" w:cs="Courier New"/>
          <w:color w:val="B4B4B4"/>
          <w:sz w:val="20"/>
          <w:szCs w:val="20"/>
          <w:lang w:val="en-US"/>
        </w:rPr>
        <w:t>,</w:t>
      </w:r>
    </w:p>
    <w:p w14:paraId="21DCF9C8" w14:textId="77777777" w:rsidR="00DC1FDE" w:rsidRPr="00534D34"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8ACCCF"/>
          <w:sz w:val="20"/>
          <w:szCs w:val="20"/>
          <w:lang w:val="en-US"/>
        </w:rPr>
        <w:t>"</w:t>
      </w:r>
      <w:proofErr w:type="gramStart"/>
      <w:r w:rsidRPr="00534D34">
        <w:rPr>
          <w:rFonts w:ascii="Consolas" w:eastAsia="Times New Roman" w:hAnsi="Consolas" w:cs="Courier New"/>
          <w:color w:val="8ACCCF"/>
          <w:sz w:val="20"/>
          <w:szCs w:val="20"/>
          <w:lang w:val="en-US"/>
        </w:rPr>
        <w:t>itemCodeType</w:t>
      </w:r>
      <w:proofErr w:type="gramEnd"/>
      <w:r w:rsidRPr="00534D34">
        <w:rPr>
          <w:rFonts w:ascii="Consolas" w:eastAsia="Times New Roman" w:hAnsi="Consolas" w:cs="Courier New"/>
          <w:color w:val="8ACCCF"/>
          <w:sz w:val="20"/>
          <w:szCs w:val="20"/>
          <w:lang w:val="en-US"/>
        </w:rPr>
        <w:t>"</w:t>
      </w:r>
      <w:r w:rsidRPr="00534D34">
        <w:rPr>
          <w:rFonts w:ascii="Consolas" w:eastAsia="Times New Roman" w:hAnsi="Consolas" w:cs="Courier New"/>
          <w:color w:val="B4B4B4"/>
          <w:sz w:val="20"/>
          <w:szCs w:val="20"/>
          <w:lang w:val="en-US"/>
        </w:rPr>
        <w:t>:</w:t>
      </w: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6E96BE"/>
          <w:sz w:val="20"/>
          <w:szCs w:val="20"/>
          <w:lang w:val="en-US"/>
        </w:rPr>
        <w:t>2</w:t>
      </w:r>
    </w:p>
    <w:p w14:paraId="35673630" w14:textId="77777777" w:rsidR="00DC1FDE" w:rsidRPr="00534D34"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B4B4B4"/>
          <w:sz w:val="20"/>
          <w:szCs w:val="20"/>
          <w:lang w:val="en-US"/>
        </w:rPr>
        <w:t>}</w:t>
      </w:r>
    </w:p>
    <w:p w14:paraId="5396A2AF" w14:textId="77777777" w:rsidR="00DC1FDE" w:rsidRPr="00534D34"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534D34">
        <w:rPr>
          <w:rFonts w:ascii="Consolas" w:eastAsia="Times New Roman" w:hAnsi="Consolas" w:cs="Courier New"/>
          <w:color w:val="DFDFBF"/>
          <w:sz w:val="20"/>
          <w:szCs w:val="20"/>
          <w:lang w:val="en-US"/>
        </w:rPr>
        <w:t>  </w:t>
      </w:r>
      <w:r w:rsidRPr="00534D34">
        <w:rPr>
          <w:rFonts w:ascii="Consolas" w:eastAsia="Times New Roman" w:hAnsi="Consolas" w:cs="Courier New"/>
          <w:color w:val="B4B4B4"/>
          <w:sz w:val="20"/>
          <w:szCs w:val="20"/>
          <w:lang w:val="en-US"/>
        </w:rPr>
        <w:t>}</w:t>
      </w:r>
    </w:p>
    <w:p w14:paraId="54EBE5D8" w14:textId="77777777" w:rsidR="00DC1FDE" w:rsidRPr="00534D34" w:rsidRDefault="00DC1FDE" w:rsidP="00DC1FDE">
      <w:pPr>
        <w:shd w:val="clear" w:color="auto" w:fill="2323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DFDFBF"/>
          <w:sz w:val="20"/>
          <w:szCs w:val="20"/>
          <w:lang w:val="en-US"/>
        </w:rPr>
      </w:pPr>
      <w:r w:rsidRPr="00534D34">
        <w:rPr>
          <w:rFonts w:ascii="Consolas" w:eastAsia="Times New Roman" w:hAnsi="Consolas" w:cs="Courier New"/>
          <w:color w:val="B4B4B4"/>
          <w:sz w:val="20"/>
          <w:szCs w:val="20"/>
          <w:lang w:val="en-US"/>
        </w:rPr>
        <w:t>}</w:t>
      </w:r>
    </w:p>
    <w:p w14:paraId="76548F19" w14:textId="77777777" w:rsidR="00546AF9" w:rsidRDefault="00546AF9" w:rsidP="006F0FD4">
      <w:pPr>
        <w:spacing w:after="160" w:line="259" w:lineRule="auto"/>
        <w:rPr>
          <w:rFonts w:eastAsiaTheme="minorHAnsi" w:cstheme="minorHAnsi"/>
          <w:color w:val="000000"/>
          <w:sz w:val="22"/>
          <w:szCs w:val="19"/>
          <w:lang w:val="en-US" w:eastAsia="en-US"/>
        </w:rPr>
      </w:pPr>
    </w:p>
    <w:p w14:paraId="78DD7A3D" w14:textId="77777777" w:rsidR="00DC1FDE" w:rsidRDefault="00DC1FDE" w:rsidP="006F0FD4">
      <w:pPr>
        <w:spacing w:after="160" w:line="259" w:lineRule="auto"/>
        <w:rPr>
          <w:rFonts w:eastAsiaTheme="minorHAnsi" w:cstheme="minorHAnsi"/>
          <w:color w:val="000000"/>
          <w:sz w:val="22"/>
          <w:szCs w:val="19"/>
          <w:lang w:val="en-US" w:eastAsia="en-US"/>
        </w:rPr>
      </w:pPr>
    </w:p>
    <w:p w14:paraId="63A77024" w14:textId="77777777" w:rsidR="00DC1FDE" w:rsidRDefault="00DC1FDE" w:rsidP="006F0FD4">
      <w:pPr>
        <w:spacing w:after="160" w:line="259" w:lineRule="auto"/>
        <w:rPr>
          <w:rFonts w:eastAsiaTheme="minorHAnsi" w:cstheme="minorHAnsi"/>
          <w:color w:val="000000"/>
          <w:sz w:val="22"/>
          <w:szCs w:val="19"/>
          <w:lang w:val="en-US" w:eastAsia="en-US"/>
        </w:rPr>
      </w:pPr>
    </w:p>
    <w:p w14:paraId="29860A31" w14:textId="65C6A47D" w:rsidR="00DC1FDE" w:rsidRDefault="00DC1FDE" w:rsidP="00DC1FDE">
      <w:pPr>
        <w:pStyle w:val="3"/>
        <w:rPr>
          <w:rFonts w:eastAsiaTheme="minorHAnsi"/>
          <w:lang w:val="en-US" w:eastAsia="en-US"/>
        </w:rPr>
      </w:pPr>
      <w:bookmarkStart w:id="516" w:name="_2.11_Status_of"/>
      <w:bookmarkStart w:id="517" w:name="_GoBack"/>
      <w:bookmarkEnd w:id="516"/>
      <w:bookmarkEnd w:id="517"/>
      <w:r w:rsidRPr="00DC1FDE">
        <w:rPr>
          <w:rFonts w:eastAsiaTheme="minorHAnsi"/>
          <w:lang w:val="en-US" w:eastAsia="en-US"/>
        </w:rPr>
        <w:lastRenderedPageBreak/>
        <w:t>2.11 Status of FFD correction receipt 1.2</w:t>
      </w:r>
    </w:p>
    <w:p w14:paraId="0D3FA23A" w14:textId="77777777" w:rsidR="00DC1FDE" w:rsidRDefault="00DC1FDE" w:rsidP="00DC1FDE">
      <w:pPr>
        <w:rPr>
          <w:lang w:val="en-US" w:eastAsia="en-US"/>
        </w:rPr>
      </w:pPr>
    </w:p>
    <w:p w14:paraId="35C66A02" w14:textId="77777777" w:rsidR="00DC1FDE" w:rsidRPr="00DC1FDE" w:rsidRDefault="00DC1FDE" w:rsidP="00DC1FDE">
      <w:pPr>
        <w:rPr>
          <w:lang w:val="en-US" w:eastAsia="en-US"/>
        </w:rPr>
      </w:pPr>
      <w:r w:rsidRPr="00DC1FDE">
        <w:rPr>
          <w:lang w:val="en-US" w:eastAsia="en-US"/>
        </w:rPr>
        <w:t xml:space="preserve">Request: GET / </w:t>
      </w:r>
      <w:proofErr w:type="gramStart"/>
      <w:r w:rsidRPr="00DC1FDE">
        <w:rPr>
          <w:lang w:val="en-US" w:eastAsia="en-US"/>
        </w:rPr>
        <w:t>api</w:t>
      </w:r>
      <w:proofErr w:type="gramEnd"/>
      <w:r w:rsidRPr="00DC1FDE">
        <w:rPr>
          <w:lang w:val="en-US" w:eastAsia="en-US"/>
        </w:rPr>
        <w:t xml:space="preserve"> / v2 / correction12 / {inn} / status / {document_id}</w:t>
      </w:r>
    </w:p>
    <w:p w14:paraId="17DD9550" w14:textId="77777777" w:rsidR="00DC1FDE" w:rsidRPr="00DC1FDE" w:rsidRDefault="00DC1FDE" w:rsidP="00DC1FDE">
      <w:pPr>
        <w:rPr>
          <w:lang w:val="en-US" w:eastAsia="en-US"/>
        </w:rPr>
      </w:pPr>
    </w:p>
    <w:p w14:paraId="2AB5D596" w14:textId="77777777" w:rsidR="00DC1FDE" w:rsidRPr="00DC1FDE" w:rsidRDefault="00DC1FDE" w:rsidP="00DC1FDE">
      <w:pPr>
        <w:rPr>
          <w:lang w:val="en-US" w:eastAsia="en-US"/>
        </w:rPr>
      </w:pPr>
      <w:r w:rsidRPr="00DC1FDE">
        <w:rPr>
          <w:lang w:val="en-US" w:eastAsia="en-US"/>
        </w:rPr>
        <w:t>{</w:t>
      </w:r>
      <w:proofErr w:type="gramStart"/>
      <w:r w:rsidRPr="00DC1FDE">
        <w:rPr>
          <w:lang w:val="en-US" w:eastAsia="en-US"/>
        </w:rPr>
        <w:t>inn</w:t>
      </w:r>
      <w:proofErr w:type="gramEnd"/>
      <w:r w:rsidRPr="00DC1FDE">
        <w:rPr>
          <w:lang w:val="en-US" w:eastAsia="en-US"/>
        </w:rPr>
        <w:t>} - TIN of the organization for which the check is being issued</w:t>
      </w:r>
    </w:p>
    <w:p w14:paraId="1CCFA5D3" w14:textId="77777777" w:rsidR="00DC1FDE" w:rsidRPr="00DC1FDE" w:rsidRDefault="00DC1FDE" w:rsidP="00DC1FDE">
      <w:pPr>
        <w:rPr>
          <w:lang w:val="en-US" w:eastAsia="en-US"/>
        </w:rPr>
      </w:pPr>
      <w:r w:rsidRPr="00DC1FDE">
        <w:rPr>
          <w:lang w:val="en-US" w:eastAsia="en-US"/>
        </w:rPr>
        <w:t xml:space="preserve">{document_id} - </w:t>
      </w:r>
      <w:proofErr w:type="gramStart"/>
      <w:r w:rsidRPr="00DC1FDE">
        <w:rPr>
          <w:lang w:val="en-US" w:eastAsia="en-US"/>
        </w:rPr>
        <w:t>document</w:t>
      </w:r>
      <w:proofErr w:type="gramEnd"/>
      <w:r w:rsidRPr="00DC1FDE">
        <w:rPr>
          <w:lang w:val="en-US" w:eastAsia="en-US"/>
        </w:rPr>
        <w:t xml:space="preserve"> identifier that was specified when it was created</w:t>
      </w:r>
    </w:p>
    <w:p w14:paraId="65194A52" w14:textId="77777777" w:rsidR="00DC1FDE" w:rsidRPr="00DC1FDE" w:rsidRDefault="00DC1FDE" w:rsidP="00DC1FDE">
      <w:pPr>
        <w:rPr>
          <w:lang w:val="en-US" w:eastAsia="en-US"/>
        </w:rPr>
      </w:pPr>
    </w:p>
    <w:p w14:paraId="16450E3F" w14:textId="77777777" w:rsidR="00DC1FDE" w:rsidRPr="00DC1FDE" w:rsidRDefault="00DC1FDE" w:rsidP="00DC1FDE">
      <w:pPr>
        <w:rPr>
          <w:lang w:val="en-US" w:eastAsia="en-US"/>
        </w:rPr>
      </w:pPr>
      <w:r w:rsidRPr="00DC1FDE">
        <w:rPr>
          <w:lang w:val="en-US" w:eastAsia="en-US"/>
        </w:rPr>
        <w:t>This request does not use the SHA256-RSA signature.</w:t>
      </w:r>
    </w:p>
    <w:p w14:paraId="72405449" w14:textId="77777777" w:rsidR="00DC1FDE" w:rsidRPr="00DC1FDE" w:rsidRDefault="00DC1FDE" w:rsidP="00DC1FDE">
      <w:pPr>
        <w:rPr>
          <w:lang w:val="en-US" w:eastAsia="en-US"/>
        </w:rPr>
      </w:pPr>
    </w:p>
    <w:p w14:paraId="28EE66B6" w14:textId="77777777" w:rsidR="00DC1FDE" w:rsidRPr="00DC1FDE" w:rsidRDefault="00DC1FDE" w:rsidP="00DC1FDE">
      <w:pPr>
        <w:rPr>
          <w:lang w:val="en-US" w:eastAsia="en-US"/>
        </w:rPr>
      </w:pPr>
      <w:r w:rsidRPr="00DC1FDE">
        <w:rPr>
          <w:lang w:val="en-US" w:eastAsia="en-US"/>
        </w:rPr>
        <w:t xml:space="preserve">Answer: </w:t>
      </w:r>
      <w:proofErr w:type="gramStart"/>
      <w:r w:rsidRPr="00DC1FDE">
        <w:rPr>
          <w:lang w:val="en-US" w:eastAsia="en-US"/>
        </w:rPr>
        <w:t>api</w:t>
      </w:r>
      <w:proofErr w:type="gramEnd"/>
      <w:r w:rsidRPr="00DC1FDE">
        <w:rPr>
          <w:lang w:val="en-US" w:eastAsia="en-US"/>
        </w:rPr>
        <w:t xml:space="preserve"> can return the following status codes</w:t>
      </w:r>
    </w:p>
    <w:p w14:paraId="5CE72710" w14:textId="77777777" w:rsidR="00DC1FDE" w:rsidRPr="00DC1FDE" w:rsidRDefault="00DC1FDE" w:rsidP="00DC1FDE">
      <w:pPr>
        <w:rPr>
          <w:lang w:val="en-US" w:eastAsia="en-US"/>
        </w:rPr>
      </w:pPr>
      <w:r w:rsidRPr="00DC1FDE">
        <w:rPr>
          <w:lang w:val="en-US" w:eastAsia="en-US"/>
        </w:rPr>
        <w:t>• 202 Accepted - the receipt was created and added to the queue for processing, but not yet processed, empty response body</w:t>
      </w:r>
    </w:p>
    <w:p w14:paraId="2AD26D93" w14:textId="77777777" w:rsidR="00DC1FDE" w:rsidRPr="00DC1FDE" w:rsidRDefault="00DC1FDE" w:rsidP="00DC1FDE">
      <w:pPr>
        <w:rPr>
          <w:lang w:val="en-US" w:eastAsia="en-US"/>
        </w:rPr>
      </w:pPr>
      <w:r w:rsidRPr="00DC1FDE">
        <w:rPr>
          <w:lang w:val="en-US" w:eastAsia="en-US"/>
        </w:rPr>
        <w:t>• 400 Bad Request - the organization was not found, the receipt with the specified identifier was not found</w:t>
      </w:r>
    </w:p>
    <w:p w14:paraId="65C2754B" w14:textId="77777777" w:rsidR="00DC1FDE" w:rsidRPr="00DC1FDE" w:rsidRDefault="00DC1FDE" w:rsidP="00DC1FDE">
      <w:pPr>
        <w:rPr>
          <w:lang w:val="en-US" w:eastAsia="en-US"/>
        </w:rPr>
      </w:pPr>
      <w:r w:rsidRPr="00DC1FDE">
        <w:rPr>
          <w:lang w:val="en-US" w:eastAsia="en-US"/>
        </w:rPr>
        <w:t>• 401 Unauthorized - the client certificate did not pass verification</w:t>
      </w:r>
    </w:p>
    <w:p w14:paraId="701AB6BA" w14:textId="77777777" w:rsidR="00DC1FDE" w:rsidRPr="00DC1FDE" w:rsidRDefault="00DC1FDE" w:rsidP="00DC1FDE">
      <w:pPr>
        <w:rPr>
          <w:lang w:val="en-US" w:eastAsia="en-US"/>
        </w:rPr>
      </w:pPr>
      <w:r w:rsidRPr="00DC1FDE">
        <w:rPr>
          <w:lang w:val="en-US" w:eastAsia="en-US"/>
        </w:rPr>
        <w:t>• 200 OK - check processed, response body p.2.11.1</w:t>
      </w:r>
    </w:p>
    <w:p w14:paraId="4BE100C5" w14:textId="77777777" w:rsidR="00DC1FDE" w:rsidRPr="00DC1FDE" w:rsidRDefault="00DC1FDE" w:rsidP="00DC1FDE">
      <w:pPr>
        <w:rPr>
          <w:lang w:val="en-US" w:eastAsia="en-US"/>
        </w:rPr>
      </w:pPr>
      <w:r w:rsidRPr="00DC1FDE">
        <w:rPr>
          <w:lang w:val="en-US" w:eastAsia="en-US"/>
        </w:rPr>
        <w:t xml:space="preserve">• 524, Document Expired </w:t>
      </w:r>
      <w:proofErr w:type="gramStart"/>
      <w:r w:rsidRPr="00DC1FDE">
        <w:rPr>
          <w:lang w:val="en-US" w:eastAsia="en-US"/>
        </w:rPr>
        <w:t>Before</w:t>
      </w:r>
      <w:proofErr w:type="gramEnd"/>
      <w:r w:rsidRPr="00DC1FDE">
        <w:rPr>
          <w:lang w:val="en-US" w:eastAsia="en-US"/>
        </w:rPr>
        <w:t xml:space="preserve"> Processing - the server failed to process the document within the allotted time, send a receipt with a new identifier for reprocessing, empty response body</w:t>
      </w:r>
    </w:p>
    <w:p w14:paraId="5D3F44EA" w14:textId="11E76182" w:rsidR="00DC1FDE" w:rsidRPr="00DC1FDE" w:rsidRDefault="00DC1FDE" w:rsidP="00DC1FDE">
      <w:pPr>
        <w:rPr>
          <w:lang w:val="en-US" w:eastAsia="en-US"/>
        </w:rPr>
      </w:pPr>
      <w:r w:rsidRPr="00DC1FDE">
        <w:rPr>
          <w:lang w:val="en-US" w:eastAsia="en-US"/>
        </w:rPr>
        <w:t>• 422, Unprocessable Entity - the document cannot be processed due to CM validation errors, the response body is clause 2.2.2</w:t>
      </w:r>
    </w:p>
    <w:p w14:paraId="1641CFF9" w14:textId="77777777" w:rsidR="00DC1FDE" w:rsidRDefault="00DC1FDE" w:rsidP="006F0FD4">
      <w:pPr>
        <w:spacing w:after="160" w:line="259" w:lineRule="auto"/>
        <w:rPr>
          <w:rFonts w:eastAsiaTheme="minorHAnsi" w:cstheme="minorHAnsi"/>
          <w:color w:val="000000"/>
          <w:sz w:val="22"/>
          <w:szCs w:val="19"/>
          <w:lang w:val="en-US" w:eastAsia="en-US"/>
        </w:rPr>
      </w:pPr>
    </w:p>
    <w:p w14:paraId="749466D4" w14:textId="74C8436D" w:rsidR="00DC1FDE" w:rsidRDefault="00DC1FDE" w:rsidP="00DC1FDE">
      <w:pPr>
        <w:pStyle w:val="3"/>
        <w:rPr>
          <w:rFonts w:eastAsiaTheme="minorHAnsi"/>
          <w:lang w:val="en-US" w:eastAsia="en-US"/>
        </w:rPr>
      </w:pPr>
      <w:bookmarkStart w:id="518" w:name="_2.11.1_Response_body"/>
      <w:bookmarkEnd w:id="518"/>
      <w:r w:rsidRPr="00DC1FDE">
        <w:rPr>
          <w:rFonts w:eastAsiaTheme="minorHAnsi"/>
          <w:lang w:val="en-US" w:eastAsia="en-US"/>
        </w:rPr>
        <w:t>2.11.1 Response body</w:t>
      </w:r>
    </w:p>
    <w:p w14:paraId="41CF97D2" w14:textId="77777777" w:rsidR="00DC1FDE" w:rsidRDefault="00DC1FDE" w:rsidP="00DC1FDE">
      <w:pPr>
        <w:rPr>
          <w:lang w:val="en-US" w:eastAsia="en-US"/>
        </w:rPr>
      </w:pPr>
    </w:p>
    <w:tbl>
      <w:tblPr>
        <w:tblStyle w:val="a5"/>
        <w:tblW w:w="10763" w:type="dxa"/>
        <w:tblLook w:val="04A0" w:firstRow="1" w:lastRow="0" w:firstColumn="1" w:lastColumn="0" w:noHBand="0" w:noVBand="1"/>
      </w:tblPr>
      <w:tblGrid>
        <w:gridCol w:w="4433"/>
        <w:gridCol w:w="3165"/>
        <w:gridCol w:w="3165"/>
      </w:tblGrid>
      <w:tr w:rsidR="00DC1FDE" w:rsidRPr="009E5CA4" w14:paraId="242A7726" w14:textId="1A71D66C" w:rsidTr="00DC1FDE">
        <w:tc>
          <w:tcPr>
            <w:tcW w:w="4433" w:type="dxa"/>
          </w:tcPr>
          <w:p w14:paraId="01152B4A" w14:textId="77777777" w:rsidR="00DC1FDE" w:rsidRPr="009E5CA4" w:rsidRDefault="00DC1FDE" w:rsidP="00DC1FDE">
            <w:pPr>
              <w:rPr>
                <w:rFonts w:cs="Arial"/>
                <w:lang w:val="en-US"/>
              </w:rPr>
            </w:pPr>
            <w:r>
              <w:rPr>
                <w:rFonts w:cs="Arial"/>
                <w:lang w:val="en-US"/>
              </w:rPr>
              <w:t>id</w:t>
            </w:r>
          </w:p>
        </w:tc>
        <w:tc>
          <w:tcPr>
            <w:tcW w:w="3165" w:type="dxa"/>
          </w:tcPr>
          <w:p w14:paraId="7A752AE8" w14:textId="7D6A4EE2" w:rsidR="00DC1FDE" w:rsidRDefault="00DC1FDE" w:rsidP="00DC1FDE">
            <w:pPr>
              <w:rPr>
                <w:rFonts w:cs="Arial"/>
                <w:lang w:val="en-US"/>
              </w:rPr>
            </w:pPr>
            <w:r w:rsidRPr="00084584">
              <w:t>Document ID</w:t>
            </w:r>
          </w:p>
        </w:tc>
        <w:tc>
          <w:tcPr>
            <w:tcW w:w="3165" w:type="dxa"/>
          </w:tcPr>
          <w:p w14:paraId="1C3BAA27" w14:textId="5E506D3B" w:rsidR="00DC1FDE" w:rsidRDefault="00DC1FDE" w:rsidP="00DC1FDE">
            <w:pPr>
              <w:rPr>
                <w:rFonts w:cs="Arial"/>
                <w:lang w:val="en-US"/>
              </w:rPr>
            </w:pPr>
            <w:r w:rsidRPr="00672E8E">
              <w:t>String from 1 to 64 characters</w:t>
            </w:r>
          </w:p>
        </w:tc>
      </w:tr>
      <w:tr w:rsidR="00DC1FDE" w14:paraId="352A597E" w14:textId="37FB677F" w:rsidTr="00DC1FDE">
        <w:tc>
          <w:tcPr>
            <w:tcW w:w="4433" w:type="dxa"/>
          </w:tcPr>
          <w:p w14:paraId="0C29A84D" w14:textId="77777777" w:rsidR="00DC1FDE" w:rsidRDefault="00DC1FDE" w:rsidP="00DC1FDE">
            <w:pPr>
              <w:rPr>
                <w:rFonts w:cs="Arial"/>
                <w:lang w:val="en-US"/>
              </w:rPr>
            </w:pPr>
            <w:r>
              <w:rPr>
                <w:rFonts w:cs="Arial"/>
                <w:lang w:val="en-US"/>
              </w:rPr>
              <w:t>d</w:t>
            </w:r>
            <w:r w:rsidRPr="00D71290">
              <w:rPr>
                <w:rFonts w:cs="Arial"/>
              </w:rPr>
              <w:t>eviceSN</w:t>
            </w:r>
          </w:p>
        </w:tc>
        <w:tc>
          <w:tcPr>
            <w:tcW w:w="3165" w:type="dxa"/>
          </w:tcPr>
          <w:p w14:paraId="0B8697C5" w14:textId="72612431" w:rsidR="00DC1FDE" w:rsidRDefault="00DC1FDE" w:rsidP="00DC1FDE">
            <w:pPr>
              <w:rPr>
                <w:rFonts w:cs="Arial"/>
                <w:lang w:val="en-US"/>
              </w:rPr>
            </w:pPr>
            <w:r w:rsidRPr="00DC1FDE">
              <w:rPr>
                <w:lang w:val="en-US"/>
              </w:rPr>
              <w:t>Serial number of the device that punched the check</w:t>
            </w:r>
          </w:p>
        </w:tc>
        <w:tc>
          <w:tcPr>
            <w:tcW w:w="3165" w:type="dxa"/>
          </w:tcPr>
          <w:p w14:paraId="42BE37FF" w14:textId="4E7B6326" w:rsidR="00DC1FDE" w:rsidRDefault="00DC1FDE" w:rsidP="00DC1FDE">
            <w:pPr>
              <w:rPr>
                <w:rFonts w:cs="Arial"/>
                <w:lang w:val="en-US"/>
              </w:rPr>
            </w:pPr>
            <w:r w:rsidRPr="00672E8E">
              <w:t>String up to 20 characters</w:t>
            </w:r>
          </w:p>
        </w:tc>
      </w:tr>
      <w:tr w:rsidR="00DC1FDE" w:rsidRPr="00DC1FDE" w14:paraId="13ABA0EC" w14:textId="167708B5" w:rsidTr="00DC1FDE">
        <w:tc>
          <w:tcPr>
            <w:tcW w:w="4433" w:type="dxa"/>
          </w:tcPr>
          <w:p w14:paraId="34B80BDB" w14:textId="77777777" w:rsidR="00DC1FDE" w:rsidRPr="00D71290" w:rsidRDefault="00DC1FDE" w:rsidP="00DC1FDE">
            <w:pPr>
              <w:rPr>
                <w:rFonts w:cs="Arial"/>
              </w:rPr>
            </w:pPr>
            <w:r>
              <w:rPr>
                <w:rFonts w:cs="Arial"/>
                <w:lang w:val="en-US"/>
              </w:rPr>
              <w:t>d</w:t>
            </w:r>
            <w:r w:rsidRPr="00D71290">
              <w:rPr>
                <w:rFonts w:cs="Arial"/>
              </w:rPr>
              <w:t>eviceRN</w:t>
            </w:r>
          </w:p>
        </w:tc>
        <w:tc>
          <w:tcPr>
            <w:tcW w:w="3165" w:type="dxa"/>
          </w:tcPr>
          <w:p w14:paraId="519834F1" w14:textId="13B661D1" w:rsidR="00DC1FDE" w:rsidRDefault="00DC1FDE" w:rsidP="00DC1FDE">
            <w:pPr>
              <w:rPr>
                <w:rFonts w:cs="Arial"/>
                <w:lang w:val="en-US"/>
              </w:rPr>
            </w:pPr>
            <w:r w:rsidRPr="00DC1FDE">
              <w:rPr>
                <w:lang w:val="en-US"/>
              </w:rPr>
              <w:t>Registration number of the device that punched the check</w:t>
            </w:r>
          </w:p>
        </w:tc>
        <w:tc>
          <w:tcPr>
            <w:tcW w:w="3165" w:type="dxa"/>
          </w:tcPr>
          <w:p w14:paraId="6F95BDC6" w14:textId="6E97862A" w:rsidR="00DC1FDE" w:rsidRDefault="00DC1FDE" w:rsidP="00DC1FDE">
            <w:pPr>
              <w:rPr>
                <w:rFonts w:cs="Arial"/>
                <w:lang w:val="en-US"/>
              </w:rPr>
            </w:pPr>
            <w:r w:rsidRPr="00672E8E">
              <w:t>String up to 20 characters</w:t>
            </w:r>
          </w:p>
        </w:tc>
      </w:tr>
      <w:tr w:rsidR="00DC1FDE" w:rsidRPr="00D71290" w14:paraId="26B951CB" w14:textId="5E9E53B5" w:rsidTr="00DC1FDE">
        <w:tc>
          <w:tcPr>
            <w:tcW w:w="4433" w:type="dxa"/>
          </w:tcPr>
          <w:p w14:paraId="3A493D16" w14:textId="77777777" w:rsidR="00DC1FDE" w:rsidRPr="00D71290" w:rsidRDefault="00DC1FDE" w:rsidP="00DC1FDE">
            <w:pPr>
              <w:rPr>
                <w:rFonts w:cs="Arial"/>
              </w:rPr>
            </w:pPr>
            <w:r>
              <w:rPr>
                <w:rFonts w:cs="Arial"/>
                <w:lang w:val="en-US"/>
              </w:rPr>
              <w:t>fs</w:t>
            </w:r>
            <w:r w:rsidRPr="00D71290">
              <w:rPr>
                <w:rFonts w:cs="Arial"/>
              </w:rPr>
              <w:t>Number</w:t>
            </w:r>
          </w:p>
        </w:tc>
        <w:tc>
          <w:tcPr>
            <w:tcW w:w="3165" w:type="dxa"/>
          </w:tcPr>
          <w:p w14:paraId="7DC4825B" w14:textId="56D345B3" w:rsidR="00DC1FDE" w:rsidRDefault="00DC1FDE" w:rsidP="00DC1FDE">
            <w:pPr>
              <w:rPr>
                <w:rFonts w:cs="Arial"/>
                <w:lang w:val="en-US"/>
              </w:rPr>
            </w:pPr>
            <w:r w:rsidRPr="00084584">
              <w:t>Fiscal accumulator number</w:t>
            </w:r>
          </w:p>
        </w:tc>
        <w:tc>
          <w:tcPr>
            <w:tcW w:w="3165" w:type="dxa"/>
          </w:tcPr>
          <w:p w14:paraId="7AFE2D7A" w14:textId="4602DF89" w:rsidR="00DC1FDE" w:rsidRDefault="00DC1FDE" w:rsidP="00DC1FDE">
            <w:pPr>
              <w:rPr>
                <w:rFonts w:cs="Arial"/>
                <w:lang w:val="en-US"/>
              </w:rPr>
            </w:pPr>
            <w:r w:rsidRPr="00672E8E">
              <w:t>String 16 characters</w:t>
            </w:r>
          </w:p>
        </w:tc>
      </w:tr>
      <w:tr w:rsidR="00DC1FDE" w:rsidRPr="00D71290" w14:paraId="0A5079BB" w14:textId="0423A2A7" w:rsidTr="00DC1FDE">
        <w:tc>
          <w:tcPr>
            <w:tcW w:w="4433" w:type="dxa"/>
          </w:tcPr>
          <w:p w14:paraId="2E839DFB" w14:textId="77777777" w:rsidR="00DC1FDE" w:rsidRPr="00D71290" w:rsidRDefault="00DC1FDE" w:rsidP="00DC1FDE">
            <w:pPr>
              <w:rPr>
                <w:rFonts w:cs="Arial"/>
              </w:rPr>
            </w:pPr>
            <w:r>
              <w:rPr>
                <w:rFonts w:cs="Arial"/>
                <w:lang w:val="en-US"/>
              </w:rPr>
              <w:t>ofd</w:t>
            </w:r>
            <w:r w:rsidRPr="00D71290">
              <w:rPr>
                <w:rFonts w:cs="Arial"/>
              </w:rPr>
              <w:t>Name</w:t>
            </w:r>
          </w:p>
        </w:tc>
        <w:tc>
          <w:tcPr>
            <w:tcW w:w="3165" w:type="dxa"/>
          </w:tcPr>
          <w:p w14:paraId="386B2E66" w14:textId="0225B567" w:rsidR="00DC1FDE" w:rsidRDefault="00DC1FDE" w:rsidP="00DC1FDE">
            <w:pPr>
              <w:rPr>
                <w:rFonts w:cs="Arial"/>
                <w:lang w:val="en-US"/>
              </w:rPr>
            </w:pPr>
            <w:r w:rsidRPr="00084584">
              <w:t>OFD name</w:t>
            </w:r>
          </w:p>
        </w:tc>
        <w:tc>
          <w:tcPr>
            <w:tcW w:w="3165" w:type="dxa"/>
          </w:tcPr>
          <w:p w14:paraId="6623818F" w14:textId="7746625C" w:rsidR="00DC1FDE" w:rsidRDefault="00DC1FDE" w:rsidP="00DC1FDE">
            <w:pPr>
              <w:rPr>
                <w:rFonts w:cs="Arial"/>
                <w:lang w:val="en-US"/>
              </w:rPr>
            </w:pPr>
            <w:r w:rsidRPr="00672E8E">
              <w:t>String up to 256 characters</w:t>
            </w:r>
          </w:p>
        </w:tc>
      </w:tr>
      <w:tr w:rsidR="00DC1FDE" w:rsidRPr="00D71290" w14:paraId="50ECC0C5" w14:textId="7B2E412F" w:rsidTr="00DC1FDE">
        <w:tc>
          <w:tcPr>
            <w:tcW w:w="4433" w:type="dxa"/>
          </w:tcPr>
          <w:p w14:paraId="4C5AC2B7" w14:textId="77777777" w:rsidR="00DC1FDE" w:rsidRPr="00D71290" w:rsidRDefault="00DC1FDE" w:rsidP="00DC1FDE">
            <w:pPr>
              <w:rPr>
                <w:rFonts w:cs="Arial"/>
              </w:rPr>
            </w:pPr>
            <w:r>
              <w:rPr>
                <w:rFonts w:cs="Arial"/>
                <w:lang w:val="en-US"/>
              </w:rPr>
              <w:t>odf</w:t>
            </w:r>
            <w:r w:rsidRPr="009E5A50">
              <w:rPr>
                <w:rFonts w:cs="Arial"/>
              </w:rPr>
              <w:t>Website</w:t>
            </w:r>
          </w:p>
        </w:tc>
        <w:tc>
          <w:tcPr>
            <w:tcW w:w="3165" w:type="dxa"/>
          </w:tcPr>
          <w:p w14:paraId="6006A112" w14:textId="7BACEDEE" w:rsidR="00DC1FDE" w:rsidRDefault="00DC1FDE" w:rsidP="00DC1FDE">
            <w:pPr>
              <w:rPr>
                <w:rFonts w:cs="Arial"/>
                <w:lang w:val="en-US"/>
              </w:rPr>
            </w:pPr>
            <w:r w:rsidRPr="00084584">
              <w:t>CRF website</w:t>
            </w:r>
          </w:p>
        </w:tc>
        <w:tc>
          <w:tcPr>
            <w:tcW w:w="3165" w:type="dxa"/>
          </w:tcPr>
          <w:p w14:paraId="38879A0A" w14:textId="62384A39" w:rsidR="00DC1FDE" w:rsidRDefault="00DC1FDE" w:rsidP="00DC1FDE">
            <w:pPr>
              <w:rPr>
                <w:rFonts w:cs="Arial"/>
                <w:lang w:val="en-US"/>
              </w:rPr>
            </w:pPr>
            <w:r w:rsidRPr="00672E8E">
              <w:t>Line up to 58? characters</w:t>
            </w:r>
          </w:p>
        </w:tc>
      </w:tr>
      <w:tr w:rsidR="00DC1FDE" w:rsidRPr="00B72AEC" w14:paraId="56889299" w14:textId="452D561D" w:rsidTr="00DC1FDE">
        <w:tc>
          <w:tcPr>
            <w:tcW w:w="4433" w:type="dxa"/>
          </w:tcPr>
          <w:p w14:paraId="25AC1AB0" w14:textId="77777777" w:rsidR="00DC1FDE" w:rsidRPr="00B72AEC" w:rsidRDefault="00DC1FDE" w:rsidP="00DC1FDE">
            <w:pPr>
              <w:rPr>
                <w:rFonts w:cs="Arial"/>
                <w:lang w:val="en-US"/>
              </w:rPr>
            </w:pPr>
            <w:r>
              <w:rPr>
                <w:rFonts w:cs="Arial"/>
                <w:lang w:val="en-US"/>
              </w:rPr>
              <w:t>odfINN</w:t>
            </w:r>
          </w:p>
        </w:tc>
        <w:tc>
          <w:tcPr>
            <w:tcW w:w="3165" w:type="dxa"/>
          </w:tcPr>
          <w:p w14:paraId="286F6D58" w14:textId="3430C889" w:rsidR="00DC1FDE" w:rsidRDefault="00DC1FDE" w:rsidP="00DC1FDE">
            <w:pPr>
              <w:rPr>
                <w:rFonts w:cs="Arial"/>
                <w:lang w:val="en-US"/>
              </w:rPr>
            </w:pPr>
            <w:r w:rsidRPr="00084584">
              <w:t>OFD INN</w:t>
            </w:r>
          </w:p>
        </w:tc>
        <w:tc>
          <w:tcPr>
            <w:tcW w:w="3165" w:type="dxa"/>
          </w:tcPr>
          <w:p w14:paraId="774D6043" w14:textId="24844EA4" w:rsidR="00DC1FDE" w:rsidRDefault="00DC1FDE" w:rsidP="00DC1FDE">
            <w:pPr>
              <w:rPr>
                <w:rFonts w:cs="Arial"/>
                <w:lang w:val="en-US"/>
              </w:rPr>
            </w:pPr>
            <w:r w:rsidRPr="00672E8E">
              <w:t>String 12 characters</w:t>
            </w:r>
          </w:p>
        </w:tc>
      </w:tr>
      <w:tr w:rsidR="00DC1FDE" w14:paraId="7E035BDB" w14:textId="6E72E059" w:rsidTr="00DC1FDE">
        <w:tc>
          <w:tcPr>
            <w:tcW w:w="4433" w:type="dxa"/>
          </w:tcPr>
          <w:p w14:paraId="506CEE6B" w14:textId="77777777" w:rsidR="00DC1FDE" w:rsidRDefault="00DC1FDE" w:rsidP="00DC1FDE">
            <w:pPr>
              <w:rPr>
                <w:rFonts w:cs="Arial"/>
                <w:lang w:val="en-US"/>
              </w:rPr>
            </w:pPr>
            <w:r>
              <w:rPr>
                <w:rFonts w:cs="Arial"/>
                <w:lang w:val="en-US"/>
              </w:rPr>
              <w:t>fnsWebsite</w:t>
            </w:r>
          </w:p>
        </w:tc>
        <w:tc>
          <w:tcPr>
            <w:tcW w:w="3165" w:type="dxa"/>
          </w:tcPr>
          <w:p w14:paraId="25CD3DCE" w14:textId="4E8A111A" w:rsidR="00DC1FDE" w:rsidRDefault="00DC1FDE" w:rsidP="00DC1FDE">
            <w:pPr>
              <w:rPr>
                <w:rFonts w:cs="Arial"/>
                <w:lang w:val="en-US"/>
              </w:rPr>
            </w:pPr>
            <w:r w:rsidRPr="00084584">
              <w:t>FTS website</w:t>
            </w:r>
          </w:p>
        </w:tc>
        <w:tc>
          <w:tcPr>
            <w:tcW w:w="3165" w:type="dxa"/>
          </w:tcPr>
          <w:p w14:paraId="4815B9D5" w14:textId="02C9AC91" w:rsidR="00DC1FDE" w:rsidRDefault="00DC1FDE" w:rsidP="00DC1FDE">
            <w:pPr>
              <w:rPr>
                <w:rFonts w:cs="Arial"/>
                <w:lang w:val="en-US"/>
              </w:rPr>
            </w:pPr>
            <w:r w:rsidRPr="00672E8E">
              <w:t>String up to 256 characters</w:t>
            </w:r>
          </w:p>
        </w:tc>
      </w:tr>
      <w:tr w:rsidR="00DC1FDE" w:rsidRPr="00DF451F" w14:paraId="144AF12F" w14:textId="0486F1D4" w:rsidTr="00DC1FDE">
        <w:tc>
          <w:tcPr>
            <w:tcW w:w="4433" w:type="dxa"/>
          </w:tcPr>
          <w:p w14:paraId="61E7CA5B" w14:textId="77777777" w:rsidR="00DC1FDE" w:rsidRPr="00DF451F" w:rsidRDefault="00DC1FDE" w:rsidP="00DC1FDE">
            <w:pPr>
              <w:rPr>
                <w:rFonts w:cs="Arial"/>
                <w:lang w:val="en-US"/>
              </w:rPr>
            </w:pPr>
            <w:r>
              <w:rPr>
                <w:rFonts w:cs="Arial"/>
                <w:lang w:val="en-US"/>
              </w:rPr>
              <w:t>companyINN</w:t>
            </w:r>
          </w:p>
        </w:tc>
        <w:tc>
          <w:tcPr>
            <w:tcW w:w="3165" w:type="dxa"/>
          </w:tcPr>
          <w:p w14:paraId="2CF9CD5E" w14:textId="21BEEA6A" w:rsidR="00DC1FDE" w:rsidRDefault="00DC1FDE" w:rsidP="00DC1FDE">
            <w:pPr>
              <w:rPr>
                <w:rFonts w:cs="Arial"/>
                <w:lang w:val="en-US"/>
              </w:rPr>
            </w:pPr>
            <w:r w:rsidRPr="00084584">
              <w:t>User's TIN</w:t>
            </w:r>
          </w:p>
        </w:tc>
        <w:tc>
          <w:tcPr>
            <w:tcW w:w="3165" w:type="dxa"/>
          </w:tcPr>
          <w:p w14:paraId="47F81680" w14:textId="0DEDF8FE" w:rsidR="00DC1FDE" w:rsidRDefault="00DC1FDE" w:rsidP="00DC1FDE">
            <w:pPr>
              <w:rPr>
                <w:rFonts w:cs="Arial"/>
                <w:lang w:val="en-US"/>
              </w:rPr>
            </w:pPr>
            <w:r w:rsidRPr="00672E8E">
              <w:t>String 12 characters</w:t>
            </w:r>
          </w:p>
        </w:tc>
      </w:tr>
      <w:tr w:rsidR="00DC1FDE" w:rsidRPr="009E5A50" w14:paraId="71E44AC7" w14:textId="13840717" w:rsidTr="00DC1FDE">
        <w:tc>
          <w:tcPr>
            <w:tcW w:w="4433" w:type="dxa"/>
          </w:tcPr>
          <w:p w14:paraId="1A134FAC" w14:textId="77777777" w:rsidR="00DC1FDE" w:rsidRPr="009E5A50" w:rsidRDefault="00DC1FDE" w:rsidP="00DC1FDE">
            <w:pPr>
              <w:rPr>
                <w:rFonts w:cs="Arial"/>
              </w:rPr>
            </w:pPr>
            <w:r>
              <w:rPr>
                <w:rFonts w:cs="Arial"/>
                <w:lang w:val="en-US"/>
              </w:rPr>
              <w:t>c</w:t>
            </w:r>
            <w:r w:rsidRPr="009E5A50">
              <w:rPr>
                <w:rFonts w:cs="Arial"/>
              </w:rPr>
              <w:t>ompanyName</w:t>
            </w:r>
          </w:p>
        </w:tc>
        <w:tc>
          <w:tcPr>
            <w:tcW w:w="3165" w:type="dxa"/>
          </w:tcPr>
          <w:p w14:paraId="21DC9000" w14:textId="3433A16D" w:rsidR="00DC1FDE" w:rsidRDefault="00DC1FDE" w:rsidP="00DC1FDE">
            <w:pPr>
              <w:rPr>
                <w:rFonts w:cs="Arial"/>
                <w:lang w:val="en-US"/>
              </w:rPr>
            </w:pPr>
            <w:r w:rsidRPr="00084584">
              <w:t>User name</w:t>
            </w:r>
          </w:p>
        </w:tc>
        <w:tc>
          <w:tcPr>
            <w:tcW w:w="3165" w:type="dxa"/>
          </w:tcPr>
          <w:p w14:paraId="4B10C7FC" w14:textId="7D75D23B" w:rsidR="00DC1FDE" w:rsidRDefault="00DC1FDE" w:rsidP="00DC1FDE">
            <w:pPr>
              <w:rPr>
                <w:rFonts w:cs="Arial"/>
                <w:lang w:val="en-US"/>
              </w:rPr>
            </w:pPr>
            <w:r w:rsidRPr="00672E8E">
              <w:t>String up to 256 characters</w:t>
            </w:r>
          </w:p>
        </w:tc>
      </w:tr>
      <w:tr w:rsidR="00DC1FDE" w:rsidRPr="009E5A50" w14:paraId="02301883" w14:textId="5DD4E516" w:rsidTr="00DC1FDE">
        <w:tc>
          <w:tcPr>
            <w:tcW w:w="4433" w:type="dxa"/>
          </w:tcPr>
          <w:p w14:paraId="5E15B791" w14:textId="77777777" w:rsidR="00DC1FDE" w:rsidRPr="009E5A50" w:rsidRDefault="00DC1FDE" w:rsidP="00DC1FDE">
            <w:pPr>
              <w:rPr>
                <w:rFonts w:cs="Arial"/>
              </w:rPr>
            </w:pPr>
            <w:r>
              <w:rPr>
                <w:rFonts w:cs="Arial"/>
                <w:lang w:val="en-US"/>
              </w:rPr>
              <w:t>d</w:t>
            </w:r>
            <w:r w:rsidRPr="009E5A50">
              <w:rPr>
                <w:rFonts w:cs="Arial"/>
              </w:rPr>
              <w:t>ocumentNumber</w:t>
            </w:r>
          </w:p>
        </w:tc>
        <w:tc>
          <w:tcPr>
            <w:tcW w:w="3165" w:type="dxa"/>
          </w:tcPr>
          <w:p w14:paraId="2F85DD14" w14:textId="3BC49FED" w:rsidR="00DC1FDE" w:rsidRDefault="00DC1FDE" w:rsidP="00DC1FDE">
            <w:pPr>
              <w:rPr>
                <w:rFonts w:cs="Arial"/>
                <w:lang w:val="en-US"/>
              </w:rPr>
            </w:pPr>
            <w:r w:rsidRPr="00084584">
              <w:t>FD number</w:t>
            </w:r>
          </w:p>
        </w:tc>
        <w:tc>
          <w:tcPr>
            <w:tcW w:w="3165" w:type="dxa"/>
          </w:tcPr>
          <w:p w14:paraId="4B657554" w14:textId="2C0F2DDA" w:rsidR="00DC1FDE" w:rsidRDefault="00DC1FDE" w:rsidP="00DC1FDE">
            <w:pPr>
              <w:rPr>
                <w:rFonts w:cs="Arial"/>
                <w:lang w:val="en-US"/>
              </w:rPr>
            </w:pPr>
            <w:r w:rsidRPr="00672E8E">
              <w:t>Number</w:t>
            </w:r>
          </w:p>
        </w:tc>
      </w:tr>
      <w:tr w:rsidR="00DC1FDE" w:rsidRPr="009E5A50" w14:paraId="6182D265" w14:textId="0E52E66B" w:rsidTr="00DC1FDE">
        <w:tc>
          <w:tcPr>
            <w:tcW w:w="4433" w:type="dxa"/>
          </w:tcPr>
          <w:p w14:paraId="0A28FD1C" w14:textId="77777777" w:rsidR="00DC1FDE" w:rsidRPr="009E5A50" w:rsidRDefault="00DC1FDE" w:rsidP="00DC1FDE">
            <w:pPr>
              <w:rPr>
                <w:rFonts w:cs="Arial"/>
              </w:rPr>
            </w:pPr>
            <w:r>
              <w:rPr>
                <w:rFonts w:cs="Arial"/>
                <w:lang w:val="en-US"/>
              </w:rPr>
              <w:t>s</w:t>
            </w:r>
            <w:r w:rsidRPr="009E5A50">
              <w:rPr>
                <w:rFonts w:cs="Arial"/>
              </w:rPr>
              <w:t>hiftNumber</w:t>
            </w:r>
          </w:p>
        </w:tc>
        <w:tc>
          <w:tcPr>
            <w:tcW w:w="3165" w:type="dxa"/>
          </w:tcPr>
          <w:p w14:paraId="4E1BDC35" w14:textId="01380BF6" w:rsidR="00DC1FDE" w:rsidRDefault="00DC1FDE" w:rsidP="00DC1FDE">
            <w:pPr>
              <w:rPr>
                <w:rFonts w:cs="Arial"/>
                <w:lang w:val="en-US"/>
              </w:rPr>
            </w:pPr>
            <w:r w:rsidRPr="00084584">
              <w:t>Shift number</w:t>
            </w:r>
          </w:p>
        </w:tc>
        <w:tc>
          <w:tcPr>
            <w:tcW w:w="3165" w:type="dxa"/>
          </w:tcPr>
          <w:p w14:paraId="1D5E549D" w14:textId="5D5EC6F4" w:rsidR="00DC1FDE" w:rsidRDefault="00DC1FDE" w:rsidP="00DC1FDE">
            <w:pPr>
              <w:rPr>
                <w:rFonts w:cs="Arial"/>
                <w:lang w:val="en-US"/>
              </w:rPr>
            </w:pPr>
            <w:r w:rsidRPr="00672E8E">
              <w:t>Number</w:t>
            </w:r>
          </w:p>
        </w:tc>
      </w:tr>
      <w:tr w:rsidR="00DC1FDE" w:rsidRPr="00CE2490" w14:paraId="71262606" w14:textId="46E0D849" w:rsidTr="00DC1FDE">
        <w:tc>
          <w:tcPr>
            <w:tcW w:w="4433" w:type="dxa"/>
          </w:tcPr>
          <w:p w14:paraId="72CE5880" w14:textId="77777777" w:rsidR="00DC1FDE" w:rsidRPr="00CE2490" w:rsidRDefault="00DC1FDE" w:rsidP="00DC1FDE">
            <w:pPr>
              <w:rPr>
                <w:rFonts w:cs="Arial"/>
                <w:lang w:val="en-US"/>
              </w:rPr>
            </w:pPr>
            <w:r>
              <w:rPr>
                <w:rFonts w:cs="Arial"/>
                <w:lang w:val="en-US"/>
              </w:rPr>
              <w:t>d</w:t>
            </w:r>
            <w:r w:rsidRPr="009E5A50">
              <w:rPr>
                <w:rFonts w:cs="Arial"/>
              </w:rPr>
              <w:t>ocumentIn</w:t>
            </w:r>
            <w:r>
              <w:rPr>
                <w:rFonts w:cs="Arial"/>
                <w:lang w:val="en-US"/>
              </w:rPr>
              <w:t>dex</w:t>
            </w:r>
          </w:p>
        </w:tc>
        <w:tc>
          <w:tcPr>
            <w:tcW w:w="3165" w:type="dxa"/>
          </w:tcPr>
          <w:p w14:paraId="13E6048B" w14:textId="5E2F8D12" w:rsidR="00DC1FDE" w:rsidRDefault="00DC1FDE" w:rsidP="00DC1FDE">
            <w:pPr>
              <w:rPr>
                <w:rFonts w:cs="Arial"/>
                <w:lang w:val="en-US"/>
              </w:rPr>
            </w:pPr>
            <w:r w:rsidRPr="00084584">
              <w:t>Check number per shift</w:t>
            </w:r>
          </w:p>
        </w:tc>
        <w:tc>
          <w:tcPr>
            <w:tcW w:w="3165" w:type="dxa"/>
          </w:tcPr>
          <w:p w14:paraId="3AD64CC6" w14:textId="180378C7" w:rsidR="00DC1FDE" w:rsidRDefault="00DC1FDE" w:rsidP="00DC1FDE">
            <w:pPr>
              <w:rPr>
                <w:rFonts w:cs="Arial"/>
                <w:lang w:val="en-US"/>
              </w:rPr>
            </w:pPr>
            <w:r w:rsidRPr="00672E8E">
              <w:t>Number</w:t>
            </w:r>
          </w:p>
        </w:tc>
      </w:tr>
      <w:tr w:rsidR="00DC1FDE" w:rsidRPr="009E5A50" w14:paraId="5B33DB00" w14:textId="4A4C231E" w:rsidTr="00DC1FDE">
        <w:tc>
          <w:tcPr>
            <w:tcW w:w="4433" w:type="dxa"/>
          </w:tcPr>
          <w:p w14:paraId="5F8DBA60" w14:textId="77777777" w:rsidR="00DC1FDE" w:rsidRPr="009E5A50" w:rsidRDefault="00DC1FDE" w:rsidP="00DC1FDE">
            <w:pPr>
              <w:rPr>
                <w:rFonts w:cs="Arial"/>
                <w:lang w:val="en-US"/>
              </w:rPr>
            </w:pPr>
            <w:r>
              <w:rPr>
                <w:rFonts w:cs="Arial"/>
                <w:lang w:val="en-US"/>
              </w:rPr>
              <w:t>processedAt</w:t>
            </w:r>
          </w:p>
        </w:tc>
        <w:tc>
          <w:tcPr>
            <w:tcW w:w="3165" w:type="dxa"/>
          </w:tcPr>
          <w:p w14:paraId="61022292" w14:textId="6143C7ED" w:rsidR="00DC1FDE" w:rsidRDefault="00DC1FDE" w:rsidP="00DC1FDE">
            <w:pPr>
              <w:rPr>
                <w:rFonts w:cs="Arial"/>
                <w:lang w:val="en-US"/>
              </w:rPr>
            </w:pPr>
            <w:r w:rsidRPr="00DC1FDE">
              <w:rPr>
                <w:lang w:val="en-US"/>
              </w:rPr>
              <w:t>Time of registration of a fiscal document in the FN</w:t>
            </w:r>
          </w:p>
        </w:tc>
        <w:tc>
          <w:tcPr>
            <w:tcW w:w="3165" w:type="dxa"/>
          </w:tcPr>
          <w:p w14:paraId="65EC11E9" w14:textId="583D209D" w:rsidR="00DC1FDE" w:rsidRDefault="00DC1FDE" w:rsidP="00DC1FDE">
            <w:pPr>
              <w:rPr>
                <w:rFonts w:cs="Arial"/>
                <w:lang w:val="en-US"/>
              </w:rPr>
            </w:pPr>
            <w:r w:rsidRPr="00DC1FDE">
              <w:rPr>
                <w:lang w:val="en-US"/>
              </w:rPr>
              <w:t>Time as string in ISO8601 format</w:t>
            </w:r>
          </w:p>
        </w:tc>
      </w:tr>
      <w:tr w:rsidR="00DC1FDE" w:rsidRPr="008F4F86" w14:paraId="23C3CBA1" w14:textId="2C77F395" w:rsidTr="00DC1FDE">
        <w:tc>
          <w:tcPr>
            <w:tcW w:w="4433" w:type="dxa"/>
          </w:tcPr>
          <w:p w14:paraId="6F657EF1" w14:textId="77777777" w:rsidR="00DC1FDE" w:rsidRPr="008F4F86" w:rsidRDefault="00DC1FDE" w:rsidP="00DC1FDE">
            <w:pPr>
              <w:rPr>
                <w:rFonts w:cs="Arial"/>
                <w:lang w:val="en-US"/>
              </w:rPr>
            </w:pPr>
            <w:r>
              <w:rPr>
                <w:rFonts w:cs="Arial"/>
                <w:lang w:val="en-US"/>
              </w:rPr>
              <w:t>content</w:t>
            </w:r>
          </w:p>
        </w:tc>
        <w:tc>
          <w:tcPr>
            <w:tcW w:w="3165" w:type="dxa"/>
          </w:tcPr>
          <w:p w14:paraId="3C063834" w14:textId="0059B2FB" w:rsidR="00DC1FDE" w:rsidRDefault="00DC1FDE" w:rsidP="00DC1FDE">
            <w:pPr>
              <w:rPr>
                <w:rFonts w:cs="Arial"/>
                <w:lang w:val="en-US"/>
              </w:rPr>
            </w:pPr>
            <w:r w:rsidRPr="00084584">
              <w:t>Document content</w:t>
            </w:r>
          </w:p>
        </w:tc>
        <w:tc>
          <w:tcPr>
            <w:tcW w:w="3165" w:type="dxa"/>
          </w:tcPr>
          <w:p w14:paraId="10C8701A" w14:textId="3C191B53" w:rsidR="00DC1FDE" w:rsidRDefault="00DC1FDE" w:rsidP="00DC1FDE">
            <w:pPr>
              <w:rPr>
                <w:rFonts w:cs="Arial"/>
                <w:lang w:val="en-US"/>
              </w:rPr>
            </w:pPr>
            <w:r w:rsidRPr="00672E8E">
              <w:t>Structure of clause 2.7.1.1</w:t>
            </w:r>
          </w:p>
        </w:tc>
      </w:tr>
      <w:tr w:rsidR="00DC1FDE" w:rsidRPr="00DC1FDE" w14:paraId="07388B7D" w14:textId="7481482B" w:rsidTr="00DC1FDE">
        <w:tc>
          <w:tcPr>
            <w:tcW w:w="4433" w:type="dxa"/>
          </w:tcPr>
          <w:p w14:paraId="29679E81" w14:textId="77777777" w:rsidR="00DC1FDE" w:rsidRPr="009E5A50" w:rsidRDefault="00DC1FDE" w:rsidP="00DC1FDE">
            <w:pPr>
              <w:rPr>
                <w:rFonts w:cs="Arial"/>
              </w:rPr>
            </w:pPr>
            <w:r>
              <w:rPr>
                <w:rFonts w:cs="Arial"/>
                <w:lang w:val="en-US"/>
              </w:rPr>
              <w:t>c</w:t>
            </w:r>
            <w:r w:rsidRPr="009E5A50">
              <w:rPr>
                <w:rFonts w:cs="Arial"/>
              </w:rPr>
              <w:t>hange</w:t>
            </w:r>
          </w:p>
        </w:tc>
        <w:tc>
          <w:tcPr>
            <w:tcW w:w="3165" w:type="dxa"/>
          </w:tcPr>
          <w:p w14:paraId="7E9CCD3F" w14:textId="0C33FF88" w:rsidR="00DC1FDE" w:rsidRDefault="00DC1FDE" w:rsidP="00DC1FDE">
            <w:pPr>
              <w:rPr>
                <w:rFonts w:cs="Arial"/>
                <w:lang w:val="en-US"/>
              </w:rPr>
            </w:pPr>
            <w:r w:rsidRPr="00084584">
              <w:t>Change</w:t>
            </w:r>
          </w:p>
        </w:tc>
        <w:tc>
          <w:tcPr>
            <w:tcW w:w="3165" w:type="dxa"/>
          </w:tcPr>
          <w:p w14:paraId="1EBA98B4" w14:textId="2A3A1565" w:rsidR="00DC1FDE" w:rsidRDefault="00DC1FDE" w:rsidP="00DC1FDE">
            <w:pPr>
              <w:rPr>
                <w:rFonts w:cs="Arial"/>
                <w:lang w:val="en-US"/>
              </w:rPr>
            </w:pPr>
            <w:r w:rsidRPr="00DC1FDE">
              <w:rPr>
                <w:lang w:val="en-US"/>
              </w:rPr>
              <w:t>Decimal number up to 2 characters after the dot</w:t>
            </w:r>
          </w:p>
        </w:tc>
      </w:tr>
      <w:tr w:rsidR="00DC1FDE" w:rsidRPr="00AD41F6" w14:paraId="418151A7" w14:textId="7780E743" w:rsidTr="00DC1FDE">
        <w:tc>
          <w:tcPr>
            <w:tcW w:w="4433" w:type="dxa"/>
          </w:tcPr>
          <w:p w14:paraId="1F4BFEF9" w14:textId="77777777" w:rsidR="00DC1FDE" w:rsidRPr="00AD41F6" w:rsidRDefault="00DC1FDE" w:rsidP="00DC1FDE">
            <w:pPr>
              <w:rPr>
                <w:rFonts w:cs="Arial"/>
                <w:lang w:val="en-US"/>
              </w:rPr>
            </w:pPr>
            <w:r>
              <w:rPr>
                <w:rFonts w:cs="Arial"/>
                <w:lang w:val="en-US"/>
              </w:rPr>
              <w:t>fp</w:t>
            </w:r>
          </w:p>
        </w:tc>
        <w:tc>
          <w:tcPr>
            <w:tcW w:w="3165" w:type="dxa"/>
          </w:tcPr>
          <w:p w14:paraId="64066209" w14:textId="41DECEA9" w:rsidR="00DC1FDE" w:rsidRDefault="00DC1FDE" w:rsidP="00DC1FDE">
            <w:pPr>
              <w:rPr>
                <w:rFonts w:cs="Arial"/>
                <w:lang w:val="en-US"/>
              </w:rPr>
            </w:pPr>
            <w:r w:rsidRPr="00084584">
              <w:t>Fiscal sign</w:t>
            </w:r>
          </w:p>
        </w:tc>
        <w:tc>
          <w:tcPr>
            <w:tcW w:w="3165" w:type="dxa"/>
          </w:tcPr>
          <w:p w14:paraId="2734E62F" w14:textId="1153A028" w:rsidR="00DC1FDE" w:rsidRDefault="00DC1FDE" w:rsidP="00DC1FDE">
            <w:pPr>
              <w:rPr>
                <w:rFonts w:cs="Arial"/>
                <w:lang w:val="en-US"/>
              </w:rPr>
            </w:pPr>
            <w:r w:rsidRPr="00672E8E">
              <w:t>String 10 characters</w:t>
            </w:r>
          </w:p>
        </w:tc>
      </w:tr>
      <w:tr w:rsidR="00DC1FDE" w:rsidRPr="009D7C38" w14:paraId="6A92A743" w14:textId="336F61D5" w:rsidTr="00DC1FDE">
        <w:tc>
          <w:tcPr>
            <w:tcW w:w="4433" w:type="dxa"/>
          </w:tcPr>
          <w:p w14:paraId="19263A2E" w14:textId="77777777" w:rsidR="00DC1FDE" w:rsidRPr="009D7C38" w:rsidRDefault="00DC1FDE" w:rsidP="00DC1FDE">
            <w:pPr>
              <w:rPr>
                <w:rFonts w:cs="Arial"/>
                <w:lang w:val="en-US"/>
              </w:rPr>
            </w:pPr>
            <w:r>
              <w:rPr>
                <w:rFonts w:cs="Arial"/>
                <w:lang w:val="en-US"/>
              </w:rPr>
              <w:t>callbackUrl</w:t>
            </w:r>
          </w:p>
        </w:tc>
        <w:tc>
          <w:tcPr>
            <w:tcW w:w="3165" w:type="dxa"/>
          </w:tcPr>
          <w:p w14:paraId="6A4D8424" w14:textId="1BAB11D6" w:rsidR="00DC1FDE" w:rsidRDefault="00DC1FDE" w:rsidP="00DC1FDE">
            <w:pPr>
              <w:rPr>
                <w:rFonts w:cs="Arial"/>
                <w:lang w:val="en-US"/>
              </w:rPr>
            </w:pPr>
            <w:r w:rsidRPr="00DC1FDE">
              <w:rPr>
                <w:lang w:val="en-US"/>
              </w:rPr>
              <w:t>URL for sending the results of processing a check with a POST request</w:t>
            </w:r>
          </w:p>
        </w:tc>
        <w:tc>
          <w:tcPr>
            <w:tcW w:w="3165" w:type="dxa"/>
          </w:tcPr>
          <w:p w14:paraId="5308EA2A" w14:textId="5033D78D" w:rsidR="00DC1FDE" w:rsidRDefault="00DC1FDE" w:rsidP="00DC1FDE">
            <w:pPr>
              <w:rPr>
                <w:rFonts w:cs="Arial"/>
                <w:lang w:val="en-US"/>
              </w:rPr>
            </w:pPr>
            <w:r w:rsidRPr="00DC1FDE">
              <w:rPr>
                <w:lang w:val="en-US"/>
              </w:rPr>
              <w:t>String from 1 to 1024 characters or null</w:t>
            </w:r>
          </w:p>
        </w:tc>
      </w:tr>
      <w:tr w:rsidR="00DC1FDE" w14:paraId="67B77AD3" w14:textId="180C3988" w:rsidTr="00DC1FDE">
        <w:tc>
          <w:tcPr>
            <w:tcW w:w="4433" w:type="dxa"/>
          </w:tcPr>
          <w:p w14:paraId="1727AA28" w14:textId="77777777" w:rsidR="00DC1FDE" w:rsidRDefault="00DC1FDE" w:rsidP="00DC1FDE">
            <w:pPr>
              <w:rPr>
                <w:rFonts w:cs="Arial"/>
                <w:lang w:val="en-US"/>
              </w:rPr>
            </w:pPr>
            <w:r>
              <w:rPr>
                <w:rFonts w:cs="Arial"/>
                <w:lang w:val="en-US"/>
              </w:rPr>
              <w:t>meta</w:t>
            </w:r>
          </w:p>
        </w:tc>
        <w:tc>
          <w:tcPr>
            <w:tcW w:w="3165" w:type="dxa"/>
          </w:tcPr>
          <w:p w14:paraId="5609F3E0" w14:textId="0CD8113E" w:rsidR="00DC1FDE" w:rsidRDefault="00DC1FDE" w:rsidP="00DC1FDE">
            <w:pPr>
              <w:rPr>
                <w:rFonts w:cs="Arial"/>
                <w:lang w:val="en-US"/>
              </w:rPr>
            </w:pPr>
            <w:r w:rsidRPr="00084584">
              <w:t>Request metadata</w:t>
            </w:r>
          </w:p>
        </w:tc>
        <w:tc>
          <w:tcPr>
            <w:tcW w:w="3165" w:type="dxa"/>
          </w:tcPr>
          <w:p w14:paraId="2807DBF1" w14:textId="6FE11ED3" w:rsidR="00DC1FDE" w:rsidRDefault="00DC1FDE" w:rsidP="00DC1FDE">
            <w:pPr>
              <w:rPr>
                <w:rFonts w:cs="Arial"/>
                <w:lang w:val="en-US"/>
              </w:rPr>
            </w:pPr>
            <w:r w:rsidRPr="00DC1FDE">
              <w:rPr>
                <w:lang w:val="en-US"/>
              </w:rPr>
              <w:t>String from 1 to 128 characters or null</w:t>
            </w:r>
          </w:p>
        </w:tc>
      </w:tr>
    </w:tbl>
    <w:p w14:paraId="54002A6E" w14:textId="77777777" w:rsidR="00DC1FDE" w:rsidRPr="00DC1FDE" w:rsidRDefault="00DC1FDE" w:rsidP="00DC1FDE">
      <w:pPr>
        <w:rPr>
          <w:lang w:val="en-US" w:eastAsia="en-US"/>
        </w:rPr>
      </w:pPr>
    </w:p>
    <w:p w14:paraId="75D43295" w14:textId="65DA0612" w:rsidR="00DC1FDE" w:rsidRDefault="00DC1FDE" w:rsidP="006F0FD4">
      <w:pPr>
        <w:spacing w:after="160" w:line="259" w:lineRule="auto"/>
        <w:rPr>
          <w:rFonts w:eastAsiaTheme="minorHAnsi" w:cstheme="minorHAnsi"/>
          <w:color w:val="000000"/>
          <w:sz w:val="22"/>
          <w:szCs w:val="19"/>
          <w:lang w:val="en-US" w:eastAsia="en-US"/>
        </w:rPr>
      </w:pPr>
      <w:r w:rsidRPr="00DC1FDE">
        <w:rPr>
          <w:rFonts w:eastAsiaTheme="minorHAnsi" w:cstheme="minorHAnsi"/>
          <w:color w:val="000000"/>
          <w:sz w:val="22"/>
          <w:szCs w:val="19"/>
          <w:lang w:val="en-US" w:eastAsia="en-US"/>
        </w:rPr>
        <w:lastRenderedPageBreak/>
        <w:t>Sample answer:</w:t>
      </w:r>
    </w:p>
    <w:p w14:paraId="583E702F" w14:textId="77777777" w:rsidR="00DC1FDE" w:rsidRPr="00D91E9D" w:rsidRDefault="00DC1FDE" w:rsidP="00DC1FDE">
      <w:pPr>
        <w:pStyle w:val="HTML"/>
        <w:shd w:val="clear" w:color="auto" w:fill="333333"/>
        <w:rPr>
          <w:rFonts w:ascii="Consolas" w:hAnsi="Consolas" w:cs="Consolas"/>
          <w:color w:val="DFDFBF"/>
          <w:sz w:val="18"/>
          <w:szCs w:val="18"/>
          <w:lang w:val="en-US"/>
        </w:rPr>
      </w:pPr>
      <w:r w:rsidRPr="00D91E9D">
        <w:rPr>
          <w:rFonts w:ascii="Consolas" w:hAnsi="Consolas" w:cs="Consolas"/>
          <w:color w:val="DFDFBF"/>
          <w:sz w:val="18"/>
          <w:szCs w:val="18"/>
          <w:lang w:val="en-US"/>
        </w:rPr>
        <w:t>{</w:t>
      </w:r>
    </w:p>
    <w:p w14:paraId="6E628D45" w14:textId="77777777" w:rsidR="00DC1FDE" w:rsidRPr="00D91E9D" w:rsidRDefault="00DC1FDE" w:rsidP="00DC1FDE">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91E9D">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id</w:t>
      </w:r>
      <w:proofErr w:type="gramEnd"/>
      <w:r w:rsidRPr="00D91E9D">
        <w:rPr>
          <w:rFonts w:ascii="Consolas" w:hAnsi="Consolas" w:cs="Consolas"/>
          <w:color w:val="8ACCCF"/>
          <w:sz w:val="18"/>
          <w:szCs w:val="18"/>
          <w:lang w:val="en-US"/>
        </w:rPr>
        <w:t>"</w:t>
      </w:r>
      <w:r w:rsidRPr="00D91E9D">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D91E9D">
        <w:rPr>
          <w:rFonts w:ascii="Consolas" w:hAnsi="Consolas" w:cs="Consolas"/>
          <w:color w:val="DFAF8F"/>
          <w:sz w:val="18"/>
          <w:szCs w:val="18"/>
          <w:lang w:val="en-US"/>
        </w:rPr>
        <w:t>"12345678990"</w:t>
      </w:r>
      <w:r w:rsidRPr="00D91E9D">
        <w:rPr>
          <w:rFonts w:ascii="Consolas" w:hAnsi="Consolas" w:cs="Consolas"/>
          <w:color w:val="DFDFBF"/>
          <w:sz w:val="18"/>
          <w:szCs w:val="18"/>
          <w:lang w:val="en-US"/>
        </w:rPr>
        <w:t>,</w:t>
      </w:r>
    </w:p>
    <w:p w14:paraId="55D27F55" w14:textId="77777777" w:rsidR="00DC1FDE" w:rsidRPr="00D91E9D" w:rsidRDefault="00DC1FDE" w:rsidP="00DC1FDE">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91E9D">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deviceSN</w:t>
      </w:r>
      <w:proofErr w:type="gramEnd"/>
      <w:r w:rsidRPr="00D91E9D">
        <w:rPr>
          <w:rFonts w:ascii="Consolas" w:hAnsi="Consolas" w:cs="Consolas"/>
          <w:color w:val="8ACCCF"/>
          <w:sz w:val="18"/>
          <w:szCs w:val="18"/>
          <w:lang w:val="en-US"/>
        </w:rPr>
        <w:t>"</w:t>
      </w:r>
      <w:r w:rsidRPr="00D91E9D">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D91E9D">
        <w:rPr>
          <w:rFonts w:ascii="Consolas" w:hAnsi="Consolas" w:cs="Consolas"/>
          <w:color w:val="DFAF8F"/>
          <w:sz w:val="18"/>
          <w:szCs w:val="18"/>
          <w:lang w:val="en-US"/>
        </w:rPr>
        <w:t>"0000000000001358"</w:t>
      </w:r>
      <w:r w:rsidRPr="00D91E9D">
        <w:rPr>
          <w:rFonts w:ascii="Consolas" w:hAnsi="Consolas" w:cs="Consolas"/>
          <w:color w:val="DFDFBF"/>
          <w:sz w:val="18"/>
          <w:szCs w:val="18"/>
          <w:lang w:val="en-US"/>
        </w:rPr>
        <w:t>,</w:t>
      </w:r>
    </w:p>
    <w:p w14:paraId="076BD60B" w14:textId="77777777" w:rsidR="00DC1FDE" w:rsidRPr="00D91E9D" w:rsidRDefault="00DC1FDE" w:rsidP="00DC1FDE">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91E9D">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deviceRN</w:t>
      </w:r>
      <w:proofErr w:type="gramEnd"/>
      <w:r w:rsidRPr="00D91E9D">
        <w:rPr>
          <w:rFonts w:ascii="Consolas" w:hAnsi="Consolas" w:cs="Consolas"/>
          <w:color w:val="8ACCCF"/>
          <w:sz w:val="18"/>
          <w:szCs w:val="18"/>
          <w:lang w:val="en-US"/>
        </w:rPr>
        <w:t>"</w:t>
      </w:r>
      <w:r w:rsidRPr="00D91E9D">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D91E9D">
        <w:rPr>
          <w:rFonts w:ascii="Consolas" w:hAnsi="Consolas" w:cs="Consolas"/>
          <w:color w:val="DFAF8F"/>
          <w:sz w:val="18"/>
          <w:szCs w:val="18"/>
          <w:lang w:val="en-US"/>
        </w:rPr>
        <w:t>"0000000400054952"</w:t>
      </w:r>
      <w:r w:rsidRPr="00D91E9D">
        <w:rPr>
          <w:rFonts w:ascii="Consolas" w:hAnsi="Consolas" w:cs="Consolas"/>
          <w:color w:val="DFDFBF"/>
          <w:sz w:val="18"/>
          <w:szCs w:val="18"/>
          <w:lang w:val="en-US"/>
        </w:rPr>
        <w:t>,</w:t>
      </w:r>
    </w:p>
    <w:p w14:paraId="4EFF28A1" w14:textId="77777777" w:rsidR="00DC1FDE" w:rsidRPr="00D91E9D" w:rsidRDefault="00DC1FDE" w:rsidP="00DC1FDE">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91E9D">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fsNumber</w:t>
      </w:r>
      <w:proofErr w:type="gramEnd"/>
      <w:r w:rsidRPr="00D91E9D">
        <w:rPr>
          <w:rFonts w:ascii="Consolas" w:hAnsi="Consolas" w:cs="Consolas"/>
          <w:color w:val="8ACCCF"/>
          <w:sz w:val="18"/>
          <w:szCs w:val="18"/>
          <w:lang w:val="en-US"/>
        </w:rPr>
        <w:t>"</w:t>
      </w:r>
      <w:r w:rsidRPr="00D91E9D">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D91E9D">
        <w:rPr>
          <w:rFonts w:ascii="Consolas" w:hAnsi="Consolas" w:cs="Consolas"/>
          <w:color w:val="DFAF8F"/>
          <w:sz w:val="18"/>
          <w:szCs w:val="18"/>
          <w:lang w:val="en-US"/>
        </w:rPr>
        <w:t>"9999078900001341"</w:t>
      </w:r>
      <w:r w:rsidRPr="00D91E9D">
        <w:rPr>
          <w:rFonts w:ascii="Consolas" w:hAnsi="Consolas" w:cs="Consolas"/>
          <w:color w:val="DFDFBF"/>
          <w:sz w:val="18"/>
          <w:szCs w:val="18"/>
          <w:lang w:val="en-US"/>
        </w:rPr>
        <w:t>,</w:t>
      </w:r>
    </w:p>
    <w:p w14:paraId="2DC69104" w14:textId="77777777" w:rsidR="00DC1FDE" w:rsidRPr="00D91E9D" w:rsidRDefault="00DC1FDE" w:rsidP="00DC1FDE">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91E9D">
        <w:rPr>
          <w:rFonts w:ascii="Consolas" w:hAnsi="Consolas" w:cs="Consolas"/>
          <w:color w:val="8ACCCF"/>
          <w:sz w:val="18"/>
          <w:szCs w:val="18"/>
          <w:lang w:val="en-US"/>
        </w:rPr>
        <w:t>"</w:t>
      </w:r>
      <w:r w:rsidRPr="00D460A0">
        <w:rPr>
          <w:rFonts w:ascii="Consolas" w:hAnsi="Consolas" w:cs="Consolas"/>
          <w:color w:val="8ACCCF"/>
          <w:sz w:val="18"/>
          <w:szCs w:val="18"/>
          <w:lang w:val="en-US"/>
        </w:rPr>
        <w:t>ofdName</w:t>
      </w:r>
      <w:r w:rsidRPr="00D91E9D">
        <w:rPr>
          <w:rFonts w:ascii="Consolas" w:hAnsi="Consolas" w:cs="Consolas"/>
          <w:color w:val="8ACCCF"/>
          <w:sz w:val="18"/>
          <w:szCs w:val="18"/>
          <w:lang w:val="en-US"/>
        </w:rPr>
        <w:t>"</w:t>
      </w:r>
      <w:r w:rsidRPr="00D91E9D">
        <w:rPr>
          <w:rFonts w:ascii="Consolas" w:hAnsi="Consolas" w:cs="Consolas"/>
          <w:color w:val="DFDFBF"/>
          <w:sz w:val="18"/>
          <w:szCs w:val="18"/>
          <w:lang w:val="en-US"/>
        </w:rPr>
        <w:t>:</w:t>
      </w:r>
      <w:r w:rsidRPr="00D460A0">
        <w:rPr>
          <w:rFonts w:ascii="Consolas" w:hAnsi="Consolas" w:cs="Consolas"/>
          <w:color w:val="DFDFBF"/>
          <w:sz w:val="18"/>
          <w:szCs w:val="18"/>
          <w:lang w:val="en-US"/>
        </w:rPr>
        <w:t> </w:t>
      </w:r>
      <w:r w:rsidRPr="00D91E9D">
        <w:rPr>
          <w:rFonts w:ascii="Consolas" w:hAnsi="Consolas" w:cs="Consolas"/>
          <w:color w:val="DFAF8F"/>
          <w:sz w:val="18"/>
          <w:szCs w:val="18"/>
          <w:lang w:val="en-US"/>
        </w:rPr>
        <w:t>"</w:t>
      </w:r>
      <w:r>
        <w:rPr>
          <w:rFonts w:ascii="Consolas" w:hAnsi="Consolas" w:cs="Consolas"/>
          <w:color w:val="DFAF8F"/>
          <w:sz w:val="18"/>
          <w:szCs w:val="18"/>
        </w:rPr>
        <w:t>ООО</w:t>
      </w:r>
      <w:r w:rsidRPr="00D460A0">
        <w:rPr>
          <w:rFonts w:ascii="Consolas" w:hAnsi="Consolas" w:cs="Consolas"/>
          <w:color w:val="DFAF8F"/>
          <w:sz w:val="18"/>
          <w:szCs w:val="18"/>
          <w:lang w:val="en-US"/>
        </w:rPr>
        <w:t> </w:t>
      </w:r>
      <w:r w:rsidRPr="00D91E9D">
        <w:rPr>
          <w:rFonts w:ascii="Consolas" w:hAnsi="Consolas" w:cs="Consolas"/>
          <w:color w:val="FF007F"/>
          <w:sz w:val="18"/>
          <w:szCs w:val="18"/>
          <w:lang w:val="en-US"/>
        </w:rPr>
        <w:t>\"</w:t>
      </w:r>
      <w:r>
        <w:rPr>
          <w:rFonts w:ascii="Consolas" w:hAnsi="Consolas" w:cs="Consolas"/>
          <w:color w:val="DFAF8F"/>
          <w:sz w:val="18"/>
          <w:szCs w:val="18"/>
        </w:rPr>
        <w:t>Ярус</w:t>
      </w:r>
      <w:r w:rsidRPr="00D91E9D">
        <w:rPr>
          <w:rFonts w:ascii="Consolas" w:hAnsi="Consolas" w:cs="Consolas"/>
          <w:color w:val="FF007F"/>
          <w:sz w:val="18"/>
          <w:szCs w:val="18"/>
          <w:lang w:val="en-US"/>
        </w:rPr>
        <w:t>\"</w:t>
      </w:r>
      <w:r w:rsidRPr="00D91E9D">
        <w:rPr>
          <w:rFonts w:ascii="Consolas" w:hAnsi="Consolas" w:cs="Consolas"/>
          <w:color w:val="DFAF8F"/>
          <w:sz w:val="18"/>
          <w:szCs w:val="18"/>
          <w:lang w:val="en-US"/>
        </w:rPr>
        <w:t>(</w:t>
      </w:r>
      <w:r w:rsidRPr="00D91E9D">
        <w:rPr>
          <w:rFonts w:ascii="Consolas" w:hAnsi="Consolas" w:cs="Consolas"/>
          <w:color w:val="FF007F"/>
          <w:sz w:val="18"/>
          <w:szCs w:val="18"/>
          <w:lang w:val="en-US"/>
        </w:rPr>
        <w:t>\"</w:t>
      </w:r>
      <w:r>
        <w:rPr>
          <w:rFonts w:ascii="Consolas" w:hAnsi="Consolas" w:cs="Consolas"/>
          <w:color w:val="DFAF8F"/>
          <w:sz w:val="18"/>
          <w:szCs w:val="18"/>
        </w:rPr>
        <w:t>ОФД</w:t>
      </w:r>
      <w:r w:rsidRPr="00D91E9D">
        <w:rPr>
          <w:rFonts w:ascii="Consolas" w:hAnsi="Consolas" w:cs="Consolas"/>
          <w:color w:val="DFAF8F"/>
          <w:sz w:val="18"/>
          <w:szCs w:val="18"/>
          <w:lang w:val="en-US"/>
        </w:rPr>
        <w:t>-</w:t>
      </w:r>
      <w:r>
        <w:rPr>
          <w:rFonts w:ascii="Consolas" w:hAnsi="Consolas" w:cs="Consolas"/>
          <w:color w:val="DFAF8F"/>
          <w:sz w:val="18"/>
          <w:szCs w:val="18"/>
        </w:rPr>
        <w:t>Я</w:t>
      </w:r>
      <w:r w:rsidRPr="00D91E9D">
        <w:rPr>
          <w:rFonts w:ascii="Consolas" w:hAnsi="Consolas" w:cs="Consolas"/>
          <w:color w:val="FF007F"/>
          <w:sz w:val="18"/>
          <w:szCs w:val="18"/>
          <w:lang w:val="en-US"/>
        </w:rPr>
        <w:t>\"</w:t>
      </w:r>
      <w:r w:rsidRPr="00D91E9D">
        <w:rPr>
          <w:rFonts w:ascii="Consolas" w:hAnsi="Consolas" w:cs="Consolas"/>
          <w:color w:val="DFAF8F"/>
          <w:sz w:val="18"/>
          <w:szCs w:val="18"/>
          <w:lang w:val="en-US"/>
        </w:rPr>
        <w:t>)"</w:t>
      </w:r>
      <w:r w:rsidRPr="00D91E9D">
        <w:rPr>
          <w:rFonts w:ascii="Consolas" w:hAnsi="Consolas" w:cs="Consolas"/>
          <w:color w:val="DFDFBF"/>
          <w:sz w:val="18"/>
          <w:szCs w:val="18"/>
          <w:lang w:val="en-US"/>
        </w:rPr>
        <w:t>,</w:t>
      </w:r>
    </w:p>
    <w:p w14:paraId="35B608D7" w14:textId="77777777" w:rsidR="00DC1FDE" w:rsidRPr="00D460A0" w:rsidRDefault="00DC1FDE" w:rsidP="00DC1FDE">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460A0">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ofdWebsite</w:t>
      </w:r>
      <w:proofErr w:type="gramEnd"/>
      <w:r w:rsidRPr="00D460A0">
        <w:rPr>
          <w:rFonts w:ascii="Consolas" w:hAnsi="Consolas" w:cs="Consolas"/>
          <w:color w:val="8ACCCF"/>
          <w:sz w:val="18"/>
          <w:szCs w:val="18"/>
          <w:lang w:val="en-US"/>
        </w:rPr>
        <w:t>"</w:t>
      </w:r>
      <w:r w:rsidRPr="00D460A0">
        <w:rPr>
          <w:rFonts w:ascii="Consolas" w:hAnsi="Consolas" w:cs="Consolas"/>
          <w:color w:val="DFDFBF"/>
          <w:sz w:val="18"/>
          <w:szCs w:val="18"/>
          <w:lang w:val="en-US"/>
        </w:rPr>
        <w:t>: </w:t>
      </w:r>
      <w:r w:rsidRPr="00D460A0">
        <w:rPr>
          <w:rFonts w:ascii="Consolas" w:hAnsi="Consolas" w:cs="Consolas"/>
          <w:color w:val="DFAF8F"/>
          <w:sz w:val="18"/>
          <w:szCs w:val="18"/>
          <w:lang w:val="en-US"/>
        </w:rPr>
        <w:t>"www.ofd-ya.ru"</w:t>
      </w:r>
      <w:r w:rsidRPr="00D460A0">
        <w:rPr>
          <w:rFonts w:ascii="Consolas" w:hAnsi="Consolas" w:cs="Consolas"/>
          <w:color w:val="DFDFBF"/>
          <w:sz w:val="18"/>
          <w:szCs w:val="18"/>
          <w:lang w:val="en-US"/>
        </w:rPr>
        <w:t>,</w:t>
      </w:r>
    </w:p>
    <w:p w14:paraId="237DF766" w14:textId="77777777" w:rsidR="00DC1FDE" w:rsidRPr="00D460A0" w:rsidRDefault="00DC1FDE" w:rsidP="00DC1FDE">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460A0">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ofdinn</w:t>
      </w:r>
      <w:proofErr w:type="gramEnd"/>
      <w:r w:rsidRPr="00D460A0">
        <w:rPr>
          <w:rFonts w:ascii="Consolas" w:hAnsi="Consolas" w:cs="Consolas"/>
          <w:color w:val="8ACCCF"/>
          <w:sz w:val="18"/>
          <w:szCs w:val="18"/>
          <w:lang w:val="en-US"/>
        </w:rPr>
        <w:t>"</w:t>
      </w:r>
      <w:r w:rsidRPr="00D460A0">
        <w:rPr>
          <w:rFonts w:ascii="Consolas" w:hAnsi="Consolas" w:cs="Consolas"/>
          <w:color w:val="DFDFBF"/>
          <w:sz w:val="18"/>
          <w:szCs w:val="18"/>
          <w:lang w:val="en-US"/>
        </w:rPr>
        <w:t>: </w:t>
      </w:r>
      <w:r w:rsidRPr="00D460A0">
        <w:rPr>
          <w:rFonts w:ascii="Consolas" w:hAnsi="Consolas" w:cs="Consolas"/>
          <w:color w:val="DFAF8F"/>
          <w:sz w:val="18"/>
          <w:szCs w:val="18"/>
          <w:lang w:val="en-US"/>
        </w:rPr>
        <w:t>"7728699517"</w:t>
      </w:r>
      <w:r w:rsidRPr="00D460A0">
        <w:rPr>
          <w:rFonts w:ascii="Consolas" w:hAnsi="Consolas" w:cs="Consolas"/>
          <w:color w:val="DFDFBF"/>
          <w:sz w:val="18"/>
          <w:szCs w:val="18"/>
          <w:lang w:val="en-US"/>
        </w:rPr>
        <w:t>,</w:t>
      </w:r>
    </w:p>
    <w:p w14:paraId="3288CEFC" w14:textId="77777777" w:rsidR="00DC1FDE" w:rsidRPr="00D460A0" w:rsidRDefault="00DC1FDE" w:rsidP="00DC1FDE">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D460A0">
        <w:rPr>
          <w:rFonts w:ascii="Consolas" w:hAnsi="Consolas" w:cs="Consolas"/>
          <w:color w:val="8ACCCF"/>
          <w:sz w:val="18"/>
          <w:szCs w:val="18"/>
          <w:lang w:val="en-US"/>
        </w:rPr>
        <w:t>"</w:t>
      </w:r>
      <w:proofErr w:type="gramStart"/>
      <w:r w:rsidRPr="00D460A0">
        <w:rPr>
          <w:rFonts w:ascii="Consolas" w:hAnsi="Consolas" w:cs="Consolas"/>
          <w:color w:val="8ACCCF"/>
          <w:sz w:val="18"/>
          <w:szCs w:val="18"/>
          <w:lang w:val="en-US"/>
        </w:rPr>
        <w:t>fnsWebsite</w:t>
      </w:r>
      <w:proofErr w:type="gramEnd"/>
      <w:r w:rsidRPr="00D460A0">
        <w:rPr>
          <w:rFonts w:ascii="Consolas" w:hAnsi="Consolas" w:cs="Consolas"/>
          <w:color w:val="8ACCCF"/>
          <w:sz w:val="18"/>
          <w:szCs w:val="18"/>
          <w:lang w:val="en-US"/>
        </w:rPr>
        <w:t>"</w:t>
      </w:r>
      <w:r w:rsidRPr="00D460A0">
        <w:rPr>
          <w:rFonts w:ascii="Consolas" w:hAnsi="Consolas" w:cs="Consolas"/>
          <w:color w:val="DFDFBF"/>
          <w:sz w:val="18"/>
          <w:szCs w:val="18"/>
          <w:lang w:val="en-US"/>
        </w:rPr>
        <w:t>: </w:t>
      </w:r>
      <w:r w:rsidRPr="00D460A0">
        <w:rPr>
          <w:rFonts w:ascii="Consolas" w:hAnsi="Consolas" w:cs="Consolas"/>
          <w:color w:val="DFAF8F"/>
          <w:sz w:val="18"/>
          <w:szCs w:val="18"/>
          <w:lang w:val="en-US"/>
        </w:rPr>
        <w:t>"www.nalog.ru"</w:t>
      </w:r>
      <w:r w:rsidRPr="00D460A0">
        <w:rPr>
          <w:rFonts w:ascii="Consolas" w:hAnsi="Consolas" w:cs="Consolas"/>
          <w:color w:val="DFDFBF"/>
          <w:sz w:val="18"/>
          <w:szCs w:val="18"/>
          <w:lang w:val="en-US"/>
        </w:rPr>
        <w:t>,</w:t>
      </w:r>
    </w:p>
    <w:p w14:paraId="45796599"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D460A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companyINN</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DFAF8F"/>
          <w:sz w:val="18"/>
          <w:szCs w:val="18"/>
          <w:lang w:val="en-US"/>
        </w:rPr>
        <w:t>"123456789012"</w:t>
      </w:r>
      <w:r w:rsidRPr="00FB1F20">
        <w:rPr>
          <w:rFonts w:ascii="Consolas" w:hAnsi="Consolas" w:cs="Consolas"/>
          <w:color w:val="DFDFBF"/>
          <w:sz w:val="18"/>
          <w:szCs w:val="18"/>
          <w:lang w:val="en-US"/>
        </w:rPr>
        <w:t>,</w:t>
      </w:r>
    </w:p>
    <w:p w14:paraId="5D3B866E"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companyName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DFAF8F"/>
          <w:sz w:val="18"/>
          <w:szCs w:val="18"/>
          <w:lang w:val="en-US"/>
        </w:rPr>
        <w:t>"</w:t>
      </w:r>
      <w:r>
        <w:rPr>
          <w:rFonts w:ascii="Consolas" w:hAnsi="Consolas" w:cs="Consolas"/>
          <w:color w:val="DFAF8F"/>
          <w:sz w:val="18"/>
          <w:szCs w:val="18"/>
        </w:rPr>
        <w:t>ЗАО</w:t>
      </w:r>
      <w:r w:rsidRPr="00FB1F20">
        <w:rPr>
          <w:rFonts w:ascii="Consolas" w:hAnsi="Consolas" w:cs="Consolas"/>
          <w:color w:val="DFAF8F"/>
          <w:sz w:val="18"/>
          <w:szCs w:val="18"/>
          <w:lang w:val="en-US"/>
        </w:rPr>
        <w:t> </w:t>
      </w:r>
      <w:r>
        <w:rPr>
          <w:rFonts w:ascii="Consolas" w:hAnsi="Consolas" w:cs="Consolas"/>
          <w:color w:val="DFAF8F"/>
          <w:sz w:val="18"/>
          <w:szCs w:val="18"/>
        </w:rPr>
        <w:t>ТОРГОВЫЙ</w:t>
      </w:r>
      <w:r w:rsidRPr="00FB1F20">
        <w:rPr>
          <w:rFonts w:ascii="Consolas" w:hAnsi="Consolas" w:cs="Consolas"/>
          <w:color w:val="DFAF8F"/>
          <w:sz w:val="18"/>
          <w:szCs w:val="18"/>
          <w:lang w:val="en-US"/>
        </w:rPr>
        <w:t> </w:t>
      </w:r>
      <w:r>
        <w:rPr>
          <w:rFonts w:ascii="Consolas" w:hAnsi="Consolas" w:cs="Consolas"/>
          <w:color w:val="DFAF8F"/>
          <w:sz w:val="18"/>
          <w:szCs w:val="18"/>
        </w:rPr>
        <w:t>ОБЪЕКТ</w:t>
      </w:r>
      <w:r w:rsidRPr="00FB1F20">
        <w:rPr>
          <w:rFonts w:ascii="Consolas" w:hAnsi="Consolas" w:cs="Consolas"/>
          <w:color w:val="DFAF8F"/>
          <w:sz w:val="18"/>
          <w:szCs w:val="18"/>
          <w:lang w:val="en-US"/>
        </w:rPr>
        <w:t> №1"</w:t>
      </w:r>
      <w:r w:rsidRPr="00FB1F20">
        <w:rPr>
          <w:rFonts w:ascii="Consolas" w:hAnsi="Consolas" w:cs="Consolas"/>
          <w:color w:val="DFDFBF"/>
          <w:sz w:val="18"/>
          <w:szCs w:val="18"/>
          <w:lang w:val="en-US"/>
        </w:rPr>
        <w:t>,</w:t>
      </w:r>
    </w:p>
    <w:p w14:paraId="4FA120B9"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documentNumber</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117</w:t>
      </w:r>
      <w:r w:rsidRPr="00FB1F20">
        <w:rPr>
          <w:rFonts w:ascii="Consolas" w:hAnsi="Consolas" w:cs="Consolas"/>
          <w:color w:val="DFDFBF"/>
          <w:sz w:val="18"/>
          <w:szCs w:val="18"/>
          <w:lang w:val="en-US"/>
        </w:rPr>
        <w:t>,</w:t>
      </w:r>
    </w:p>
    <w:p w14:paraId="73712F39" w14:textId="77777777" w:rsidR="00DC1FDE" w:rsidRPr="00DC16FF"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DC16FF">
        <w:rPr>
          <w:rFonts w:ascii="Consolas" w:hAnsi="Consolas" w:cs="Consolas"/>
          <w:color w:val="8ACCCF"/>
          <w:sz w:val="18"/>
          <w:szCs w:val="18"/>
          <w:lang w:val="en-US"/>
        </w:rPr>
        <w:t>"</w:t>
      </w:r>
      <w:proofErr w:type="gramStart"/>
      <w:r w:rsidRPr="00DC16FF">
        <w:rPr>
          <w:rFonts w:ascii="Consolas" w:hAnsi="Consolas" w:cs="Consolas"/>
          <w:color w:val="8ACCCF"/>
          <w:sz w:val="18"/>
          <w:szCs w:val="18"/>
          <w:lang w:val="en-US"/>
        </w:rPr>
        <w:t>shiftNumber</w:t>
      </w:r>
      <w:proofErr w:type="gramEnd"/>
      <w:r w:rsidRPr="00DC16FF">
        <w:rPr>
          <w:rFonts w:ascii="Consolas" w:hAnsi="Consolas" w:cs="Consolas"/>
          <w:color w:val="8ACCCF"/>
          <w:sz w:val="18"/>
          <w:szCs w:val="18"/>
          <w:lang w:val="en-US"/>
        </w:rPr>
        <w:t>"</w:t>
      </w:r>
      <w:r w:rsidRPr="00DC16FF">
        <w:rPr>
          <w:rFonts w:ascii="Consolas" w:hAnsi="Consolas" w:cs="Consolas"/>
          <w:color w:val="DFDFBF"/>
          <w:sz w:val="18"/>
          <w:szCs w:val="18"/>
          <w:lang w:val="en-US"/>
        </w:rPr>
        <w:t>: </w:t>
      </w:r>
      <w:r w:rsidRPr="00DC16FF">
        <w:rPr>
          <w:rFonts w:ascii="Consolas" w:hAnsi="Consolas" w:cs="Consolas"/>
          <w:color w:val="6E96BE"/>
          <w:sz w:val="18"/>
          <w:szCs w:val="18"/>
          <w:lang w:val="en-US"/>
        </w:rPr>
        <w:t>20</w:t>
      </w:r>
      <w:r w:rsidRPr="00DC16FF">
        <w:rPr>
          <w:rFonts w:ascii="Consolas" w:hAnsi="Consolas" w:cs="Consolas"/>
          <w:color w:val="DFDFBF"/>
          <w:sz w:val="18"/>
          <w:szCs w:val="18"/>
          <w:lang w:val="en-US"/>
        </w:rPr>
        <w:t>,</w:t>
      </w:r>
    </w:p>
    <w:p w14:paraId="582D8BA0" w14:textId="77777777" w:rsidR="00DC1FDE" w:rsidRPr="00DC16FF" w:rsidRDefault="00DC1FDE" w:rsidP="00DC1FDE">
      <w:pPr>
        <w:pStyle w:val="HTML"/>
        <w:shd w:val="clear" w:color="auto" w:fill="333333"/>
        <w:rPr>
          <w:rFonts w:ascii="Consolas" w:hAnsi="Consolas" w:cs="Consolas"/>
          <w:color w:val="DFDFBF"/>
          <w:sz w:val="18"/>
          <w:szCs w:val="18"/>
          <w:lang w:val="en-US"/>
        </w:rPr>
      </w:pPr>
      <w:r w:rsidRPr="00DC16FF">
        <w:rPr>
          <w:rFonts w:ascii="Consolas" w:hAnsi="Consolas" w:cs="Consolas"/>
          <w:color w:val="DFDFBF"/>
          <w:sz w:val="18"/>
          <w:szCs w:val="18"/>
          <w:lang w:val="en-US"/>
        </w:rPr>
        <w:t>  </w:t>
      </w:r>
      <w:r w:rsidRPr="00DC16FF">
        <w:rPr>
          <w:rFonts w:ascii="Consolas" w:hAnsi="Consolas" w:cs="Consolas"/>
          <w:color w:val="8ACCCF"/>
          <w:sz w:val="18"/>
          <w:szCs w:val="18"/>
          <w:lang w:val="en-US"/>
        </w:rPr>
        <w:t>"</w:t>
      </w:r>
      <w:proofErr w:type="gramStart"/>
      <w:r w:rsidRPr="00DC16FF">
        <w:rPr>
          <w:rFonts w:ascii="Consolas" w:hAnsi="Consolas" w:cs="Consolas"/>
          <w:color w:val="8ACCCF"/>
          <w:sz w:val="18"/>
          <w:szCs w:val="18"/>
          <w:lang w:val="en-US"/>
        </w:rPr>
        <w:t>documentIndex</w:t>
      </w:r>
      <w:proofErr w:type="gramEnd"/>
      <w:r w:rsidRPr="00DC16FF">
        <w:rPr>
          <w:rFonts w:ascii="Consolas" w:hAnsi="Consolas" w:cs="Consolas"/>
          <w:color w:val="8ACCCF"/>
          <w:sz w:val="18"/>
          <w:szCs w:val="18"/>
          <w:lang w:val="en-US"/>
        </w:rPr>
        <w:t>"</w:t>
      </w:r>
      <w:r w:rsidRPr="00DC16FF">
        <w:rPr>
          <w:rFonts w:ascii="Consolas" w:hAnsi="Consolas" w:cs="Consolas"/>
          <w:color w:val="DFDFBF"/>
          <w:sz w:val="18"/>
          <w:szCs w:val="18"/>
          <w:lang w:val="en-US"/>
        </w:rPr>
        <w:t>: </w:t>
      </w:r>
      <w:r w:rsidRPr="00DC16FF">
        <w:rPr>
          <w:rFonts w:ascii="Consolas" w:hAnsi="Consolas" w:cs="Consolas"/>
          <w:color w:val="6E96BE"/>
          <w:sz w:val="18"/>
          <w:szCs w:val="18"/>
          <w:lang w:val="en-US"/>
        </w:rPr>
        <w:t>5</w:t>
      </w:r>
      <w:r w:rsidRPr="00DC16FF">
        <w:rPr>
          <w:rFonts w:ascii="Consolas" w:hAnsi="Consolas" w:cs="Consolas"/>
          <w:color w:val="DFDFBF"/>
          <w:sz w:val="18"/>
          <w:szCs w:val="18"/>
          <w:lang w:val="en-US"/>
        </w:rPr>
        <w:t>,</w:t>
      </w:r>
    </w:p>
    <w:p w14:paraId="665264F2"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processedAt</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DFAF8F"/>
          <w:sz w:val="18"/>
          <w:szCs w:val="18"/>
          <w:lang w:val="en-US"/>
        </w:rPr>
        <w:t>"2017-02-14T14:16:00"</w:t>
      </w:r>
      <w:r w:rsidRPr="00FB1F20">
        <w:rPr>
          <w:rFonts w:ascii="Consolas" w:hAnsi="Consolas" w:cs="Consolas"/>
          <w:color w:val="DFDFBF"/>
          <w:sz w:val="18"/>
          <w:szCs w:val="18"/>
          <w:lang w:val="en-US"/>
        </w:rPr>
        <w:t>,</w:t>
      </w:r>
    </w:p>
    <w:p w14:paraId="01F7805E"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content</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p>
    <w:p w14:paraId="0F045192" w14:textId="77777777" w:rsidR="00DC1FDE"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type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w:t>
      </w:r>
      <w:r w:rsidRPr="00FB1F20">
        <w:rPr>
          <w:rFonts w:ascii="Consolas" w:hAnsi="Consolas" w:cs="Consolas"/>
          <w:color w:val="DFDFBF"/>
          <w:sz w:val="18"/>
          <w:szCs w:val="18"/>
          <w:lang w:val="en-US"/>
        </w:rPr>
        <w:t>,</w:t>
      </w:r>
    </w:p>
    <w:p w14:paraId="33BA0317" w14:textId="77777777" w:rsidR="00DC1FDE" w:rsidRPr="00CE43A2" w:rsidRDefault="00DC1FDE" w:rsidP="00DC1FDE">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gramStart"/>
      <w:r w:rsidRPr="008F5442">
        <w:rPr>
          <w:rFonts w:ascii="Consolas" w:hAnsi="Consolas" w:cs="Consolas"/>
          <w:color w:val="8ACCCF"/>
          <w:sz w:val="18"/>
          <w:szCs w:val="18"/>
          <w:lang w:val="en-US"/>
        </w:rPr>
        <w:t>correctionType</w:t>
      </w:r>
      <w:proofErr w:type="gram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6E96BE"/>
          <w:sz w:val="18"/>
          <w:szCs w:val="18"/>
          <w:lang w:val="en-US"/>
        </w:rPr>
        <w:t>1</w:t>
      </w:r>
      <w:r w:rsidRPr="008F5442">
        <w:rPr>
          <w:rFonts w:ascii="Consolas" w:hAnsi="Consolas" w:cs="Consolas"/>
          <w:color w:val="DFDFBF"/>
          <w:sz w:val="18"/>
          <w:szCs w:val="18"/>
          <w:lang w:val="en-US"/>
        </w:rPr>
        <w:t>,</w:t>
      </w:r>
    </w:p>
    <w:p w14:paraId="02156AEB" w14:textId="77777777" w:rsidR="00DC1FDE" w:rsidRPr="008F5442" w:rsidRDefault="00DC1FDE" w:rsidP="00DC1FDE">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gramStart"/>
      <w:r w:rsidRPr="008F5442">
        <w:rPr>
          <w:rFonts w:ascii="Consolas" w:hAnsi="Consolas" w:cs="Consolas"/>
          <w:color w:val="8ACCCF"/>
          <w:sz w:val="18"/>
          <w:szCs w:val="18"/>
          <w:lang w:val="en-US"/>
        </w:rPr>
        <w:t>causeDocumentDate</w:t>
      </w:r>
      <w:proofErr w:type="gram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DFAF8F"/>
          <w:sz w:val="18"/>
          <w:szCs w:val="18"/>
          <w:lang w:val="en-US"/>
        </w:rPr>
        <w:t>"2017-08-10T00:00:00"</w:t>
      </w:r>
      <w:r w:rsidRPr="008F5442">
        <w:rPr>
          <w:rFonts w:ascii="Consolas" w:hAnsi="Consolas" w:cs="Consolas"/>
          <w:color w:val="DFDFBF"/>
          <w:sz w:val="18"/>
          <w:szCs w:val="18"/>
          <w:lang w:val="en-US"/>
        </w:rPr>
        <w:t>,</w:t>
      </w:r>
    </w:p>
    <w:p w14:paraId="0AB35985" w14:textId="77777777" w:rsidR="00DC1FDE" w:rsidRPr="008F5442" w:rsidRDefault="00DC1FDE" w:rsidP="00DC1FDE">
      <w:pPr>
        <w:pStyle w:val="HTML"/>
        <w:shd w:val="clear" w:color="auto" w:fill="333333"/>
        <w:rPr>
          <w:rFonts w:ascii="Consolas" w:hAnsi="Consolas" w:cs="Consolas"/>
          <w:color w:val="DFDFBF"/>
          <w:sz w:val="18"/>
          <w:szCs w:val="18"/>
          <w:lang w:val="en-US"/>
        </w:rPr>
      </w:pPr>
      <w:r w:rsidRPr="008F5442">
        <w:rPr>
          <w:rFonts w:ascii="Consolas" w:hAnsi="Consolas" w:cs="Consolas"/>
          <w:color w:val="DFDFBF"/>
          <w:sz w:val="18"/>
          <w:szCs w:val="18"/>
          <w:lang w:val="en-US"/>
        </w:rPr>
        <w:t>    </w:t>
      </w:r>
      <w:r w:rsidRPr="008F5442">
        <w:rPr>
          <w:rFonts w:ascii="Consolas" w:hAnsi="Consolas" w:cs="Consolas"/>
          <w:color w:val="8ACCCF"/>
          <w:sz w:val="18"/>
          <w:szCs w:val="18"/>
          <w:lang w:val="en-US"/>
        </w:rPr>
        <w:t>"</w:t>
      </w:r>
      <w:proofErr w:type="gramStart"/>
      <w:r w:rsidRPr="008F5442">
        <w:rPr>
          <w:rFonts w:ascii="Consolas" w:hAnsi="Consolas" w:cs="Consolas"/>
          <w:color w:val="8ACCCF"/>
          <w:sz w:val="18"/>
          <w:szCs w:val="18"/>
          <w:lang w:val="en-US"/>
        </w:rPr>
        <w:t>causeDocumentNumber</w:t>
      </w:r>
      <w:proofErr w:type="gramEnd"/>
      <w:r w:rsidRPr="008F5442">
        <w:rPr>
          <w:rFonts w:ascii="Consolas" w:hAnsi="Consolas" w:cs="Consolas"/>
          <w:color w:val="8ACCCF"/>
          <w:sz w:val="18"/>
          <w:szCs w:val="18"/>
          <w:lang w:val="en-US"/>
        </w:rPr>
        <w:t>"</w:t>
      </w:r>
      <w:r w:rsidRPr="008F5442">
        <w:rPr>
          <w:rFonts w:ascii="Consolas" w:hAnsi="Consolas" w:cs="Consolas"/>
          <w:color w:val="DFDFBF"/>
          <w:sz w:val="18"/>
          <w:szCs w:val="18"/>
          <w:lang w:val="en-US"/>
        </w:rPr>
        <w:t>: </w:t>
      </w:r>
      <w:r w:rsidRPr="008F5442">
        <w:rPr>
          <w:rFonts w:ascii="Consolas" w:hAnsi="Consolas" w:cs="Consolas"/>
          <w:color w:val="DFAF8F"/>
          <w:sz w:val="18"/>
          <w:szCs w:val="18"/>
          <w:lang w:val="en-US"/>
        </w:rPr>
        <w:t>"</w:t>
      </w:r>
      <w:r w:rsidRPr="008F5442">
        <w:rPr>
          <w:rFonts w:ascii="Consolas" w:hAnsi="Consolas" w:cs="Consolas"/>
          <w:color w:val="DFAF8F"/>
          <w:sz w:val="18"/>
          <w:szCs w:val="18"/>
        </w:rPr>
        <w:t>ФЗ</w:t>
      </w:r>
      <w:r w:rsidRPr="008F5442">
        <w:rPr>
          <w:rFonts w:ascii="Consolas" w:hAnsi="Consolas" w:cs="Consolas"/>
          <w:color w:val="DFAF8F"/>
          <w:sz w:val="18"/>
          <w:szCs w:val="18"/>
          <w:lang w:val="en-US"/>
        </w:rPr>
        <w:t>-54"</w:t>
      </w:r>
      <w:r w:rsidRPr="008F5442">
        <w:rPr>
          <w:rFonts w:ascii="Consolas" w:hAnsi="Consolas" w:cs="Consolas"/>
          <w:color w:val="DFDFBF"/>
          <w:sz w:val="18"/>
          <w:szCs w:val="18"/>
          <w:lang w:val="en-US"/>
        </w:rPr>
        <w:t>,</w:t>
      </w:r>
    </w:p>
    <w:p w14:paraId="1D7DF3E0"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positions</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p>
    <w:p w14:paraId="04019776"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4C1C2BD9"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quantity</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1.000</w:t>
      </w:r>
      <w:r w:rsidRPr="00FB1F20">
        <w:rPr>
          <w:rFonts w:ascii="Consolas" w:hAnsi="Consolas" w:cs="Consolas"/>
          <w:color w:val="DFDFBF"/>
          <w:sz w:val="18"/>
          <w:szCs w:val="18"/>
          <w:lang w:val="en-US"/>
        </w:rPr>
        <w:t>,</w:t>
      </w:r>
    </w:p>
    <w:p w14:paraId="6FCAF8D6"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price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123.45</w:t>
      </w:r>
      <w:r w:rsidRPr="00FB1F20">
        <w:rPr>
          <w:rFonts w:ascii="Consolas" w:hAnsi="Consolas" w:cs="Consolas"/>
          <w:color w:val="DFDFBF"/>
          <w:sz w:val="18"/>
          <w:szCs w:val="18"/>
          <w:lang w:val="en-US"/>
        </w:rPr>
        <w:t>,</w:t>
      </w:r>
    </w:p>
    <w:p w14:paraId="58B91989"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tax</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6</w:t>
      </w:r>
      <w:r w:rsidRPr="00FB1F20">
        <w:rPr>
          <w:rFonts w:ascii="Consolas" w:hAnsi="Consolas" w:cs="Consolas"/>
          <w:color w:val="DFDFBF"/>
          <w:sz w:val="18"/>
          <w:szCs w:val="18"/>
          <w:lang w:val="en-US"/>
        </w:rPr>
        <w:t>,</w:t>
      </w:r>
    </w:p>
    <w:p w14:paraId="501576E8"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text</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DFAF8F"/>
          <w:sz w:val="18"/>
          <w:szCs w:val="18"/>
          <w:lang w:val="en-US"/>
        </w:rPr>
        <w:t>"</w:t>
      </w:r>
      <w:r>
        <w:rPr>
          <w:rFonts w:ascii="Consolas" w:hAnsi="Consolas" w:cs="Consolas"/>
          <w:color w:val="DFAF8F"/>
          <w:sz w:val="18"/>
          <w:szCs w:val="18"/>
        </w:rPr>
        <w:t>Булка</w:t>
      </w:r>
      <w:r w:rsidRPr="00FB1F20">
        <w:rPr>
          <w:rFonts w:ascii="Consolas" w:hAnsi="Consolas" w:cs="Consolas"/>
          <w:color w:val="DFAF8F"/>
          <w:sz w:val="18"/>
          <w:szCs w:val="18"/>
          <w:lang w:val="en-US"/>
        </w:rPr>
        <w:t>"</w:t>
      </w:r>
      <w:r w:rsidRPr="00FB1F20">
        <w:rPr>
          <w:rFonts w:ascii="Consolas" w:hAnsi="Consolas" w:cs="Consolas"/>
          <w:color w:val="DFDFBF"/>
          <w:sz w:val="18"/>
          <w:szCs w:val="18"/>
          <w:lang w:val="en-US"/>
        </w:rPr>
        <w:t>,</w:t>
      </w:r>
    </w:p>
    <w:p w14:paraId="627F8FD3"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paymentMethodType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4</w:t>
      </w:r>
      <w:r w:rsidRPr="00FB1F20">
        <w:rPr>
          <w:rFonts w:ascii="Consolas" w:hAnsi="Consolas" w:cs="Consolas"/>
          <w:color w:val="DFDFBF"/>
          <w:sz w:val="18"/>
          <w:szCs w:val="18"/>
          <w:lang w:val="en-US"/>
        </w:rPr>
        <w:t>,</w:t>
      </w:r>
    </w:p>
    <w:p w14:paraId="52BD80EC"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paymentSubjectType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w:t>
      </w:r>
    </w:p>
    <w:p w14:paraId="4B07AD75"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0096458A"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1FF65F0E"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quantity</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2.000</w:t>
      </w:r>
      <w:r w:rsidRPr="00FB1F20">
        <w:rPr>
          <w:rFonts w:ascii="Consolas" w:hAnsi="Consolas" w:cs="Consolas"/>
          <w:color w:val="DFDFBF"/>
          <w:sz w:val="18"/>
          <w:szCs w:val="18"/>
          <w:lang w:val="en-US"/>
        </w:rPr>
        <w:t>,</w:t>
      </w:r>
    </w:p>
    <w:p w14:paraId="49A95E19"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price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4.45</w:t>
      </w:r>
      <w:r w:rsidRPr="00FB1F20">
        <w:rPr>
          <w:rFonts w:ascii="Consolas" w:hAnsi="Consolas" w:cs="Consolas"/>
          <w:color w:val="DFDFBF"/>
          <w:sz w:val="18"/>
          <w:szCs w:val="18"/>
          <w:lang w:val="en-US"/>
        </w:rPr>
        <w:t>,</w:t>
      </w:r>
    </w:p>
    <w:p w14:paraId="018BCB67"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tax</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4</w:t>
      </w:r>
      <w:r w:rsidRPr="00FB1F20">
        <w:rPr>
          <w:rFonts w:ascii="Consolas" w:hAnsi="Consolas" w:cs="Consolas"/>
          <w:color w:val="DFDFBF"/>
          <w:sz w:val="18"/>
          <w:szCs w:val="18"/>
          <w:lang w:val="en-US"/>
        </w:rPr>
        <w:t>,</w:t>
      </w:r>
    </w:p>
    <w:p w14:paraId="6B06CFD5"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text</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DFAF8F"/>
          <w:sz w:val="18"/>
          <w:szCs w:val="18"/>
          <w:lang w:val="en-US"/>
        </w:rPr>
        <w:t>"</w:t>
      </w:r>
      <w:r>
        <w:rPr>
          <w:rFonts w:ascii="Consolas" w:hAnsi="Consolas" w:cs="Consolas"/>
          <w:color w:val="DFAF8F"/>
          <w:sz w:val="18"/>
          <w:szCs w:val="18"/>
        </w:rPr>
        <w:t>Спички</w:t>
      </w:r>
      <w:r w:rsidRPr="00FB1F20">
        <w:rPr>
          <w:rFonts w:ascii="Consolas" w:hAnsi="Consolas" w:cs="Consolas"/>
          <w:color w:val="DFAF8F"/>
          <w:sz w:val="18"/>
          <w:szCs w:val="18"/>
          <w:lang w:val="en-US"/>
        </w:rPr>
        <w:t>"</w:t>
      </w:r>
      <w:r w:rsidRPr="00FB1F20">
        <w:rPr>
          <w:rFonts w:ascii="Consolas" w:hAnsi="Consolas" w:cs="Consolas"/>
          <w:color w:val="DFDFBF"/>
          <w:sz w:val="18"/>
          <w:szCs w:val="18"/>
          <w:lang w:val="en-US"/>
        </w:rPr>
        <w:t>,</w:t>
      </w:r>
    </w:p>
    <w:p w14:paraId="7F601F07"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paymentMethodType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3</w:t>
      </w:r>
      <w:r w:rsidRPr="00FB1F20">
        <w:rPr>
          <w:rFonts w:ascii="Consolas" w:hAnsi="Consolas" w:cs="Consolas"/>
          <w:color w:val="DFDFBF"/>
          <w:sz w:val="18"/>
          <w:szCs w:val="18"/>
          <w:lang w:val="en-US"/>
        </w:rPr>
        <w:t>,</w:t>
      </w:r>
    </w:p>
    <w:p w14:paraId="259356A4"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paymentSubjectType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13</w:t>
      </w:r>
    </w:p>
    <w:p w14:paraId="206F983D"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74301AA6"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747B3EDF"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checkClose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p>
    <w:p w14:paraId="3727F8DC"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payments</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p>
    <w:p w14:paraId="1382CF8A"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1C609CC7"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type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w:t>
      </w:r>
      <w:r w:rsidRPr="00FB1F20">
        <w:rPr>
          <w:rFonts w:ascii="Consolas" w:hAnsi="Consolas" w:cs="Consolas"/>
          <w:color w:val="DFDFBF"/>
          <w:sz w:val="18"/>
          <w:szCs w:val="18"/>
          <w:lang w:val="en-US"/>
        </w:rPr>
        <w:t>,</w:t>
      </w:r>
    </w:p>
    <w:p w14:paraId="416B483F"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amount</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123.45</w:t>
      </w:r>
    </w:p>
    <w:p w14:paraId="4BBF7D71"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0C3C28C1"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p>
    <w:p w14:paraId="7AF41946"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type</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2</w:t>
      </w:r>
      <w:r w:rsidRPr="00FB1F20">
        <w:rPr>
          <w:rFonts w:ascii="Consolas" w:hAnsi="Consolas" w:cs="Consolas"/>
          <w:color w:val="DFDFBF"/>
          <w:sz w:val="18"/>
          <w:szCs w:val="18"/>
          <w:lang w:val="en-US"/>
        </w:rPr>
        <w:t>,</w:t>
      </w:r>
    </w:p>
    <w:p w14:paraId="017A963C" w14:textId="77777777" w:rsidR="00DC1FDE" w:rsidRPr="00FB1F20"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FB1F20">
        <w:rPr>
          <w:rFonts w:ascii="Consolas" w:hAnsi="Consolas" w:cs="Consolas"/>
          <w:color w:val="8ACCCF"/>
          <w:sz w:val="18"/>
          <w:szCs w:val="18"/>
          <w:lang w:val="en-US"/>
        </w:rPr>
        <w:t>"</w:t>
      </w:r>
      <w:proofErr w:type="gramStart"/>
      <w:r w:rsidRPr="00FB1F20">
        <w:rPr>
          <w:rFonts w:ascii="Consolas" w:hAnsi="Consolas" w:cs="Consolas"/>
          <w:color w:val="8ACCCF"/>
          <w:sz w:val="18"/>
          <w:szCs w:val="18"/>
          <w:lang w:val="en-US"/>
        </w:rPr>
        <w:t>amount</w:t>
      </w:r>
      <w:proofErr w:type="gramEnd"/>
      <w:r w:rsidRPr="00FB1F20">
        <w:rPr>
          <w:rFonts w:ascii="Consolas" w:hAnsi="Consolas" w:cs="Consolas"/>
          <w:color w:val="8ACCCF"/>
          <w:sz w:val="18"/>
          <w:szCs w:val="18"/>
          <w:lang w:val="en-US"/>
        </w:rPr>
        <w:t>"</w:t>
      </w:r>
      <w:r w:rsidRPr="00FB1F20">
        <w:rPr>
          <w:rFonts w:ascii="Consolas" w:hAnsi="Consolas" w:cs="Consolas"/>
          <w:color w:val="DFDFBF"/>
          <w:sz w:val="18"/>
          <w:szCs w:val="18"/>
          <w:lang w:val="en-US"/>
        </w:rPr>
        <w:t>: </w:t>
      </w:r>
      <w:r w:rsidRPr="00FB1F20">
        <w:rPr>
          <w:rFonts w:ascii="Consolas" w:hAnsi="Consolas" w:cs="Consolas"/>
          <w:color w:val="6E96BE"/>
          <w:sz w:val="18"/>
          <w:szCs w:val="18"/>
          <w:lang w:val="en-US"/>
        </w:rPr>
        <w:t>8.90000</w:t>
      </w:r>
    </w:p>
    <w:p w14:paraId="56E21C64" w14:textId="77777777" w:rsidR="00DC1FDE" w:rsidRPr="00BD0C97" w:rsidRDefault="00DC1FDE" w:rsidP="00DC1FDE">
      <w:pPr>
        <w:pStyle w:val="HTML"/>
        <w:shd w:val="clear" w:color="auto" w:fill="333333"/>
        <w:rPr>
          <w:rFonts w:ascii="Consolas" w:hAnsi="Consolas" w:cs="Consolas"/>
          <w:color w:val="DFDFBF"/>
          <w:sz w:val="18"/>
          <w:szCs w:val="18"/>
          <w:lang w:val="en-US"/>
        </w:rPr>
      </w:pPr>
      <w:r w:rsidRPr="00FB1F20">
        <w:rPr>
          <w:rFonts w:ascii="Consolas" w:hAnsi="Consolas" w:cs="Consolas"/>
          <w:color w:val="DFDFBF"/>
          <w:sz w:val="18"/>
          <w:szCs w:val="18"/>
          <w:lang w:val="en-US"/>
        </w:rPr>
        <w:t>        </w:t>
      </w:r>
      <w:r w:rsidRPr="00BD0C97">
        <w:rPr>
          <w:rFonts w:ascii="Consolas" w:hAnsi="Consolas" w:cs="Consolas"/>
          <w:color w:val="DFDFBF"/>
          <w:sz w:val="18"/>
          <w:szCs w:val="18"/>
          <w:lang w:val="en-US"/>
        </w:rPr>
        <w:t>}</w:t>
      </w:r>
    </w:p>
    <w:p w14:paraId="3B6802B2" w14:textId="77777777" w:rsidR="00DC1FDE" w:rsidRPr="00BD0C97" w:rsidRDefault="00DC1FDE" w:rsidP="00DC1FDE">
      <w:pPr>
        <w:pStyle w:val="HTML"/>
        <w:shd w:val="clear" w:color="auto" w:fill="333333"/>
        <w:rPr>
          <w:rFonts w:ascii="Consolas" w:hAnsi="Consolas" w:cs="Consolas"/>
          <w:color w:val="DFDFBF"/>
          <w:sz w:val="18"/>
          <w:szCs w:val="18"/>
          <w:lang w:val="en-US"/>
        </w:rPr>
      </w:pPr>
      <w:r w:rsidRPr="00BD0C97">
        <w:rPr>
          <w:rFonts w:ascii="Consolas" w:hAnsi="Consolas" w:cs="Consolas"/>
          <w:color w:val="DFDFBF"/>
          <w:sz w:val="18"/>
          <w:szCs w:val="18"/>
          <w:lang w:val="en-US"/>
        </w:rPr>
        <w:t>      ],</w:t>
      </w:r>
    </w:p>
    <w:p w14:paraId="203C27DB" w14:textId="77777777" w:rsidR="00DC1FDE" w:rsidRPr="00BD0C97" w:rsidRDefault="00DC1FDE" w:rsidP="00DC1FDE">
      <w:pPr>
        <w:pStyle w:val="HTML"/>
        <w:shd w:val="clear" w:color="auto" w:fill="333333"/>
        <w:rPr>
          <w:rFonts w:ascii="Consolas" w:hAnsi="Consolas" w:cs="Consolas"/>
          <w:color w:val="DFDFBF"/>
          <w:sz w:val="18"/>
          <w:szCs w:val="18"/>
          <w:lang w:val="en-US"/>
        </w:rPr>
      </w:pPr>
      <w:r w:rsidRPr="00BD0C97">
        <w:rPr>
          <w:rFonts w:ascii="Consolas" w:hAnsi="Consolas" w:cs="Consolas"/>
          <w:color w:val="DFDFBF"/>
          <w:sz w:val="18"/>
          <w:szCs w:val="18"/>
          <w:lang w:val="en-US"/>
        </w:rPr>
        <w:t>      </w:t>
      </w:r>
      <w:r w:rsidRPr="00BD0C97">
        <w:rPr>
          <w:rFonts w:ascii="Consolas" w:hAnsi="Consolas" w:cs="Consolas"/>
          <w:color w:val="8ACCCF"/>
          <w:sz w:val="18"/>
          <w:szCs w:val="18"/>
          <w:lang w:val="en-US"/>
        </w:rPr>
        <w:t>"</w:t>
      </w:r>
      <w:proofErr w:type="gramStart"/>
      <w:r w:rsidRPr="00BD0C97">
        <w:rPr>
          <w:rFonts w:ascii="Consolas" w:hAnsi="Consolas" w:cs="Consolas"/>
          <w:color w:val="8ACCCF"/>
          <w:sz w:val="18"/>
          <w:szCs w:val="18"/>
          <w:lang w:val="en-US"/>
        </w:rPr>
        <w:t>taxationSystem</w:t>
      </w:r>
      <w:proofErr w:type="gramEnd"/>
      <w:r w:rsidRPr="00BD0C97">
        <w:rPr>
          <w:rFonts w:ascii="Consolas" w:hAnsi="Consolas" w:cs="Consolas"/>
          <w:color w:val="8ACCCF"/>
          <w:sz w:val="18"/>
          <w:szCs w:val="18"/>
          <w:lang w:val="en-US"/>
        </w:rPr>
        <w:t>"</w:t>
      </w:r>
      <w:r w:rsidRPr="00BD0C97">
        <w:rPr>
          <w:rFonts w:ascii="Consolas" w:hAnsi="Consolas" w:cs="Consolas"/>
          <w:color w:val="DFDFBF"/>
          <w:sz w:val="18"/>
          <w:szCs w:val="18"/>
          <w:lang w:val="en-US"/>
        </w:rPr>
        <w:t>: </w:t>
      </w:r>
      <w:r w:rsidRPr="00BD0C97">
        <w:rPr>
          <w:rFonts w:ascii="Consolas" w:hAnsi="Consolas" w:cs="Consolas"/>
          <w:color w:val="6E96BE"/>
          <w:sz w:val="18"/>
          <w:szCs w:val="18"/>
          <w:lang w:val="en-US"/>
        </w:rPr>
        <w:t>1</w:t>
      </w:r>
    </w:p>
    <w:p w14:paraId="3ED1B115" w14:textId="77777777" w:rsidR="00DC1FDE" w:rsidRPr="00BD0C97" w:rsidRDefault="00DC1FDE" w:rsidP="00DC1FDE">
      <w:pPr>
        <w:pStyle w:val="HTML"/>
        <w:shd w:val="clear" w:color="auto" w:fill="333333"/>
        <w:rPr>
          <w:rFonts w:ascii="Consolas" w:hAnsi="Consolas" w:cs="Consolas"/>
          <w:color w:val="DFDFBF"/>
          <w:sz w:val="18"/>
          <w:szCs w:val="18"/>
          <w:lang w:val="en-US"/>
        </w:rPr>
      </w:pPr>
      <w:r w:rsidRPr="00BD0C97">
        <w:rPr>
          <w:rFonts w:ascii="Consolas" w:hAnsi="Consolas" w:cs="Consolas"/>
          <w:color w:val="DFDFBF"/>
          <w:sz w:val="18"/>
          <w:szCs w:val="18"/>
          <w:lang w:val="en-US"/>
        </w:rPr>
        <w:t>    },</w:t>
      </w:r>
    </w:p>
    <w:p w14:paraId="0D835922" w14:textId="77777777" w:rsidR="00DC1FDE" w:rsidRPr="00BD0C97" w:rsidRDefault="00DC1FDE" w:rsidP="00DC1FDE">
      <w:pPr>
        <w:pStyle w:val="HTML"/>
        <w:shd w:val="clear" w:color="auto" w:fill="333333"/>
        <w:rPr>
          <w:rFonts w:ascii="Consolas" w:hAnsi="Consolas" w:cs="Consolas"/>
          <w:color w:val="DFDFBF"/>
          <w:sz w:val="18"/>
          <w:szCs w:val="18"/>
          <w:lang w:val="en-US"/>
        </w:rPr>
      </w:pPr>
      <w:r w:rsidRPr="00BD0C97">
        <w:rPr>
          <w:rFonts w:ascii="Consolas" w:hAnsi="Consolas" w:cs="Consolas"/>
          <w:color w:val="DFDFBF"/>
          <w:sz w:val="18"/>
          <w:szCs w:val="18"/>
          <w:lang w:val="en-US"/>
        </w:rPr>
        <w:t>    </w:t>
      </w:r>
      <w:r w:rsidRPr="00BD0C97">
        <w:rPr>
          <w:rFonts w:ascii="Consolas" w:hAnsi="Consolas" w:cs="Consolas"/>
          <w:color w:val="8ACCCF"/>
          <w:sz w:val="18"/>
          <w:szCs w:val="18"/>
          <w:lang w:val="en-US"/>
        </w:rPr>
        <w:t>"</w:t>
      </w:r>
      <w:proofErr w:type="gramStart"/>
      <w:r w:rsidRPr="00BD0C97">
        <w:rPr>
          <w:rFonts w:ascii="Consolas" w:hAnsi="Consolas" w:cs="Consolas"/>
          <w:color w:val="8ACCCF"/>
          <w:sz w:val="18"/>
          <w:szCs w:val="18"/>
          <w:lang w:val="en-US"/>
        </w:rPr>
        <w:t>customerContact</w:t>
      </w:r>
      <w:proofErr w:type="gramEnd"/>
      <w:r w:rsidRPr="00BD0C97">
        <w:rPr>
          <w:rFonts w:ascii="Consolas" w:hAnsi="Consolas" w:cs="Consolas"/>
          <w:color w:val="8ACCCF"/>
          <w:sz w:val="18"/>
          <w:szCs w:val="18"/>
          <w:lang w:val="en-US"/>
        </w:rPr>
        <w:t>"</w:t>
      </w:r>
      <w:r w:rsidRPr="00BD0C97">
        <w:rPr>
          <w:rFonts w:ascii="Consolas" w:hAnsi="Consolas" w:cs="Consolas"/>
          <w:color w:val="DFDFBF"/>
          <w:sz w:val="18"/>
          <w:szCs w:val="18"/>
          <w:lang w:val="en-US"/>
        </w:rPr>
        <w:t>: </w:t>
      </w:r>
      <w:r w:rsidRPr="00BD0C97">
        <w:rPr>
          <w:rFonts w:ascii="Consolas" w:hAnsi="Consolas" w:cs="Consolas"/>
          <w:color w:val="DFAF8F"/>
          <w:sz w:val="18"/>
          <w:szCs w:val="18"/>
          <w:lang w:val="en-US"/>
        </w:rPr>
        <w:t>"+79123456789"</w:t>
      </w:r>
    </w:p>
    <w:p w14:paraId="02FF336A" w14:textId="77777777" w:rsidR="00DC1FDE" w:rsidRPr="00683A12" w:rsidRDefault="00DC1FDE" w:rsidP="00DC1FDE">
      <w:pPr>
        <w:pStyle w:val="HTML"/>
        <w:shd w:val="clear" w:color="auto" w:fill="333333"/>
        <w:rPr>
          <w:rFonts w:ascii="Consolas" w:hAnsi="Consolas" w:cs="Consolas"/>
          <w:color w:val="DFDFBF"/>
          <w:sz w:val="18"/>
          <w:szCs w:val="18"/>
          <w:lang w:val="en-US"/>
        </w:rPr>
      </w:pPr>
      <w:r w:rsidRPr="00BD0C97">
        <w:rPr>
          <w:rFonts w:ascii="Consolas" w:hAnsi="Consolas" w:cs="Consolas"/>
          <w:color w:val="DFDFBF"/>
          <w:sz w:val="18"/>
          <w:szCs w:val="18"/>
          <w:lang w:val="en-US"/>
        </w:rPr>
        <w:t>  </w:t>
      </w:r>
      <w:r w:rsidRPr="00683A12">
        <w:rPr>
          <w:rFonts w:ascii="Consolas" w:hAnsi="Consolas" w:cs="Consolas"/>
          <w:color w:val="DFDFBF"/>
          <w:sz w:val="18"/>
          <w:szCs w:val="18"/>
          <w:lang w:val="en-US"/>
        </w:rPr>
        <w:t>},</w:t>
      </w:r>
    </w:p>
    <w:p w14:paraId="1364169E" w14:textId="77777777" w:rsidR="00DC1FDE" w:rsidRPr="00683A12" w:rsidRDefault="00DC1FDE" w:rsidP="00DC1FDE">
      <w:pPr>
        <w:pStyle w:val="HTML"/>
        <w:shd w:val="clear" w:color="auto" w:fill="333333"/>
        <w:rPr>
          <w:rFonts w:ascii="Consolas" w:hAnsi="Consolas" w:cs="Consolas"/>
          <w:color w:val="DFDFBF"/>
          <w:sz w:val="18"/>
          <w:szCs w:val="18"/>
          <w:lang w:val="en-US"/>
        </w:rPr>
      </w:pPr>
      <w:r w:rsidRPr="00BD0C97">
        <w:rPr>
          <w:rFonts w:ascii="Consolas" w:hAnsi="Consolas" w:cs="Consolas"/>
          <w:color w:val="DFDFBF"/>
          <w:sz w:val="18"/>
          <w:szCs w:val="18"/>
          <w:lang w:val="en-US"/>
        </w:rPr>
        <w:t>  </w:t>
      </w:r>
      <w:r w:rsidRPr="00683A12">
        <w:rPr>
          <w:rFonts w:ascii="Consolas" w:hAnsi="Consolas" w:cs="Consolas"/>
          <w:color w:val="8ACCCF"/>
          <w:sz w:val="18"/>
          <w:szCs w:val="18"/>
          <w:lang w:val="en-US"/>
        </w:rPr>
        <w:t>"</w:t>
      </w:r>
      <w:proofErr w:type="gramStart"/>
      <w:r w:rsidRPr="00BD0C97">
        <w:rPr>
          <w:rFonts w:ascii="Consolas" w:hAnsi="Consolas" w:cs="Consolas"/>
          <w:color w:val="8ACCCF"/>
          <w:sz w:val="18"/>
          <w:szCs w:val="18"/>
          <w:lang w:val="en-US"/>
        </w:rPr>
        <w:t>change</w:t>
      </w:r>
      <w:proofErr w:type="gramEnd"/>
      <w:r w:rsidRPr="00683A12">
        <w:rPr>
          <w:rFonts w:ascii="Consolas" w:hAnsi="Consolas" w:cs="Consolas"/>
          <w:color w:val="8ACCCF"/>
          <w:sz w:val="18"/>
          <w:szCs w:val="18"/>
          <w:lang w:val="en-US"/>
        </w:rPr>
        <w:t>"</w:t>
      </w:r>
      <w:r w:rsidRPr="00683A12">
        <w:rPr>
          <w:rFonts w:ascii="Consolas" w:hAnsi="Consolas" w:cs="Consolas"/>
          <w:color w:val="DFDFBF"/>
          <w:sz w:val="18"/>
          <w:szCs w:val="18"/>
          <w:lang w:val="en-US"/>
        </w:rPr>
        <w:t>:</w:t>
      </w:r>
      <w:r w:rsidRPr="00BD0C97">
        <w:rPr>
          <w:rFonts w:ascii="Consolas" w:hAnsi="Consolas" w:cs="Consolas"/>
          <w:color w:val="DFDFBF"/>
          <w:sz w:val="18"/>
          <w:szCs w:val="18"/>
          <w:lang w:val="en-US"/>
        </w:rPr>
        <w:t> </w:t>
      </w:r>
      <w:r w:rsidRPr="00683A12">
        <w:rPr>
          <w:rFonts w:ascii="Consolas" w:hAnsi="Consolas" w:cs="Consolas"/>
          <w:color w:val="6E96BE"/>
          <w:sz w:val="18"/>
          <w:szCs w:val="18"/>
          <w:lang w:val="en-US"/>
        </w:rPr>
        <w:t>974.01</w:t>
      </w:r>
      <w:r w:rsidRPr="00683A12">
        <w:rPr>
          <w:rFonts w:ascii="Consolas" w:hAnsi="Consolas" w:cs="Consolas"/>
          <w:color w:val="DFDFBF"/>
          <w:sz w:val="18"/>
          <w:szCs w:val="18"/>
          <w:lang w:val="en-US"/>
        </w:rPr>
        <w:t>,</w:t>
      </w:r>
    </w:p>
    <w:p w14:paraId="01C46C38" w14:textId="77777777" w:rsidR="00DC1FDE" w:rsidRPr="00CE43A2" w:rsidRDefault="00DC1FDE" w:rsidP="00DC1FDE">
      <w:pPr>
        <w:pStyle w:val="HTML"/>
        <w:shd w:val="clear" w:color="auto" w:fill="333333"/>
        <w:rPr>
          <w:rFonts w:ascii="Consolas" w:hAnsi="Consolas" w:cs="Consolas"/>
          <w:color w:val="DFDFBF"/>
          <w:sz w:val="18"/>
          <w:szCs w:val="18"/>
          <w:lang w:val="en-US"/>
        </w:rPr>
      </w:pPr>
      <w:r w:rsidRPr="00BD0C97">
        <w:rPr>
          <w:rFonts w:ascii="Consolas" w:hAnsi="Consolas" w:cs="Consolas"/>
          <w:color w:val="DFDFBF"/>
          <w:sz w:val="18"/>
          <w:szCs w:val="18"/>
          <w:lang w:val="en-US"/>
        </w:rPr>
        <w:t>  </w:t>
      </w:r>
      <w:r w:rsidRPr="00CE43A2">
        <w:rPr>
          <w:rFonts w:ascii="Consolas" w:hAnsi="Consolas" w:cs="Consolas"/>
          <w:color w:val="8ACCCF"/>
          <w:sz w:val="18"/>
          <w:szCs w:val="18"/>
          <w:lang w:val="en-US"/>
        </w:rPr>
        <w:t>"</w:t>
      </w:r>
      <w:proofErr w:type="gramStart"/>
      <w:r w:rsidRPr="00BD0C97">
        <w:rPr>
          <w:rFonts w:ascii="Consolas" w:hAnsi="Consolas" w:cs="Consolas"/>
          <w:color w:val="8ACCCF"/>
          <w:sz w:val="18"/>
          <w:szCs w:val="18"/>
          <w:lang w:val="en-US"/>
        </w:rPr>
        <w:t>fp</w:t>
      </w:r>
      <w:proofErr w:type="gramEnd"/>
      <w:r w:rsidRPr="00CE43A2">
        <w:rPr>
          <w:rFonts w:ascii="Consolas" w:hAnsi="Consolas" w:cs="Consolas"/>
          <w:color w:val="8ACCCF"/>
          <w:sz w:val="18"/>
          <w:szCs w:val="18"/>
          <w:lang w:val="en-US"/>
        </w:rPr>
        <w:t>"</w:t>
      </w:r>
      <w:r w:rsidRPr="00CE43A2">
        <w:rPr>
          <w:rFonts w:ascii="Consolas" w:hAnsi="Consolas" w:cs="Consolas"/>
          <w:color w:val="DFDFBF"/>
          <w:sz w:val="18"/>
          <w:szCs w:val="18"/>
          <w:lang w:val="en-US"/>
        </w:rPr>
        <w:t>:</w:t>
      </w:r>
      <w:r w:rsidRPr="00BD0C97">
        <w:rPr>
          <w:rFonts w:ascii="Consolas" w:hAnsi="Consolas" w:cs="Consolas"/>
          <w:color w:val="DFDFBF"/>
          <w:sz w:val="18"/>
          <w:szCs w:val="18"/>
          <w:lang w:val="en-US"/>
        </w:rPr>
        <w:t> </w:t>
      </w:r>
      <w:r w:rsidRPr="00CE43A2">
        <w:rPr>
          <w:rFonts w:ascii="Consolas" w:hAnsi="Consolas" w:cs="Consolas"/>
          <w:color w:val="DFAF8F"/>
          <w:sz w:val="18"/>
          <w:szCs w:val="18"/>
          <w:lang w:val="en-US"/>
        </w:rPr>
        <w:t>"2364009522"</w:t>
      </w:r>
    </w:p>
    <w:p w14:paraId="67784907" w14:textId="77777777" w:rsidR="00DC1FDE" w:rsidRPr="00CE43A2" w:rsidRDefault="00DC1FDE" w:rsidP="00DC1FDE">
      <w:pPr>
        <w:pStyle w:val="HTML"/>
        <w:shd w:val="clear" w:color="auto" w:fill="333333"/>
        <w:rPr>
          <w:rFonts w:ascii="Consolas" w:hAnsi="Consolas" w:cs="Consolas"/>
          <w:color w:val="DFDFBF"/>
          <w:sz w:val="18"/>
          <w:szCs w:val="18"/>
          <w:lang w:val="en-US"/>
        </w:rPr>
      </w:pPr>
      <w:r w:rsidRPr="00CE43A2">
        <w:rPr>
          <w:rFonts w:ascii="Consolas" w:hAnsi="Consolas" w:cs="Consolas"/>
          <w:color w:val="DFDFBF"/>
          <w:sz w:val="18"/>
          <w:szCs w:val="18"/>
          <w:lang w:val="en-US"/>
        </w:rPr>
        <w:t>}</w:t>
      </w:r>
    </w:p>
    <w:p w14:paraId="69712BB1" w14:textId="77777777" w:rsidR="00DC1FDE" w:rsidRDefault="00DC1FDE" w:rsidP="006F0FD4">
      <w:pPr>
        <w:spacing w:after="160" w:line="259" w:lineRule="auto"/>
        <w:rPr>
          <w:rFonts w:eastAsiaTheme="minorHAnsi" w:cstheme="minorHAnsi"/>
          <w:color w:val="000000"/>
          <w:sz w:val="22"/>
          <w:szCs w:val="19"/>
          <w:lang w:val="en-US" w:eastAsia="en-US"/>
        </w:rPr>
      </w:pPr>
    </w:p>
    <w:p w14:paraId="0C968397" w14:textId="77777777" w:rsidR="00DC1FDE" w:rsidRDefault="00DC1FDE" w:rsidP="006F0FD4">
      <w:pPr>
        <w:spacing w:after="160" w:line="259" w:lineRule="auto"/>
        <w:rPr>
          <w:rFonts w:eastAsiaTheme="minorHAnsi" w:cstheme="minorHAnsi"/>
          <w:color w:val="000000"/>
          <w:sz w:val="22"/>
          <w:szCs w:val="19"/>
          <w:lang w:val="en-US" w:eastAsia="en-US"/>
        </w:rPr>
      </w:pPr>
    </w:p>
    <w:p w14:paraId="35A60CA1" w14:textId="77777777" w:rsidR="00DC1FDE" w:rsidRDefault="00DC1FDE" w:rsidP="006F0FD4">
      <w:pPr>
        <w:spacing w:after="160" w:line="259" w:lineRule="auto"/>
        <w:rPr>
          <w:rFonts w:eastAsiaTheme="minorHAnsi" w:cstheme="minorHAnsi"/>
          <w:color w:val="000000"/>
          <w:sz w:val="22"/>
          <w:szCs w:val="19"/>
          <w:lang w:val="en-US" w:eastAsia="en-US"/>
        </w:rPr>
      </w:pPr>
    </w:p>
    <w:p w14:paraId="3E3F4279" w14:textId="77777777" w:rsidR="00DC1FDE" w:rsidRDefault="00DC1FDE" w:rsidP="006F0FD4">
      <w:pPr>
        <w:spacing w:after="160" w:line="259" w:lineRule="auto"/>
        <w:rPr>
          <w:rFonts w:eastAsiaTheme="minorHAnsi" w:cstheme="minorHAnsi"/>
          <w:color w:val="000000"/>
          <w:sz w:val="22"/>
          <w:szCs w:val="19"/>
          <w:lang w:val="en-US" w:eastAsia="en-US"/>
        </w:rPr>
      </w:pPr>
    </w:p>
    <w:p w14:paraId="1BE5E876" w14:textId="77777777" w:rsidR="00DC1FDE" w:rsidRPr="00567318" w:rsidRDefault="00DC1FDE" w:rsidP="006F0FD4">
      <w:pPr>
        <w:spacing w:after="160" w:line="259" w:lineRule="auto"/>
        <w:rPr>
          <w:rFonts w:eastAsiaTheme="minorHAnsi" w:cstheme="minorHAnsi"/>
          <w:color w:val="000000"/>
          <w:sz w:val="22"/>
          <w:szCs w:val="19"/>
          <w:lang w:val="en-US" w:eastAsia="en-US"/>
        </w:rPr>
      </w:pPr>
    </w:p>
    <w:p w14:paraId="7D7DF17E" w14:textId="77777777" w:rsidR="004F178F" w:rsidRPr="00567318" w:rsidRDefault="004F178F" w:rsidP="004F178F">
      <w:pPr>
        <w:pStyle w:val="1"/>
        <w:rPr>
          <w:sz w:val="28"/>
          <w:lang w:val="en-US"/>
        </w:rPr>
      </w:pPr>
      <w:bookmarkStart w:id="519" w:name="_Toc507539867"/>
      <w:bookmarkStart w:id="520" w:name="_Toc59045210"/>
      <w:r w:rsidRPr="00567318">
        <w:rPr>
          <w:sz w:val="28"/>
          <w:lang w:val="en-US"/>
        </w:rPr>
        <w:lastRenderedPageBreak/>
        <w:t>3. Swagger</w:t>
      </w:r>
      <w:bookmarkEnd w:id="519"/>
      <w:bookmarkEnd w:id="520"/>
    </w:p>
    <w:p w14:paraId="63A670C6" w14:textId="77777777" w:rsidR="00D739A8" w:rsidRPr="00567318" w:rsidRDefault="00D739A8" w:rsidP="004F178F">
      <w:pPr>
        <w:rPr>
          <w:sz w:val="22"/>
          <w:lang w:val="en-US"/>
        </w:rPr>
      </w:pPr>
      <w:r w:rsidRPr="00567318">
        <w:rPr>
          <w:sz w:val="22"/>
          <w:lang w:val="en-US"/>
        </w:rPr>
        <w:t xml:space="preserve">The </w:t>
      </w:r>
      <w:proofErr w:type="gramStart"/>
      <w:r w:rsidRPr="00567318">
        <w:rPr>
          <w:sz w:val="22"/>
          <w:lang w:val="en-US"/>
        </w:rPr>
        <w:t>api</w:t>
      </w:r>
      <w:proofErr w:type="gramEnd"/>
      <w:r w:rsidRPr="00567318">
        <w:rPr>
          <w:sz w:val="22"/>
          <w:lang w:val="en-US"/>
        </w:rPr>
        <w:t xml:space="preserve"> description is available as an Open API Specification (PAS).</w:t>
      </w:r>
    </w:p>
    <w:p w14:paraId="03413B78" w14:textId="77777777" w:rsidR="00D739A8" w:rsidRPr="00567318" w:rsidRDefault="00D739A8" w:rsidP="004F178F">
      <w:pPr>
        <w:rPr>
          <w:sz w:val="22"/>
          <w:lang w:val="en-US"/>
        </w:rPr>
      </w:pPr>
      <w:r w:rsidRPr="00567318">
        <w:rPr>
          <w:sz w:val="22"/>
          <w:lang w:val="en-US"/>
        </w:rPr>
        <w:t xml:space="preserve">Swagger-ui is available by </w:t>
      </w:r>
      <w:proofErr w:type="gramStart"/>
      <w:r w:rsidRPr="00567318">
        <w:rPr>
          <w:b/>
          <w:sz w:val="22"/>
          <w:lang w:val="en-US"/>
        </w:rPr>
        <w:t>url</w:t>
      </w:r>
      <w:proofErr w:type="gramEnd"/>
      <w:r w:rsidRPr="00567318">
        <w:rPr>
          <w:b/>
          <w:sz w:val="22"/>
          <w:lang w:val="en-US"/>
        </w:rPr>
        <w:t xml:space="preserve"> / swagger</w:t>
      </w:r>
    </w:p>
    <w:p w14:paraId="78930E68" w14:textId="77777777" w:rsidR="004F178F" w:rsidRPr="00567318" w:rsidRDefault="00D739A8" w:rsidP="004F178F">
      <w:pPr>
        <w:rPr>
          <w:sz w:val="22"/>
          <w:lang w:val="en-US"/>
        </w:rPr>
      </w:pPr>
      <w:r w:rsidRPr="00567318">
        <w:rPr>
          <w:sz w:val="22"/>
          <w:lang w:val="en-US"/>
        </w:rPr>
        <w:t xml:space="preserve">Specification is available </w:t>
      </w:r>
      <w:proofErr w:type="gramStart"/>
      <w:r w:rsidRPr="00567318">
        <w:rPr>
          <w:sz w:val="22"/>
          <w:lang w:val="en-US"/>
        </w:rPr>
        <w:t xml:space="preserve">by </w:t>
      </w:r>
      <w:r w:rsidR="004F178F" w:rsidRPr="00567318">
        <w:rPr>
          <w:sz w:val="22"/>
          <w:lang w:val="en-US"/>
        </w:rPr>
        <w:t xml:space="preserve"> url</w:t>
      </w:r>
      <w:proofErr w:type="gramEnd"/>
      <w:r w:rsidR="004F178F" w:rsidRPr="00567318">
        <w:rPr>
          <w:sz w:val="22"/>
          <w:lang w:val="en-US"/>
        </w:rPr>
        <w:t xml:space="preserve"> </w:t>
      </w:r>
      <w:r w:rsidR="004F178F" w:rsidRPr="00567318">
        <w:rPr>
          <w:b/>
          <w:sz w:val="22"/>
          <w:lang w:val="en-US"/>
        </w:rPr>
        <w:t>/swagger/v2/swagger.json</w:t>
      </w:r>
      <w:r w:rsidR="004F178F" w:rsidRPr="00567318">
        <w:rPr>
          <w:sz w:val="22"/>
          <w:lang w:val="en-US"/>
        </w:rPr>
        <w:t xml:space="preserve"> </w:t>
      </w:r>
    </w:p>
    <w:p w14:paraId="3C9CA53E" w14:textId="77777777" w:rsidR="00D460A0" w:rsidRPr="00567318" w:rsidRDefault="00D460A0">
      <w:pPr>
        <w:spacing w:after="160" w:line="259" w:lineRule="auto"/>
        <w:rPr>
          <w:sz w:val="22"/>
          <w:lang w:val="en-US"/>
        </w:rPr>
      </w:pPr>
    </w:p>
    <w:p w14:paraId="607C16DC" w14:textId="77777777" w:rsidR="00D460A0" w:rsidRPr="00567318" w:rsidRDefault="00D460A0" w:rsidP="00D460A0">
      <w:pPr>
        <w:pStyle w:val="1"/>
        <w:rPr>
          <w:sz w:val="28"/>
          <w:lang w:val="en-US"/>
        </w:rPr>
      </w:pPr>
      <w:bookmarkStart w:id="521" w:name="_Toc11683684"/>
      <w:bookmarkStart w:id="522" w:name="_Toc59045211"/>
      <w:r w:rsidRPr="00567318">
        <w:rPr>
          <w:sz w:val="28"/>
          <w:lang w:val="en-US"/>
        </w:rPr>
        <w:t xml:space="preserve">4. </w:t>
      </w:r>
      <w:r w:rsidR="00445129" w:rsidRPr="00567318">
        <w:rPr>
          <w:sz w:val="28"/>
          <w:lang w:val="en-US"/>
        </w:rPr>
        <w:t>Links to the receipt</w:t>
      </w:r>
      <w:r w:rsidRPr="00567318">
        <w:rPr>
          <w:sz w:val="28"/>
          <w:lang w:val="en-US"/>
        </w:rPr>
        <w:t>.</w:t>
      </w:r>
      <w:bookmarkEnd w:id="521"/>
      <w:bookmarkEnd w:id="522"/>
    </w:p>
    <w:p w14:paraId="1385DFE0" w14:textId="77777777" w:rsidR="00445129" w:rsidRPr="00567318" w:rsidRDefault="00445129" w:rsidP="00D460A0">
      <w:pPr>
        <w:spacing w:after="160" w:line="259" w:lineRule="auto"/>
        <w:rPr>
          <w:sz w:val="22"/>
          <w:lang w:val="en-US"/>
        </w:rPr>
      </w:pPr>
      <w:r w:rsidRPr="00567318">
        <w:rPr>
          <w:sz w:val="22"/>
          <w:lang w:val="en-US"/>
        </w:rPr>
        <w:t xml:space="preserve">This functionality is enabled in your personal account on the "Settings" page, under "Allow </w:t>
      </w:r>
      <w:proofErr w:type="gramStart"/>
      <w:r w:rsidRPr="00567318">
        <w:rPr>
          <w:sz w:val="22"/>
          <w:lang w:val="en-US"/>
        </w:rPr>
        <w:t>customers</w:t>
      </w:r>
      <w:proofErr w:type="gramEnd"/>
      <w:r w:rsidRPr="00567318">
        <w:rPr>
          <w:sz w:val="22"/>
          <w:lang w:val="en-US"/>
        </w:rPr>
        <w:t xml:space="preserve"> access to receipts".</w:t>
      </w:r>
    </w:p>
    <w:p w14:paraId="11EA41B6" w14:textId="77777777" w:rsidR="00445129" w:rsidRPr="00567318" w:rsidRDefault="00445129" w:rsidP="00D460A0">
      <w:pPr>
        <w:spacing w:after="160" w:line="259" w:lineRule="auto"/>
        <w:rPr>
          <w:sz w:val="22"/>
          <w:lang w:val="en-US"/>
        </w:rPr>
      </w:pPr>
      <w:r w:rsidRPr="00567318">
        <w:rPr>
          <w:sz w:val="22"/>
          <w:lang w:val="en-US"/>
        </w:rPr>
        <w:t>As soon as the request for fiscal processing is processed by the cashier, this link will display the fiscal document in electronic form (receipt). Before that, there will be an inscription about processing the receipt.</w:t>
      </w:r>
    </w:p>
    <w:p w14:paraId="62E79278" w14:textId="77777777" w:rsidR="00D460A0" w:rsidRPr="00567318" w:rsidRDefault="00445129" w:rsidP="00D460A0">
      <w:pPr>
        <w:spacing w:after="160" w:line="259" w:lineRule="auto"/>
        <w:rPr>
          <w:sz w:val="22"/>
          <w:lang w:val="en-US"/>
        </w:rPr>
      </w:pPr>
      <w:r w:rsidRPr="00567318">
        <w:rPr>
          <w:sz w:val="22"/>
          <w:lang w:val="en-US"/>
        </w:rPr>
        <w:t>The mask for generating</w:t>
      </w:r>
      <w:r w:rsidR="00D460A0" w:rsidRPr="00567318">
        <w:rPr>
          <w:sz w:val="22"/>
          <w:lang w:val="en-US"/>
        </w:rPr>
        <w:t xml:space="preserve">: </w:t>
      </w:r>
      <w:proofErr w:type="gramStart"/>
      <w:r w:rsidR="00D460A0" w:rsidRPr="00567318">
        <w:rPr>
          <w:sz w:val="22"/>
          <w:lang w:val="en-US"/>
        </w:rPr>
        <w:t>https:</w:t>
      </w:r>
      <w:proofErr w:type="gramEnd"/>
      <w:r w:rsidR="00D460A0" w:rsidRPr="00567318">
        <w:rPr>
          <w:sz w:val="22"/>
          <w:lang w:val="en-US"/>
        </w:rPr>
        <w:t>//</w:t>
      </w:r>
      <w:r w:rsidR="00D460A0" w:rsidRPr="00567318">
        <w:rPr>
          <w:b/>
          <w:sz w:val="22"/>
          <w:lang w:val="en-US"/>
        </w:rPr>
        <w:t>{url}/{inn}</w:t>
      </w:r>
      <w:r w:rsidR="00D460A0" w:rsidRPr="00567318">
        <w:rPr>
          <w:sz w:val="22"/>
          <w:lang w:val="en-US"/>
        </w:rPr>
        <w:t>/</w:t>
      </w:r>
      <w:r w:rsidR="00D460A0" w:rsidRPr="00567318">
        <w:rPr>
          <w:b/>
          <w:sz w:val="22"/>
          <w:lang w:val="en-US"/>
        </w:rPr>
        <w:t>{document_id}</w:t>
      </w:r>
    </w:p>
    <w:p w14:paraId="68EAFE00" w14:textId="77777777" w:rsidR="00D460A0" w:rsidRPr="00567318" w:rsidRDefault="00D460A0" w:rsidP="00D460A0">
      <w:pPr>
        <w:spacing w:after="160" w:line="259" w:lineRule="auto"/>
        <w:rPr>
          <w:b/>
          <w:sz w:val="22"/>
          <w:lang w:val="en-US"/>
        </w:rPr>
      </w:pPr>
      <w:r w:rsidRPr="00567318">
        <w:rPr>
          <w:b/>
          <w:sz w:val="22"/>
          <w:lang w:val="en-US"/>
        </w:rPr>
        <w:t>{</w:t>
      </w:r>
      <w:proofErr w:type="gramStart"/>
      <w:r w:rsidRPr="00567318">
        <w:rPr>
          <w:b/>
          <w:sz w:val="22"/>
          <w:lang w:val="en-US"/>
        </w:rPr>
        <w:t>url</w:t>
      </w:r>
      <w:proofErr w:type="gramEnd"/>
      <w:r w:rsidRPr="00567318">
        <w:rPr>
          <w:b/>
          <w:sz w:val="22"/>
          <w:lang w:val="en-US"/>
        </w:rPr>
        <w:t xml:space="preserve">} – </w:t>
      </w:r>
      <w:r w:rsidR="00D55F1E" w:rsidRPr="00567318">
        <w:rPr>
          <w:b/>
          <w:sz w:val="22"/>
          <w:lang w:val="en-US"/>
        </w:rPr>
        <w:t>Address of the service for viewing receipts.</w:t>
      </w:r>
    </w:p>
    <w:p w14:paraId="1A1F423C" w14:textId="77777777" w:rsidR="00D460A0" w:rsidRPr="00567318" w:rsidRDefault="00D460A0" w:rsidP="00D460A0">
      <w:pPr>
        <w:spacing w:after="160" w:line="259" w:lineRule="auto"/>
        <w:rPr>
          <w:sz w:val="22"/>
          <w:lang w:val="en-US"/>
        </w:rPr>
      </w:pPr>
      <w:r w:rsidRPr="00567318">
        <w:rPr>
          <w:sz w:val="22"/>
          <w:lang w:val="en-US"/>
        </w:rPr>
        <w:t>https://cheques-lk.orangedata.ru/</w:t>
      </w:r>
    </w:p>
    <w:p w14:paraId="3C3CB16B" w14:textId="77777777" w:rsidR="00D55F1E" w:rsidRPr="00567318" w:rsidRDefault="00D460A0" w:rsidP="00D460A0">
      <w:pPr>
        <w:spacing w:after="160" w:line="259" w:lineRule="auto"/>
        <w:rPr>
          <w:b/>
          <w:sz w:val="22"/>
          <w:lang w:val="en-US"/>
        </w:rPr>
      </w:pPr>
      <w:r w:rsidRPr="00567318">
        <w:rPr>
          <w:b/>
          <w:sz w:val="22"/>
          <w:lang w:val="en-US"/>
        </w:rPr>
        <w:t>{</w:t>
      </w:r>
      <w:proofErr w:type="gramStart"/>
      <w:r w:rsidRPr="00567318">
        <w:rPr>
          <w:b/>
          <w:sz w:val="22"/>
          <w:lang w:val="en-US"/>
        </w:rPr>
        <w:t>inn</w:t>
      </w:r>
      <w:proofErr w:type="gramEnd"/>
      <w:r w:rsidRPr="00567318">
        <w:rPr>
          <w:b/>
          <w:sz w:val="22"/>
          <w:lang w:val="en-US"/>
        </w:rPr>
        <w:t xml:space="preserve">} – </w:t>
      </w:r>
      <w:r w:rsidR="00D55F1E" w:rsidRPr="00567318">
        <w:rPr>
          <w:b/>
          <w:sz w:val="22"/>
          <w:lang w:val="en-US"/>
        </w:rPr>
        <w:t xml:space="preserve">INN of the organization for which the </w:t>
      </w:r>
      <w:r w:rsidR="0055358F" w:rsidRPr="00567318">
        <w:rPr>
          <w:b/>
          <w:sz w:val="22"/>
          <w:lang w:val="en-US"/>
        </w:rPr>
        <w:t>receipt</w:t>
      </w:r>
      <w:r w:rsidR="00D55F1E" w:rsidRPr="00567318">
        <w:rPr>
          <w:b/>
          <w:sz w:val="22"/>
          <w:lang w:val="en-US"/>
        </w:rPr>
        <w:t xml:space="preserve"> is punched</w:t>
      </w:r>
    </w:p>
    <w:p w14:paraId="7F6F237E" w14:textId="77777777" w:rsidR="00D460A0" w:rsidRPr="00567318" w:rsidRDefault="00D460A0" w:rsidP="00D460A0">
      <w:pPr>
        <w:spacing w:after="160" w:line="259" w:lineRule="auto"/>
        <w:rPr>
          <w:b/>
          <w:sz w:val="22"/>
          <w:lang w:val="en-US"/>
        </w:rPr>
      </w:pPr>
      <w:r w:rsidRPr="00567318">
        <w:rPr>
          <w:b/>
          <w:sz w:val="22"/>
          <w:lang w:val="en-US"/>
        </w:rPr>
        <w:t>{document_id} –</w:t>
      </w:r>
      <w:r w:rsidR="00D55F1E" w:rsidRPr="00567318">
        <w:rPr>
          <w:sz w:val="22"/>
          <w:lang w:val="en-US"/>
        </w:rPr>
        <w:t xml:space="preserve"> </w:t>
      </w:r>
      <w:r w:rsidR="00D55F1E" w:rsidRPr="00567318">
        <w:rPr>
          <w:b/>
          <w:sz w:val="22"/>
          <w:lang w:val="en-US"/>
        </w:rPr>
        <w:t>ID of the document that was specified when it was created</w:t>
      </w:r>
    </w:p>
    <w:p w14:paraId="65B19FDE" w14:textId="77777777" w:rsidR="00D460A0" w:rsidRPr="00567318" w:rsidRDefault="00D55F1E" w:rsidP="00D460A0">
      <w:pPr>
        <w:spacing w:after="160" w:line="259" w:lineRule="auto"/>
        <w:rPr>
          <w:sz w:val="22"/>
          <w:lang w:val="en-US"/>
        </w:rPr>
      </w:pPr>
      <w:r w:rsidRPr="00567318">
        <w:rPr>
          <w:sz w:val="22"/>
          <w:lang w:val="en-US"/>
        </w:rPr>
        <w:t>Example</w:t>
      </w:r>
      <w:r w:rsidR="00D460A0" w:rsidRPr="00567318">
        <w:rPr>
          <w:sz w:val="22"/>
          <w:lang w:val="en-US"/>
        </w:rPr>
        <w:t xml:space="preserve">: </w:t>
      </w:r>
      <w:hyperlink r:id="rId36" w:history="1">
        <w:r w:rsidR="00D460A0" w:rsidRPr="00567318">
          <w:rPr>
            <w:rStyle w:val="ad"/>
            <w:sz w:val="22"/>
            <w:lang w:val="en-US"/>
          </w:rPr>
          <w:t>https://cheques-lk.orangedata.ru/9715225506/766eecfb05054fbab35d8c3d9f7d9d16</w:t>
        </w:r>
      </w:hyperlink>
    </w:p>
    <w:p w14:paraId="6A4EF4AB" w14:textId="77777777" w:rsidR="00D460A0" w:rsidRPr="00567318" w:rsidRDefault="00D460A0" w:rsidP="00D460A0">
      <w:pPr>
        <w:spacing w:after="160" w:line="259" w:lineRule="auto"/>
        <w:rPr>
          <w:sz w:val="22"/>
        </w:rPr>
      </w:pPr>
      <w:r w:rsidRPr="00567318">
        <w:rPr>
          <w:noProof/>
          <w:sz w:val="22"/>
        </w:rPr>
        <w:drawing>
          <wp:inline distT="0" distB="0" distL="0" distR="0" wp14:anchorId="6D007F16" wp14:editId="4718538C">
            <wp:extent cx="2571750" cy="2571750"/>
            <wp:effectExtent l="0" t="0" r="0" b="0"/>
            <wp:docPr id="2" name="Рисунок 2" descr="http://qrcoder.ru/code/?https%3A%2F%2Fcheques-lk.orangedata.ru%2F9715225506%2F766eecfb05054fbab35d8c3d9f7d9d16&amp;6&am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qrcoder.ru/code/?https%3A%2F%2Fcheques-lk.orangedata.ru%2F9715225506%2F766eecfb05054fbab35d8c3d9f7d9d16&amp;6&amp;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p w14:paraId="720D28F9" w14:textId="77777777" w:rsidR="004F178F" w:rsidRPr="00567318" w:rsidRDefault="004F178F">
      <w:pPr>
        <w:spacing w:after="160" w:line="259" w:lineRule="auto"/>
        <w:rPr>
          <w:sz w:val="22"/>
          <w:lang w:val="en-US"/>
        </w:rPr>
      </w:pPr>
    </w:p>
    <w:p w14:paraId="20F77B1D" w14:textId="77777777" w:rsidR="001D3461" w:rsidRPr="00567318" w:rsidRDefault="001D3461">
      <w:pPr>
        <w:spacing w:after="160" w:line="259" w:lineRule="auto"/>
        <w:rPr>
          <w:sz w:val="22"/>
          <w:lang w:val="en-US"/>
        </w:rPr>
      </w:pPr>
    </w:p>
    <w:p w14:paraId="0BC74C08" w14:textId="41EA5FC2" w:rsidR="001D3461" w:rsidRPr="00567318" w:rsidRDefault="008E2982" w:rsidP="008E2982">
      <w:pPr>
        <w:pStyle w:val="1"/>
        <w:rPr>
          <w:sz w:val="28"/>
          <w:lang w:val="en-US"/>
        </w:rPr>
      </w:pPr>
      <w:bookmarkStart w:id="523" w:name="_Toc59045212"/>
      <w:proofErr w:type="gramStart"/>
      <w:r w:rsidRPr="00567318">
        <w:rPr>
          <w:sz w:val="28"/>
          <w:lang w:val="en-US"/>
        </w:rPr>
        <w:t>5.</w:t>
      </w:r>
      <w:r w:rsidR="001D3461" w:rsidRPr="00567318">
        <w:rPr>
          <w:sz w:val="28"/>
          <w:lang w:val="en-US"/>
        </w:rPr>
        <w:t>Change</w:t>
      </w:r>
      <w:proofErr w:type="gramEnd"/>
      <w:r w:rsidR="001D3461" w:rsidRPr="00567318">
        <w:rPr>
          <w:sz w:val="28"/>
          <w:lang w:val="en-US"/>
        </w:rPr>
        <w:t xml:space="preserve"> Log</w:t>
      </w:r>
      <w:bookmarkEnd w:id="523"/>
    </w:p>
    <w:p w14:paraId="77BC97A9" w14:textId="77777777" w:rsidR="001D3461" w:rsidRPr="00567318" w:rsidRDefault="001D3461" w:rsidP="001D3461">
      <w:pPr>
        <w:spacing w:after="160" w:line="259" w:lineRule="auto"/>
        <w:rPr>
          <w:sz w:val="22"/>
          <w:lang w:val="en-US"/>
        </w:rPr>
      </w:pPr>
    </w:p>
    <w:p w14:paraId="1913168C" w14:textId="6F41ED4D" w:rsidR="001D3461" w:rsidRPr="00567318" w:rsidRDefault="008E2982" w:rsidP="008E2982">
      <w:pPr>
        <w:spacing w:after="160" w:line="259" w:lineRule="auto"/>
        <w:ind w:firstLine="708"/>
        <w:rPr>
          <w:b/>
          <w:sz w:val="22"/>
          <w:lang w:val="en-US"/>
        </w:rPr>
      </w:pPr>
      <w:r w:rsidRPr="00567318">
        <w:rPr>
          <w:b/>
          <w:sz w:val="22"/>
          <w:lang w:val="en-US"/>
        </w:rPr>
        <w:t xml:space="preserve">Version 0.1.0 </w:t>
      </w:r>
      <w:r w:rsidR="003D573F" w:rsidRPr="00567318">
        <w:rPr>
          <w:b/>
          <w:sz w:val="22"/>
          <w:lang w:val="en-US"/>
        </w:rPr>
        <w:t>from</w:t>
      </w:r>
      <w:r w:rsidRPr="00567318">
        <w:rPr>
          <w:b/>
          <w:sz w:val="22"/>
          <w:lang w:val="en-US"/>
        </w:rPr>
        <w:t xml:space="preserve"> 13.02.</w:t>
      </w:r>
      <w:r w:rsidR="001D3461" w:rsidRPr="00567318">
        <w:rPr>
          <w:b/>
          <w:sz w:val="22"/>
          <w:lang w:val="en-US"/>
        </w:rPr>
        <w:t>2017</w:t>
      </w:r>
    </w:p>
    <w:p w14:paraId="0C54BEEC" w14:textId="77777777" w:rsidR="001D3461" w:rsidRPr="00567318" w:rsidRDefault="001D3461" w:rsidP="00CC31F3">
      <w:pPr>
        <w:spacing w:after="160" w:line="259" w:lineRule="auto"/>
        <w:ind w:firstLine="708"/>
        <w:rPr>
          <w:sz w:val="22"/>
          <w:lang w:val="en-US"/>
        </w:rPr>
      </w:pPr>
      <w:r w:rsidRPr="00567318">
        <w:rPr>
          <w:sz w:val="22"/>
          <w:lang w:val="en-US"/>
        </w:rPr>
        <w:t>First version.</w:t>
      </w:r>
    </w:p>
    <w:p w14:paraId="2A2D10D8" w14:textId="2DB78598" w:rsidR="001D3461" w:rsidRPr="00567318" w:rsidRDefault="008E2982" w:rsidP="008E2982">
      <w:pPr>
        <w:spacing w:after="160" w:line="259" w:lineRule="auto"/>
        <w:ind w:firstLine="708"/>
        <w:rPr>
          <w:b/>
          <w:sz w:val="22"/>
          <w:lang w:val="en-US"/>
        </w:rPr>
      </w:pPr>
      <w:r w:rsidRPr="00567318">
        <w:rPr>
          <w:b/>
          <w:sz w:val="22"/>
          <w:lang w:val="en-US"/>
        </w:rPr>
        <w:t xml:space="preserve">Version 0.2.0 </w:t>
      </w:r>
      <w:r w:rsidR="003D573F" w:rsidRPr="00567318">
        <w:rPr>
          <w:b/>
          <w:sz w:val="22"/>
          <w:lang w:val="en-US"/>
        </w:rPr>
        <w:t>from</w:t>
      </w:r>
      <w:r w:rsidRPr="00567318">
        <w:rPr>
          <w:b/>
          <w:sz w:val="22"/>
          <w:lang w:val="en-US"/>
        </w:rPr>
        <w:t xml:space="preserve"> 17</w:t>
      </w:r>
      <w:r w:rsidR="001D3461" w:rsidRPr="00567318">
        <w:rPr>
          <w:b/>
          <w:sz w:val="22"/>
          <w:lang w:val="en-US"/>
        </w:rPr>
        <w:t>.</w:t>
      </w:r>
      <w:r w:rsidRPr="00567318">
        <w:rPr>
          <w:b/>
          <w:sz w:val="22"/>
          <w:lang w:val="en-US"/>
        </w:rPr>
        <w:t>02</w:t>
      </w:r>
      <w:r w:rsidR="001D3461" w:rsidRPr="00567318">
        <w:rPr>
          <w:b/>
          <w:sz w:val="22"/>
          <w:lang w:val="en-US"/>
        </w:rPr>
        <w:t>.2017</w:t>
      </w:r>
    </w:p>
    <w:p w14:paraId="1DEBEF49" w14:textId="77777777" w:rsidR="001D3461" w:rsidRPr="00567318" w:rsidRDefault="001D3461" w:rsidP="00CC31F3">
      <w:pPr>
        <w:spacing w:after="160" w:line="259" w:lineRule="auto"/>
        <w:ind w:firstLine="708"/>
        <w:rPr>
          <w:sz w:val="22"/>
          <w:lang w:val="en-US"/>
        </w:rPr>
      </w:pPr>
      <w:r w:rsidRPr="00567318">
        <w:rPr>
          <w:sz w:val="22"/>
          <w:lang w:val="en-US"/>
        </w:rPr>
        <w:t>The contents of the check and the data issued upon request of the document status have been changed.</w:t>
      </w:r>
    </w:p>
    <w:p w14:paraId="7F477B90" w14:textId="1D30856E" w:rsidR="001D3461" w:rsidRPr="00567318" w:rsidRDefault="001D3461" w:rsidP="008E2982">
      <w:pPr>
        <w:spacing w:after="160" w:line="259" w:lineRule="auto"/>
        <w:ind w:firstLine="708"/>
        <w:rPr>
          <w:b/>
          <w:sz w:val="22"/>
          <w:lang w:val="en-US"/>
        </w:rPr>
      </w:pPr>
      <w:r w:rsidRPr="00567318">
        <w:rPr>
          <w:b/>
          <w:sz w:val="22"/>
          <w:lang w:val="en-US"/>
        </w:rPr>
        <w:t xml:space="preserve">Version 0.3.0 </w:t>
      </w:r>
      <w:r w:rsidR="008E2982" w:rsidRPr="00567318">
        <w:rPr>
          <w:b/>
          <w:sz w:val="22"/>
          <w:lang w:val="en-US"/>
        </w:rPr>
        <w:t>of</w:t>
      </w:r>
      <w:r w:rsidRPr="00567318">
        <w:rPr>
          <w:b/>
          <w:sz w:val="22"/>
          <w:lang w:val="en-US"/>
        </w:rPr>
        <w:t xml:space="preserve"> </w:t>
      </w:r>
      <w:r w:rsidR="008E2982" w:rsidRPr="00567318">
        <w:rPr>
          <w:b/>
          <w:sz w:val="22"/>
          <w:lang w:val="en-US"/>
        </w:rPr>
        <w:t>21.02.</w:t>
      </w:r>
      <w:r w:rsidRPr="00567318">
        <w:rPr>
          <w:b/>
          <w:sz w:val="22"/>
          <w:lang w:val="en-US"/>
        </w:rPr>
        <w:t>2017</w:t>
      </w:r>
    </w:p>
    <w:p w14:paraId="745C3E6B" w14:textId="77777777" w:rsidR="001D3461" w:rsidRPr="00567318" w:rsidRDefault="001D3461" w:rsidP="00CC31F3">
      <w:pPr>
        <w:spacing w:after="160" w:line="259" w:lineRule="auto"/>
        <w:ind w:firstLine="708"/>
        <w:rPr>
          <w:sz w:val="22"/>
          <w:lang w:val="en-US"/>
        </w:rPr>
      </w:pPr>
      <w:r w:rsidRPr="00567318">
        <w:rPr>
          <w:sz w:val="22"/>
          <w:lang w:val="en-US"/>
        </w:rPr>
        <w:t>The time given as a result of breaking the check to the local one, clarification on the price of the goods, the sign of sending to the OFD and the receipt data has been changed.</w:t>
      </w:r>
    </w:p>
    <w:p w14:paraId="11D3797F" w14:textId="436ED334" w:rsidR="001D3461" w:rsidRPr="00567318" w:rsidRDefault="008E2982" w:rsidP="008E2982">
      <w:pPr>
        <w:spacing w:after="160" w:line="259" w:lineRule="auto"/>
        <w:ind w:firstLine="708"/>
        <w:rPr>
          <w:b/>
          <w:sz w:val="22"/>
          <w:lang w:val="en-US"/>
        </w:rPr>
      </w:pPr>
      <w:r w:rsidRPr="00567318">
        <w:rPr>
          <w:b/>
          <w:sz w:val="22"/>
          <w:lang w:val="en-US"/>
        </w:rPr>
        <w:lastRenderedPageBreak/>
        <w:t xml:space="preserve">Version 0.4.0 </w:t>
      </w:r>
      <w:r w:rsidR="003D573F" w:rsidRPr="00567318">
        <w:rPr>
          <w:b/>
          <w:sz w:val="22"/>
          <w:lang w:val="en-US"/>
        </w:rPr>
        <w:t>from</w:t>
      </w:r>
      <w:r w:rsidRPr="00567318">
        <w:rPr>
          <w:b/>
          <w:sz w:val="22"/>
          <w:lang w:val="en-US"/>
        </w:rPr>
        <w:t xml:space="preserve"> 2</w:t>
      </w:r>
      <w:r w:rsidR="001D3461" w:rsidRPr="00567318">
        <w:rPr>
          <w:b/>
          <w:sz w:val="22"/>
          <w:lang w:val="en-US"/>
        </w:rPr>
        <w:t>3</w:t>
      </w:r>
      <w:r w:rsidRPr="00567318">
        <w:rPr>
          <w:b/>
          <w:sz w:val="22"/>
          <w:lang w:val="en-US"/>
        </w:rPr>
        <w:t>.03.</w:t>
      </w:r>
      <w:r w:rsidR="001D3461" w:rsidRPr="00567318">
        <w:rPr>
          <w:b/>
          <w:sz w:val="22"/>
          <w:lang w:val="en-US"/>
        </w:rPr>
        <w:t>2017</w:t>
      </w:r>
    </w:p>
    <w:p w14:paraId="78E8C2E4" w14:textId="77777777" w:rsidR="001D3461" w:rsidRPr="00567318" w:rsidRDefault="001D3461" w:rsidP="00CC31F3">
      <w:pPr>
        <w:spacing w:after="160" w:line="259" w:lineRule="auto"/>
        <w:ind w:firstLine="708"/>
        <w:rPr>
          <w:sz w:val="22"/>
          <w:lang w:val="en-US"/>
        </w:rPr>
      </w:pPr>
      <w:r w:rsidRPr="00567318">
        <w:rPr>
          <w:sz w:val="22"/>
          <w:lang w:val="en-US"/>
        </w:rPr>
        <w:t>The values ​​of the parameters of the taxation system and type of payment are added, the group attribute is added to the registration request.</w:t>
      </w:r>
    </w:p>
    <w:p w14:paraId="1489A928" w14:textId="38ACE784" w:rsidR="001D3461" w:rsidRPr="00567318" w:rsidRDefault="001D3461" w:rsidP="008E2982">
      <w:pPr>
        <w:spacing w:after="160" w:line="259" w:lineRule="auto"/>
        <w:ind w:firstLine="708"/>
        <w:rPr>
          <w:b/>
          <w:sz w:val="22"/>
          <w:lang w:val="en-US"/>
        </w:rPr>
      </w:pPr>
      <w:r w:rsidRPr="00567318">
        <w:rPr>
          <w:b/>
          <w:sz w:val="22"/>
          <w:lang w:val="en-US"/>
        </w:rPr>
        <w:t>Version 0.5.0</w:t>
      </w:r>
      <w:r w:rsidR="003D573F" w:rsidRPr="00567318">
        <w:rPr>
          <w:b/>
          <w:sz w:val="22"/>
          <w:lang w:val="en-US"/>
        </w:rPr>
        <w:t xml:space="preserve"> from</w:t>
      </w:r>
      <w:r w:rsidRPr="00567318">
        <w:rPr>
          <w:b/>
          <w:sz w:val="22"/>
          <w:lang w:val="en-US"/>
        </w:rPr>
        <w:t xml:space="preserve"> </w:t>
      </w:r>
      <w:r w:rsidR="008E2982" w:rsidRPr="00567318">
        <w:rPr>
          <w:b/>
          <w:sz w:val="22"/>
          <w:lang w:val="en-US"/>
        </w:rPr>
        <w:t>13.04.</w:t>
      </w:r>
      <w:r w:rsidRPr="00567318">
        <w:rPr>
          <w:b/>
          <w:sz w:val="22"/>
          <w:lang w:val="en-US"/>
        </w:rPr>
        <w:t>2017</w:t>
      </w:r>
    </w:p>
    <w:p w14:paraId="002B0E9F" w14:textId="77777777" w:rsidR="001D3461" w:rsidRPr="00567318" w:rsidRDefault="001D3461" w:rsidP="00CC31F3">
      <w:pPr>
        <w:spacing w:after="160" w:line="259" w:lineRule="auto"/>
        <w:ind w:firstLine="708"/>
        <w:rPr>
          <w:sz w:val="22"/>
          <w:lang w:val="en-US"/>
        </w:rPr>
      </w:pPr>
      <w:r w:rsidRPr="00567318">
        <w:rPr>
          <w:sz w:val="22"/>
          <w:lang w:val="en-US"/>
        </w:rPr>
        <w:t>The sign of sending to the OFD and the receipt data has been removed.</w:t>
      </w:r>
    </w:p>
    <w:p w14:paraId="0EDC87E3" w14:textId="1886A3E6" w:rsidR="001D3461" w:rsidRPr="00567318" w:rsidRDefault="001D3461" w:rsidP="008E2982">
      <w:pPr>
        <w:spacing w:after="160" w:line="259" w:lineRule="auto"/>
        <w:ind w:firstLine="708"/>
        <w:rPr>
          <w:b/>
          <w:sz w:val="22"/>
          <w:lang w:val="en-US"/>
        </w:rPr>
      </w:pPr>
      <w:r w:rsidRPr="00567318">
        <w:rPr>
          <w:b/>
          <w:sz w:val="22"/>
          <w:lang w:val="en-US"/>
        </w:rPr>
        <w:t xml:space="preserve">Version 2.0.0 </w:t>
      </w:r>
      <w:r w:rsidR="003D573F" w:rsidRPr="00567318">
        <w:rPr>
          <w:b/>
          <w:sz w:val="22"/>
          <w:lang w:val="en-US"/>
        </w:rPr>
        <w:t xml:space="preserve">from </w:t>
      </w:r>
      <w:r w:rsidRPr="00567318">
        <w:rPr>
          <w:b/>
          <w:sz w:val="22"/>
          <w:lang w:val="en-US"/>
        </w:rPr>
        <w:t>05.24.2017</w:t>
      </w:r>
    </w:p>
    <w:p w14:paraId="3D55C3B1" w14:textId="3646A173" w:rsidR="001D3461" w:rsidRPr="00567318" w:rsidRDefault="001D3461" w:rsidP="00CC31F3">
      <w:pPr>
        <w:spacing w:after="160" w:line="259" w:lineRule="auto"/>
        <w:ind w:firstLine="708"/>
        <w:rPr>
          <w:sz w:val="22"/>
          <w:lang w:val="en-US"/>
        </w:rPr>
      </w:pPr>
      <w:r w:rsidRPr="00567318">
        <w:rPr>
          <w:sz w:val="22"/>
          <w:lang w:val="en-US"/>
        </w:rPr>
        <w:t xml:space="preserve">Added </w:t>
      </w:r>
      <w:r w:rsidR="00190E26" w:rsidRPr="00567318">
        <w:rPr>
          <w:sz w:val="22"/>
          <w:lang w:val="en-US"/>
        </w:rPr>
        <w:t>INN</w:t>
      </w:r>
      <w:r w:rsidRPr="00567318">
        <w:rPr>
          <w:sz w:val="22"/>
          <w:lang w:val="en-US"/>
        </w:rPr>
        <w:t xml:space="preserve"> to the document status request.</w:t>
      </w:r>
    </w:p>
    <w:p w14:paraId="1E41364D" w14:textId="77777777" w:rsidR="001D3461" w:rsidRPr="00567318" w:rsidRDefault="001D3461" w:rsidP="00CC31F3">
      <w:pPr>
        <w:spacing w:after="160" w:line="259" w:lineRule="auto"/>
        <w:ind w:firstLine="708"/>
        <w:rPr>
          <w:sz w:val="22"/>
          <w:lang w:val="en-US"/>
        </w:rPr>
      </w:pPr>
      <w:r w:rsidRPr="00567318">
        <w:rPr>
          <w:sz w:val="22"/>
          <w:lang w:val="en-US"/>
        </w:rPr>
        <w:t>Changed API version to v2.</w:t>
      </w:r>
    </w:p>
    <w:p w14:paraId="46CCDB39" w14:textId="61A7E2D9" w:rsidR="001D3461" w:rsidRPr="00567318" w:rsidRDefault="001D3461" w:rsidP="008E2982">
      <w:pPr>
        <w:spacing w:after="160" w:line="259" w:lineRule="auto"/>
        <w:ind w:firstLine="708"/>
        <w:rPr>
          <w:b/>
          <w:sz w:val="22"/>
          <w:lang w:val="en-US"/>
        </w:rPr>
      </w:pPr>
      <w:r w:rsidRPr="00567318">
        <w:rPr>
          <w:b/>
          <w:sz w:val="22"/>
          <w:lang w:val="en-US"/>
        </w:rPr>
        <w:t xml:space="preserve">Version 2.1.0 </w:t>
      </w:r>
      <w:r w:rsidR="003D573F" w:rsidRPr="00567318">
        <w:rPr>
          <w:b/>
          <w:sz w:val="22"/>
          <w:lang w:val="en-US"/>
        </w:rPr>
        <w:t>from</w:t>
      </w:r>
      <w:r w:rsidRPr="00567318">
        <w:rPr>
          <w:b/>
          <w:sz w:val="22"/>
          <w:lang w:val="en-US"/>
        </w:rPr>
        <w:t xml:space="preserve"> </w:t>
      </w:r>
      <w:r w:rsidR="008E2982" w:rsidRPr="00567318">
        <w:rPr>
          <w:b/>
          <w:sz w:val="22"/>
          <w:lang w:val="en-US"/>
        </w:rPr>
        <w:t>29.05.</w:t>
      </w:r>
      <w:r w:rsidRPr="00567318">
        <w:rPr>
          <w:b/>
          <w:sz w:val="22"/>
          <w:lang w:val="en-US"/>
        </w:rPr>
        <w:t>2017</w:t>
      </w:r>
    </w:p>
    <w:p w14:paraId="3C02FCD6" w14:textId="77777777" w:rsidR="001D3461" w:rsidRPr="00567318" w:rsidRDefault="001D3461" w:rsidP="00CC31F3">
      <w:pPr>
        <w:spacing w:after="160" w:line="259" w:lineRule="auto"/>
        <w:ind w:firstLine="708"/>
        <w:rPr>
          <w:sz w:val="22"/>
          <w:lang w:val="en-US"/>
        </w:rPr>
      </w:pPr>
      <w:r w:rsidRPr="00567318">
        <w:rPr>
          <w:sz w:val="22"/>
          <w:lang w:val="en-US"/>
        </w:rPr>
        <w:t>Added clarification about the default group.</w:t>
      </w:r>
    </w:p>
    <w:p w14:paraId="59AA837E" w14:textId="77777777" w:rsidR="001D3461" w:rsidRPr="00567318" w:rsidRDefault="001D3461" w:rsidP="00CC31F3">
      <w:pPr>
        <w:spacing w:after="160" w:line="259" w:lineRule="auto"/>
        <w:ind w:firstLine="708"/>
        <w:rPr>
          <w:sz w:val="22"/>
          <w:lang w:val="en-US"/>
        </w:rPr>
      </w:pPr>
      <w:r w:rsidRPr="00567318">
        <w:rPr>
          <w:sz w:val="22"/>
          <w:lang w:val="en-US"/>
        </w:rPr>
        <w:t>Added mention of swagger.</w:t>
      </w:r>
    </w:p>
    <w:p w14:paraId="7D836C3C" w14:textId="72323B09" w:rsidR="001D3461" w:rsidRPr="00567318" w:rsidRDefault="001D3461" w:rsidP="008E2982">
      <w:pPr>
        <w:spacing w:after="160" w:line="259" w:lineRule="auto"/>
        <w:ind w:firstLine="708"/>
        <w:rPr>
          <w:b/>
          <w:sz w:val="22"/>
          <w:lang w:val="en-US"/>
        </w:rPr>
      </w:pPr>
      <w:r w:rsidRPr="00567318">
        <w:rPr>
          <w:b/>
          <w:sz w:val="22"/>
          <w:lang w:val="en-US"/>
        </w:rPr>
        <w:t xml:space="preserve">Version 2.2.0 </w:t>
      </w:r>
      <w:proofErr w:type="gramStart"/>
      <w:r w:rsidR="003D573F" w:rsidRPr="00567318">
        <w:rPr>
          <w:b/>
          <w:sz w:val="22"/>
          <w:lang w:val="en-US"/>
        </w:rPr>
        <w:t xml:space="preserve">from </w:t>
      </w:r>
      <w:r w:rsidR="008E2982" w:rsidRPr="00567318">
        <w:rPr>
          <w:b/>
          <w:sz w:val="22"/>
          <w:lang w:val="en-US"/>
        </w:rPr>
        <w:t xml:space="preserve"> 01.</w:t>
      </w:r>
      <w:r w:rsidRPr="00567318">
        <w:rPr>
          <w:b/>
          <w:sz w:val="22"/>
          <w:lang w:val="en-US"/>
        </w:rPr>
        <w:t>0</w:t>
      </w:r>
      <w:r w:rsidR="008E2982" w:rsidRPr="00567318">
        <w:rPr>
          <w:b/>
          <w:sz w:val="22"/>
          <w:lang w:val="en-US"/>
        </w:rPr>
        <w:t>6.</w:t>
      </w:r>
      <w:r w:rsidRPr="00567318">
        <w:rPr>
          <w:b/>
          <w:sz w:val="22"/>
          <w:lang w:val="en-US"/>
        </w:rPr>
        <w:t>2017</w:t>
      </w:r>
      <w:proofErr w:type="gramEnd"/>
    </w:p>
    <w:p w14:paraId="35DC367A" w14:textId="77777777" w:rsidR="001D3461" w:rsidRPr="00567318" w:rsidRDefault="001D3461" w:rsidP="00CC31F3">
      <w:pPr>
        <w:spacing w:after="160" w:line="259" w:lineRule="auto"/>
        <w:ind w:firstLine="708"/>
        <w:rPr>
          <w:sz w:val="22"/>
          <w:lang w:val="en-US"/>
        </w:rPr>
      </w:pPr>
      <w:r w:rsidRPr="00567318">
        <w:rPr>
          <w:sz w:val="22"/>
          <w:lang w:val="en-US"/>
        </w:rPr>
        <w:t>Added examples of signature generation on php and .net core and clarification on the used padding.</w:t>
      </w:r>
    </w:p>
    <w:p w14:paraId="5C22C9C0" w14:textId="61294F3B" w:rsidR="001D3461" w:rsidRPr="00567318" w:rsidRDefault="001D3461" w:rsidP="008E2982">
      <w:pPr>
        <w:spacing w:after="160" w:line="259" w:lineRule="auto"/>
        <w:ind w:firstLine="708"/>
        <w:rPr>
          <w:b/>
          <w:sz w:val="22"/>
          <w:lang w:val="en-US"/>
        </w:rPr>
      </w:pPr>
      <w:r w:rsidRPr="00567318">
        <w:rPr>
          <w:b/>
          <w:sz w:val="22"/>
          <w:lang w:val="en-US"/>
        </w:rPr>
        <w:t xml:space="preserve">Version 2.3.0 </w:t>
      </w:r>
      <w:r w:rsidR="003D573F" w:rsidRPr="00567318">
        <w:rPr>
          <w:b/>
          <w:sz w:val="22"/>
          <w:lang w:val="en-US"/>
        </w:rPr>
        <w:t>from</w:t>
      </w:r>
      <w:r w:rsidRPr="00567318">
        <w:rPr>
          <w:b/>
          <w:sz w:val="22"/>
          <w:lang w:val="en-US"/>
        </w:rPr>
        <w:t xml:space="preserve"> </w:t>
      </w:r>
      <w:r w:rsidR="008E2982" w:rsidRPr="00567318">
        <w:rPr>
          <w:b/>
          <w:sz w:val="22"/>
          <w:lang w:val="en-US"/>
        </w:rPr>
        <w:t>07.</w:t>
      </w:r>
      <w:r w:rsidRPr="00567318">
        <w:rPr>
          <w:b/>
          <w:sz w:val="22"/>
          <w:lang w:val="en-US"/>
        </w:rPr>
        <w:t>0</w:t>
      </w:r>
      <w:r w:rsidR="008E2982" w:rsidRPr="00567318">
        <w:rPr>
          <w:b/>
          <w:sz w:val="22"/>
          <w:lang w:val="en-US"/>
        </w:rPr>
        <w:t>6.</w:t>
      </w:r>
      <w:r w:rsidRPr="00567318">
        <w:rPr>
          <w:b/>
          <w:sz w:val="22"/>
          <w:lang w:val="en-US"/>
        </w:rPr>
        <w:t>2017</w:t>
      </w:r>
    </w:p>
    <w:p w14:paraId="3DA2A603" w14:textId="77777777" w:rsidR="001D3461" w:rsidRPr="00567318" w:rsidRDefault="001D3461" w:rsidP="00CC31F3">
      <w:pPr>
        <w:spacing w:after="160" w:line="259" w:lineRule="auto"/>
        <w:ind w:firstLine="708"/>
        <w:rPr>
          <w:sz w:val="22"/>
          <w:lang w:val="en-US"/>
        </w:rPr>
      </w:pPr>
      <w:r w:rsidRPr="00567318">
        <w:rPr>
          <w:sz w:val="22"/>
          <w:lang w:val="en-US"/>
        </w:rPr>
        <w:t>Added description of 401 errors.</w:t>
      </w:r>
    </w:p>
    <w:p w14:paraId="23C7A412" w14:textId="77777777" w:rsidR="001D3461" w:rsidRPr="00567318" w:rsidRDefault="001D3461" w:rsidP="00CC31F3">
      <w:pPr>
        <w:spacing w:after="160" w:line="259" w:lineRule="auto"/>
        <w:ind w:firstLine="708"/>
        <w:rPr>
          <w:sz w:val="22"/>
          <w:lang w:val="en-US"/>
        </w:rPr>
      </w:pPr>
      <w:r w:rsidRPr="00567318">
        <w:rPr>
          <w:sz w:val="22"/>
          <w:lang w:val="en-US"/>
        </w:rPr>
        <w:t>Added an example of generating a signature on .net full.</w:t>
      </w:r>
    </w:p>
    <w:p w14:paraId="3CEE1E5B" w14:textId="260D37FC" w:rsidR="001D3461" w:rsidRPr="00567318" w:rsidRDefault="001D3461" w:rsidP="008E2982">
      <w:pPr>
        <w:spacing w:after="160" w:line="259" w:lineRule="auto"/>
        <w:ind w:firstLine="708"/>
        <w:rPr>
          <w:b/>
          <w:sz w:val="22"/>
          <w:lang w:val="en-US"/>
        </w:rPr>
      </w:pPr>
      <w:r w:rsidRPr="00567318">
        <w:rPr>
          <w:b/>
          <w:sz w:val="22"/>
          <w:lang w:val="en-US"/>
        </w:rPr>
        <w:t xml:space="preserve">Version 2.4.0 </w:t>
      </w:r>
      <w:r w:rsidR="003D573F" w:rsidRPr="00567318">
        <w:rPr>
          <w:b/>
          <w:sz w:val="22"/>
          <w:lang w:val="en-US"/>
        </w:rPr>
        <w:t xml:space="preserve">from </w:t>
      </w:r>
      <w:r w:rsidR="008E2982" w:rsidRPr="00567318">
        <w:rPr>
          <w:b/>
          <w:sz w:val="22"/>
          <w:lang w:val="en-US"/>
        </w:rPr>
        <w:t>14.</w:t>
      </w:r>
      <w:r w:rsidR="005D0B6A" w:rsidRPr="00567318">
        <w:rPr>
          <w:b/>
          <w:sz w:val="22"/>
          <w:lang w:val="en-US"/>
        </w:rPr>
        <w:t>06.</w:t>
      </w:r>
      <w:r w:rsidRPr="00567318">
        <w:rPr>
          <w:b/>
          <w:sz w:val="22"/>
          <w:lang w:val="en-US"/>
        </w:rPr>
        <w:t>2017</w:t>
      </w:r>
    </w:p>
    <w:p w14:paraId="160F5E68" w14:textId="77777777" w:rsidR="001D3461" w:rsidRPr="00567318" w:rsidRDefault="001D3461" w:rsidP="00CC31F3">
      <w:pPr>
        <w:spacing w:after="160" w:line="259" w:lineRule="auto"/>
        <w:ind w:firstLine="708"/>
        <w:rPr>
          <w:sz w:val="22"/>
          <w:lang w:val="en-US"/>
        </w:rPr>
      </w:pPr>
      <w:r w:rsidRPr="00567318">
        <w:rPr>
          <w:sz w:val="22"/>
          <w:lang w:val="en-US"/>
        </w:rPr>
        <w:t>Added an example of generating a signature in php.</w:t>
      </w:r>
    </w:p>
    <w:p w14:paraId="66A56AFC" w14:textId="0452981A" w:rsidR="001D3461" w:rsidRPr="00567318" w:rsidRDefault="001D3461" w:rsidP="005D0B6A">
      <w:pPr>
        <w:spacing w:after="160" w:line="259" w:lineRule="auto"/>
        <w:ind w:firstLine="708"/>
        <w:rPr>
          <w:b/>
          <w:sz w:val="22"/>
          <w:lang w:val="en-US"/>
        </w:rPr>
      </w:pPr>
      <w:r w:rsidRPr="00567318">
        <w:rPr>
          <w:b/>
          <w:sz w:val="22"/>
          <w:lang w:val="en-US"/>
        </w:rPr>
        <w:t xml:space="preserve">Version 2.5.0 </w:t>
      </w:r>
      <w:r w:rsidR="003D573F" w:rsidRPr="00567318">
        <w:rPr>
          <w:b/>
          <w:sz w:val="22"/>
          <w:lang w:val="en-US"/>
        </w:rPr>
        <w:t>from</w:t>
      </w:r>
      <w:r w:rsidR="00144920" w:rsidRPr="00567318">
        <w:rPr>
          <w:b/>
          <w:sz w:val="22"/>
          <w:lang w:val="en-US"/>
        </w:rPr>
        <w:t xml:space="preserve"> 19.06.</w:t>
      </w:r>
      <w:r w:rsidRPr="00567318">
        <w:rPr>
          <w:b/>
          <w:sz w:val="22"/>
          <w:lang w:val="en-US"/>
        </w:rPr>
        <w:t>2017</w:t>
      </w:r>
    </w:p>
    <w:p w14:paraId="73063004" w14:textId="77777777" w:rsidR="001D3461" w:rsidRPr="00567318" w:rsidRDefault="001D3461" w:rsidP="00CC31F3">
      <w:pPr>
        <w:spacing w:after="160" w:line="259" w:lineRule="auto"/>
        <w:ind w:firstLine="708"/>
        <w:rPr>
          <w:sz w:val="22"/>
          <w:lang w:val="en-US"/>
        </w:rPr>
      </w:pPr>
      <w:r w:rsidRPr="00567318">
        <w:rPr>
          <w:sz w:val="22"/>
          <w:lang w:val="en-US"/>
        </w:rPr>
        <w:t>The message format is aligned with what the API returns.</w:t>
      </w:r>
    </w:p>
    <w:p w14:paraId="4F6D0DED" w14:textId="77777777" w:rsidR="001D3461" w:rsidRPr="00567318" w:rsidRDefault="001D3461" w:rsidP="00CC31F3">
      <w:pPr>
        <w:spacing w:after="160" w:line="259" w:lineRule="auto"/>
        <w:ind w:firstLine="708"/>
        <w:rPr>
          <w:sz w:val="22"/>
          <w:lang w:val="en-US"/>
        </w:rPr>
      </w:pPr>
      <w:r w:rsidRPr="00567318">
        <w:rPr>
          <w:sz w:val="22"/>
          <w:lang w:val="en-US"/>
        </w:rPr>
        <w:t>Added example response with an error.</w:t>
      </w:r>
    </w:p>
    <w:p w14:paraId="25BC1C55" w14:textId="114CB12A" w:rsidR="001D3461" w:rsidRPr="00567318" w:rsidRDefault="00144920" w:rsidP="005D0B6A">
      <w:pPr>
        <w:spacing w:after="160" w:line="259" w:lineRule="auto"/>
        <w:ind w:firstLine="708"/>
        <w:rPr>
          <w:b/>
          <w:sz w:val="22"/>
          <w:lang w:val="en-US"/>
        </w:rPr>
      </w:pPr>
      <w:r w:rsidRPr="00567318">
        <w:rPr>
          <w:b/>
          <w:sz w:val="22"/>
          <w:lang w:val="en-US"/>
        </w:rPr>
        <w:t xml:space="preserve">Version 2.6.0 </w:t>
      </w:r>
      <w:r w:rsidR="003D573F" w:rsidRPr="00567318">
        <w:rPr>
          <w:b/>
          <w:sz w:val="22"/>
          <w:lang w:val="en-US"/>
        </w:rPr>
        <w:t>from</w:t>
      </w:r>
      <w:r w:rsidRPr="00567318">
        <w:rPr>
          <w:b/>
          <w:sz w:val="22"/>
          <w:lang w:val="en-US"/>
        </w:rPr>
        <w:t xml:space="preserve"> 20.06.</w:t>
      </w:r>
      <w:r w:rsidR="001D3461" w:rsidRPr="00567318">
        <w:rPr>
          <w:b/>
          <w:sz w:val="22"/>
          <w:lang w:val="en-US"/>
        </w:rPr>
        <w:t>2017</w:t>
      </w:r>
    </w:p>
    <w:p w14:paraId="3C97BD8C" w14:textId="77777777" w:rsidR="001D3461" w:rsidRPr="00567318" w:rsidRDefault="001D3461" w:rsidP="00CC31F3">
      <w:pPr>
        <w:spacing w:after="160" w:line="259" w:lineRule="auto"/>
        <w:ind w:firstLine="708"/>
        <w:rPr>
          <w:sz w:val="22"/>
          <w:lang w:val="en-US"/>
        </w:rPr>
      </w:pPr>
      <w:r w:rsidRPr="00567318">
        <w:rPr>
          <w:sz w:val="22"/>
          <w:lang w:val="en-US"/>
        </w:rPr>
        <w:t>Added an example of creating a signature on php using openssl.</w:t>
      </w:r>
    </w:p>
    <w:p w14:paraId="244F8771" w14:textId="26F0BF5A" w:rsidR="001D3461" w:rsidRPr="00567318" w:rsidRDefault="00144920" w:rsidP="005D0B6A">
      <w:pPr>
        <w:spacing w:after="160" w:line="259" w:lineRule="auto"/>
        <w:ind w:firstLine="708"/>
        <w:rPr>
          <w:b/>
          <w:sz w:val="22"/>
          <w:lang w:val="en-US"/>
        </w:rPr>
      </w:pPr>
      <w:r w:rsidRPr="00567318">
        <w:rPr>
          <w:b/>
          <w:sz w:val="22"/>
          <w:lang w:val="en-US"/>
        </w:rPr>
        <w:t xml:space="preserve">Version 2.7.0 </w:t>
      </w:r>
      <w:r w:rsidR="003D573F" w:rsidRPr="00567318">
        <w:rPr>
          <w:b/>
          <w:sz w:val="22"/>
          <w:lang w:val="en-US"/>
        </w:rPr>
        <w:t>from</w:t>
      </w:r>
      <w:r w:rsidRPr="00567318">
        <w:rPr>
          <w:b/>
          <w:sz w:val="22"/>
          <w:lang w:val="en-US"/>
        </w:rPr>
        <w:t xml:space="preserve"> 26.0</w:t>
      </w:r>
      <w:r w:rsidR="001D3461" w:rsidRPr="00567318">
        <w:rPr>
          <w:b/>
          <w:sz w:val="22"/>
          <w:lang w:val="en-US"/>
        </w:rPr>
        <w:t>6</w:t>
      </w:r>
      <w:r w:rsidRPr="00567318">
        <w:rPr>
          <w:b/>
          <w:sz w:val="22"/>
          <w:lang w:val="en-US"/>
        </w:rPr>
        <w:t>.</w:t>
      </w:r>
      <w:r w:rsidR="001D3461" w:rsidRPr="00567318">
        <w:rPr>
          <w:b/>
          <w:sz w:val="22"/>
          <w:lang w:val="en-US"/>
        </w:rPr>
        <w:t>2017</w:t>
      </w:r>
    </w:p>
    <w:p w14:paraId="1A0BBCE4" w14:textId="77777777" w:rsidR="001D3461" w:rsidRPr="00567318" w:rsidRDefault="001D3461" w:rsidP="00CC31F3">
      <w:pPr>
        <w:spacing w:after="160" w:line="259" w:lineRule="auto"/>
        <w:ind w:firstLine="708"/>
        <w:rPr>
          <w:sz w:val="22"/>
          <w:lang w:val="en-US"/>
        </w:rPr>
      </w:pPr>
      <w:r w:rsidRPr="00567318">
        <w:rPr>
          <w:sz w:val="22"/>
          <w:lang w:val="en-US"/>
        </w:rPr>
        <w:t>Signature message example changed.</w:t>
      </w:r>
    </w:p>
    <w:p w14:paraId="4F5A2B34" w14:textId="10E0532F" w:rsidR="001D3461" w:rsidRPr="00567318" w:rsidRDefault="001D3461" w:rsidP="005D0B6A">
      <w:pPr>
        <w:spacing w:after="160" w:line="259" w:lineRule="auto"/>
        <w:ind w:firstLine="708"/>
        <w:rPr>
          <w:b/>
          <w:sz w:val="22"/>
          <w:lang w:val="en-US"/>
        </w:rPr>
      </w:pPr>
      <w:r w:rsidRPr="00567318">
        <w:rPr>
          <w:b/>
          <w:sz w:val="22"/>
          <w:lang w:val="en-US"/>
        </w:rPr>
        <w:t xml:space="preserve">Version 2.7.1 </w:t>
      </w:r>
      <w:r w:rsidR="003D573F" w:rsidRPr="00567318">
        <w:rPr>
          <w:b/>
          <w:sz w:val="22"/>
          <w:lang w:val="en-US"/>
        </w:rPr>
        <w:t>from</w:t>
      </w:r>
      <w:r w:rsidRPr="00567318">
        <w:rPr>
          <w:b/>
          <w:sz w:val="22"/>
          <w:lang w:val="en-US"/>
        </w:rPr>
        <w:t xml:space="preserve"> 28</w:t>
      </w:r>
      <w:r w:rsidR="00144920" w:rsidRPr="00567318">
        <w:rPr>
          <w:b/>
          <w:sz w:val="22"/>
          <w:lang w:val="en-US"/>
        </w:rPr>
        <w:t>.06.</w:t>
      </w:r>
      <w:r w:rsidRPr="00567318">
        <w:rPr>
          <w:b/>
          <w:sz w:val="22"/>
          <w:lang w:val="en-US"/>
        </w:rPr>
        <w:t>2017</w:t>
      </w:r>
    </w:p>
    <w:p w14:paraId="51384275" w14:textId="77777777" w:rsidR="001D3461" w:rsidRPr="00567318" w:rsidRDefault="001D3461" w:rsidP="00CC31F3">
      <w:pPr>
        <w:spacing w:after="160" w:line="259" w:lineRule="auto"/>
        <w:ind w:firstLine="708"/>
        <w:rPr>
          <w:sz w:val="22"/>
          <w:lang w:val="en-US"/>
        </w:rPr>
      </w:pPr>
      <w:r w:rsidRPr="00567318">
        <w:rPr>
          <w:sz w:val="22"/>
          <w:lang w:val="en-US"/>
        </w:rPr>
        <w:t>Fixed response code for an undetected document when checking status in accordance with the behavior of the system.</w:t>
      </w:r>
    </w:p>
    <w:p w14:paraId="765A50CD" w14:textId="14733294" w:rsidR="001D3461" w:rsidRPr="00567318" w:rsidRDefault="00144920" w:rsidP="005D0B6A">
      <w:pPr>
        <w:spacing w:after="160" w:line="259" w:lineRule="auto"/>
        <w:ind w:firstLine="708"/>
        <w:rPr>
          <w:b/>
          <w:sz w:val="22"/>
          <w:lang w:val="en-US"/>
        </w:rPr>
      </w:pPr>
      <w:r w:rsidRPr="00567318">
        <w:rPr>
          <w:b/>
          <w:sz w:val="22"/>
          <w:lang w:val="en-US"/>
        </w:rPr>
        <w:t xml:space="preserve">Version 2.8.0 </w:t>
      </w:r>
      <w:r w:rsidR="003D573F" w:rsidRPr="00567318">
        <w:rPr>
          <w:b/>
          <w:sz w:val="22"/>
          <w:lang w:val="en-US"/>
        </w:rPr>
        <w:t>from</w:t>
      </w:r>
      <w:r w:rsidRPr="00567318">
        <w:rPr>
          <w:b/>
          <w:sz w:val="22"/>
          <w:lang w:val="en-US"/>
        </w:rPr>
        <w:t xml:space="preserve"> 31.07.</w:t>
      </w:r>
      <w:r w:rsidR="001D3461" w:rsidRPr="00567318">
        <w:rPr>
          <w:b/>
          <w:sz w:val="22"/>
          <w:lang w:val="en-US"/>
        </w:rPr>
        <w:t>2017</w:t>
      </w:r>
    </w:p>
    <w:p w14:paraId="01DAC190" w14:textId="77777777" w:rsidR="001D3461" w:rsidRPr="00567318" w:rsidRDefault="001D3461" w:rsidP="00CC31F3">
      <w:pPr>
        <w:spacing w:after="160" w:line="259" w:lineRule="auto"/>
        <w:ind w:firstLine="708"/>
        <w:rPr>
          <w:sz w:val="22"/>
          <w:lang w:val="en-US"/>
        </w:rPr>
      </w:pPr>
      <w:r w:rsidRPr="00567318">
        <w:rPr>
          <w:sz w:val="22"/>
          <w:lang w:val="en-US"/>
        </w:rPr>
        <w:t>Added information about 503 errors when sending a document.</w:t>
      </w:r>
    </w:p>
    <w:p w14:paraId="404052CE" w14:textId="77777777" w:rsidR="001D3461" w:rsidRPr="00567318" w:rsidRDefault="001D3461" w:rsidP="00CC31F3">
      <w:pPr>
        <w:spacing w:after="160" w:line="259" w:lineRule="auto"/>
        <w:ind w:firstLine="708"/>
        <w:rPr>
          <w:sz w:val="22"/>
          <w:lang w:val="en-US"/>
        </w:rPr>
      </w:pPr>
      <w:r w:rsidRPr="00567318">
        <w:rPr>
          <w:sz w:val="22"/>
          <w:lang w:val="en-US"/>
        </w:rPr>
        <w:t>Added the position parameters of the document “Characteristic of the subject of calculation” and “Characteristic of the method of calculation”.</w:t>
      </w:r>
    </w:p>
    <w:p w14:paraId="7EB58A17" w14:textId="77777777" w:rsidR="001D3461" w:rsidRPr="00567318" w:rsidRDefault="001D3461" w:rsidP="00CC31F3">
      <w:pPr>
        <w:spacing w:after="160" w:line="259" w:lineRule="auto"/>
        <w:ind w:firstLine="708"/>
        <w:rPr>
          <w:sz w:val="22"/>
          <w:lang w:val="en-US"/>
        </w:rPr>
      </w:pPr>
      <w:r w:rsidRPr="00567318">
        <w:rPr>
          <w:sz w:val="22"/>
          <w:lang w:val="en-US"/>
        </w:rPr>
        <w:t>The maximum position, payment amounts have been clarified.</w:t>
      </w:r>
    </w:p>
    <w:p w14:paraId="157FA2B9" w14:textId="77777777" w:rsidR="001D3461" w:rsidRPr="00567318" w:rsidRDefault="001D3461" w:rsidP="00CC31F3">
      <w:pPr>
        <w:spacing w:after="160" w:line="259" w:lineRule="auto"/>
        <w:ind w:firstLine="708"/>
        <w:rPr>
          <w:sz w:val="22"/>
          <w:lang w:val="en-US"/>
        </w:rPr>
      </w:pPr>
      <w:r w:rsidRPr="00567318">
        <w:rPr>
          <w:sz w:val="22"/>
          <w:lang w:val="en-US"/>
        </w:rPr>
        <w:t>Increased number accuracy from 3 to 6 characters.</w:t>
      </w:r>
    </w:p>
    <w:p w14:paraId="5C924B2D" w14:textId="77777777" w:rsidR="001D3461" w:rsidRPr="00567318" w:rsidRDefault="001D3461" w:rsidP="00CC31F3">
      <w:pPr>
        <w:spacing w:after="160" w:line="259" w:lineRule="auto"/>
        <w:ind w:firstLine="708"/>
        <w:rPr>
          <w:sz w:val="22"/>
          <w:lang w:val="en-US"/>
        </w:rPr>
      </w:pPr>
      <w:r w:rsidRPr="00567318">
        <w:rPr>
          <w:sz w:val="22"/>
          <w:lang w:val="en-US"/>
        </w:rPr>
        <w:t>Where possible, the terminology is replaced with that used in the FFD.</w:t>
      </w:r>
    </w:p>
    <w:p w14:paraId="735AF17C" w14:textId="64586462" w:rsidR="001D3461" w:rsidRPr="00567318" w:rsidRDefault="00144920" w:rsidP="005D0B6A">
      <w:pPr>
        <w:spacing w:after="160" w:line="259" w:lineRule="auto"/>
        <w:ind w:firstLine="708"/>
        <w:rPr>
          <w:b/>
          <w:sz w:val="22"/>
          <w:lang w:val="en-US"/>
        </w:rPr>
      </w:pPr>
      <w:r w:rsidRPr="00567318">
        <w:rPr>
          <w:b/>
          <w:sz w:val="22"/>
          <w:lang w:val="en-US"/>
        </w:rPr>
        <w:lastRenderedPageBreak/>
        <w:t xml:space="preserve">Version 2.9.0 </w:t>
      </w:r>
      <w:r w:rsidR="003D573F" w:rsidRPr="00567318">
        <w:rPr>
          <w:b/>
          <w:sz w:val="22"/>
          <w:lang w:val="en-US"/>
        </w:rPr>
        <w:t>from</w:t>
      </w:r>
      <w:r w:rsidRPr="00567318">
        <w:rPr>
          <w:b/>
          <w:sz w:val="22"/>
          <w:lang w:val="en-US"/>
        </w:rPr>
        <w:t xml:space="preserve"> 03.08.</w:t>
      </w:r>
      <w:r w:rsidR="001D3461" w:rsidRPr="00567318">
        <w:rPr>
          <w:b/>
          <w:sz w:val="22"/>
          <w:lang w:val="en-US"/>
        </w:rPr>
        <w:t>2017</w:t>
      </w:r>
    </w:p>
    <w:p w14:paraId="02EF10B8" w14:textId="77777777" w:rsidR="001D3461" w:rsidRPr="00567318" w:rsidRDefault="001D3461" w:rsidP="00CC31F3">
      <w:pPr>
        <w:spacing w:after="160" w:line="259" w:lineRule="auto"/>
        <w:ind w:firstLine="708"/>
        <w:rPr>
          <w:sz w:val="22"/>
          <w:lang w:val="en-US"/>
        </w:rPr>
      </w:pPr>
      <w:r w:rsidRPr="00567318">
        <w:rPr>
          <w:sz w:val="22"/>
          <w:lang w:val="en-US"/>
        </w:rPr>
        <w:t>Added information about the FFD version.</w:t>
      </w:r>
    </w:p>
    <w:p w14:paraId="28612143" w14:textId="77777777" w:rsidR="001D3461" w:rsidRPr="00567318" w:rsidRDefault="001D3461" w:rsidP="00CC31F3">
      <w:pPr>
        <w:spacing w:after="160" w:line="259" w:lineRule="auto"/>
        <w:ind w:firstLine="708"/>
        <w:rPr>
          <w:sz w:val="22"/>
          <w:lang w:val="en-US"/>
        </w:rPr>
      </w:pPr>
      <w:r w:rsidRPr="00567318">
        <w:rPr>
          <w:sz w:val="22"/>
          <w:lang w:val="en-US"/>
        </w:rPr>
        <w:t>The moments that are worth paying attention to during development are described.</w:t>
      </w:r>
    </w:p>
    <w:p w14:paraId="3145C695" w14:textId="0B69DFE6" w:rsidR="001D3461" w:rsidRPr="00567318" w:rsidRDefault="00144920" w:rsidP="005D0B6A">
      <w:pPr>
        <w:spacing w:after="160" w:line="259" w:lineRule="auto"/>
        <w:ind w:firstLine="708"/>
        <w:rPr>
          <w:b/>
          <w:sz w:val="22"/>
          <w:lang w:val="en-US"/>
        </w:rPr>
      </w:pPr>
      <w:r w:rsidRPr="00567318">
        <w:rPr>
          <w:b/>
          <w:sz w:val="22"/>
          <w:lang w:val="en-US"/>
        </w:rPr>
        <w:t xml:space="preserve">Version 2.9.1 </w:t>
      </w:r>
      <w:r w:rsidR="003D573F" w:rsidRPr="00567318">
        <w:rPr>
          <w:b/>
          <w:sz w:val="22"/>
          <w:lang w:val="en-US"/>
        </w:rPr>
        <w:t>from</w:t>
      </w:r>
      <w:r w:rsidRPr="00567318">
        <w:rPr>
          <w:b/>
          <w:sz w:val="22"/>
          <w:lang w:val="en-US"/>
        </w:rPr>
        <w:t xml:space="preserve"> 08.</w:t>
      </w:r>
      <w:r w:rsidR="001D3461" w:rsidRPr="00567318">
        <w:rPr>
          <w:b/>
          <w:sz w:val="22"/>
          <w:lang w:val="en-US"/>
        </w:rPr>
        <w:t>08</w:t>
      </w:r>
      <w:r w:rsidRPr="00567318">
        <w:rPr>
          <w:b/>
          <w:sz w:val="22"/>
          <w:lang w:val="en-US"/>
        </w:rPr>
        <w:t>.</w:t>
      </w:r>
      <w:r w:rsidR="001D3461" w:rsidRPr="00567318">
        <w:rPr>
          <w:b/>
          <w:sz w:val="22"/>
          <w:lang w:val="en-US"/>
        </w:rPr>
        <w:t>2017</w:t>
      </w:r>
    </w:p>
    <w:p w14:paraId="5CE0184C" w14:textId="77777777" w:rsidR="001D3461" w:rsidRPr="00567318" w:rsidRDefault="001D3461" w:rsidP="00CC31F3">
      <w:pPr>
        <w:spacing w:after="160" w:line="259" w:lineRule="auto"/>
        <w:ind w:firstLine="708"/>
        <w:rPr>
          <w:sz w:val="22"/>
          <w:lang w:val="en-US"/>
        </w:rPr>
      </w:pPr>
      <w:r w:rsidRPr="00567318">
        <w:rPr>
          <w:sz w:val="22"/>
          <w:lang w:val="en-US"/>
        </w:rPr>
        <w:t>Clarifications have been made on the type of payment, for less confusion.</w:t>
      </w:r>
    </w:p>
    <w:p w14:paraId="1C10F11B" w14:textId="30876781" w:rsidR="001D3461" w:rsidRPr="00567318" w:rsidRDefault="00144920" w:rsidP="005D0B6A">
      <w:pPr>
        <w:spacing w:after="160" w:line="259" w:lineRule="auto"/>
        <w:ind w:firstLine="708"/>
        <w:rPr>
          <w:b/>
          <w:sz w:val="22"/>
          <w:lang w:val="en-US"/>
        </w:rPr>
      </w:pPr>
      <w:r w:rsidRPr="00567318">
        <w:rPr>
          <w:b/>
          <w:sz w:val="22"/>
          <w:lang w:val="en-US"/>
        </w:rPr>
        <w:t xml:space="preserve">Version 2.10.0 </w:t>
      </w:r>
      <w:r w:rsidR="003D573F" w:rsidRPr="00567318">
        <w:rPr>
          <w:b/>
          <w:sz w:val="22"/>
          <w:lang w:val="en-US"/>
        </w:rPr>
        <w:t>from</w:t>
      </w:r>
      <w:r w:rsidR="001D3461" w:rsidRPr="00567318">
        <w:rPr>
          <w:b/>
          <w:sz w:val="22"/>
          <w:lang w:val="en-US"/>
        </w:rPr>
        <w:t xml:space="preserve"> </w:t>
      </w:r>
      <w:r w:rsidRPr="00567318">
        <w:rPr>
          <w:b/>
          <w:sz w:val="22"/>
          <w:lang w:val="en-US"/>
        </w:rPr>
        <w:t>1</w:t>
      </w:r>
      <w:r w:rsidR="001D3461" w:rsidRPr="00567318">
        <w:rPr>
          <w:b/>
          <w:sz w:val="22"/>
          <w:lang w:val="en-US"/>
        </w:rPr>
        <w:t>0</w:t>
      </w:r>
      <w:r w:rsidRPr="00567318">
        <w:rPr>
          <w:b/>
          <w:sz w:val="22"/>
          <w:lang w:val="en-US"/>
        </w:rPr>
        <w:t>.</w:t>
      </w:r>
      <w:r w:rsidR="001D3461" w:rsidRPr="00567318">
        <w:rPr>
          <w:b/>
          <w:sz w:val="22"/>
          <w:lang w:val="en-US"/>
        </w:rPr>
        <w:t>0</w:t>
      </w:r>
      <w:r w:rsidRPr="00567318">
        <w:rPr>
          <w:b/>
          <w:sz w:val="22"/>
          <w:lang w:val="en-US"/>
        </w:rPr>
        <w:t>8.</w:t>
      </w:r>
      <w:r w:rsidR="001D3461" w:rsidRPr="00567318">
        <w:rPr>
          <w:b/>
          <w:sz w:val="22"/>
          <w:lang w:val="en-US"/>
        </w:rPr>
        <w:t>2017</w:t>
      </w:r>
    </w:p>
    <w:p w14:paraId="50FE55F3" w14:textId="77777777" w:rsidR="001D3461" w:rsidRPr="00567318" w:rsidRDefault="001D3461" w:rsidP="00CC31F3">
      <w:pPr>
        <w:spacing w:after="160" w:line="259" w:lineRule="auto"/>
        <w:ind w:firstLine="708"/>
        <w:rPr>
          <w:sz w:val="22"/>
          <w:lang w:val="en-US"/>
        </w:rPr>
      </w:pPr>
      <w:r w:rsidRPr="00567318">
        <w:rPr>
          <w:sz w:val="22"/>
          <w:lang w:val="en-US"/>
        </w:rPr>
        <w:t>Added the ability to transfer agent data.</w:t>
      </w:r>
    </w:p>
    <w:p w14:paraId="48342D82" w14:textId="77777777" w:rsidR="001D3461" w:rsidRPr="00567318" w:rsidRDefault="001D3461" w:rsidP="00CC31F3">
      <w:pPr>
        <w:spacing w:after="160" w:line="259" w:lineRule="auto"/>
        <w:ind w:firstLine="708"/>
        <w:rPr>
          <w:sz w:val="22"/>
          <w:lang w:val="en-US"/>
        </w:rPr>
      </w:pPr>
      <w:r w:rsidRPr="00567318">
        <w:rPr>
          <w:sz w:val="22"/>
          <w:lang w:val="en-US"/>
        </w:rPr>
        <w:t>Added tag numbers corresponding to check data.</w:t>
      </w:r>
    </w:p>
    <w:p w14:paraId="14C2B317" w14:textId="77777777" w:rsidR="001D3461" w:rsidRPr="00567318" w:rsidRDefault="001D3461" w:rsidP="00CC31F3">
      <w:pPr>
        <w:spacing w:after="160" w:line="259" w:lineRule="auto"/>
        <w:ind w:firstLine="708"/>
        <w:rPr>
          <w:sz w:val="22"/>
          <w:lang w:val="en-US"/>
        </w:rPr>
      </w:pPr>
      <w:r w:rsidRPr="00567318">
        <w:rPr>
          <w:sz w:val="22"/>
          <w:lang w:val="en-US"/>
        </w:rPr>
        <w:t>Added clarification about the FLC data and a link to the description of the FFD.</w:t>
      </w:r>
    </w:p>
    <w:p w14:paraId="0C5D2B30" w14:textId="204EDF35" w:rsidR="001D3461" w:rsidRPr="00567318" w:rsidRDefault="00144920" w:rsidP="005D0B6A">
      <w:pPr>
        <w:spacing w:after="160" w:line="259" w:lineRule="auto"/>
        <w:ind w:firstLine="708"/>
        <w:rPr>
          <w:b/>
          <w:sz w:val="22"/>
          <w:lang w:val="en-US"/>
        </w:rPr>
      </w:pPr>
      <w:r w:rsidRPr="00567318">
        <w:rPr>
          <w:b/>
          <w:sz w:val="22"/>
          <w:lang w:val="en-US"/>
        </w:rPr>
        <w:t xml:space="preserve">Version 2.12.0 </w:t>
      </w:r>
      <w:r w:rsidR="003D573F" w:rsidRPr="00567318">
        <w:rPr>
          <w:b/>
          <w:sz w:val="22"/>
          <w:lang w:val="en-US"/>
        </w:rPr>
        <w:t>from</w:t>
      </w:r>
      <w:r w:rsidR="001D3461" w:rsidRPr="00567318">
        <w:rPr>
          <w:b/>
          <w:sz w:val="22"/>
          <w:lang w:val="en-US"/>
        </w:rPr>
        <w:t xml:space="preserve"> </w:t>
      </w:r>
      <w:r w:rsidRPr="00567318">
        <w:rPr>
          <w:b/>
          <w:sz w:val="22"/>
          <w:lang w:val="en-US"/>
        </w:rPr>
        <w:t>3</w:t>
      </w:r>
      <w:r w:rsidR="001D3461" w:rsidRPr="00567318">
        <w:rPr>
          <w:b/>
          <w:sz w:val="22"/>
          <w:lang w:val="en-US"/>
        </w:rPr>
        <w:t>0</w:t>
      </w:r>
      <w:r w:rsidRPr="00567318">
        <w:rPr>
          <w:b/>
          <w:sz w:val="22"/>
          <w:lang w:val="en-US"/>
        </w:rPr>
        <w:t>.</w:t>
      </w:r>
      <w:r w:rsidR="001D3461" w:rsidRPr="00567318">
        <w:rPr>
          <w:b/>
          <w:sz w:val="22"/>
          <w:lang w:val="en-US"/>
        </w:rPr>
        <w:t>0</w:t>
      </w:r>
      <w:r w:rsidRPr="00567318">
        <w:rPr>
          <w:b/>
          <w:sz w:val="22"/>
          <w:lang w:val="en-US"/>
        </w:rPr>
        <w:t>8.</w:t>
      </w:r>
      <w:r w:rsidR="001D3461" w:rsidRPr="00567318">
        <w:rPr>
          <w:b/>
          <w:sz w:val="22"/>
          <w:lang w:val="en-US"/>
        </w:rPr>
        <w:t>2017</w:t>
      </w:r>
    </w:p>
    <w:p w14:paraId="6D4E7BE5" w14:textId="77777777" w:rsidR="001D3461" w:rsidRPr="00567318" w:rsidRDefault="001D3461" w:rsidP="00CC31F3">
      <w:pPr>
        <w:spacing w:after="160" w:line="259" w:lineRule="auto"/>
        <w:ind w:firstLine="708"/>
        <w:rPr>
          <w:sz w:val="22"/>
          <w:lang w:val="en-US"/>
        </w:rPr>
      </w:pPr>
      <w:r w:rsidRPr="00567318">
        <w:rPr>
          <w:sz w:val="22"/>
          <w:lang w:val="en-US"/>
        </w:rPr>
        <w:t>Added the ability to specify the key by which the signature was made.</w:t>
      </w:r>
    </w:p>
    <w:p w14:paraId="76F3E784" w14:textId="22D1B65D" w:rsidR="001D3461" w:rsidRPr="00567318" w:rsidRDefault="005D0B6A" w:rsidP="005D0B6A">
      <w:pPr>
        <w:spacing w:after="160" w:line="259" w:lineRule="auto"/>
        <w:ind w:firstLine="708"/>
        <w:rPr>
          <w:b/>
          <w:sz w:val="22"/>
          <w:lang w:val="en-US"/>
        </w:rPr>
      </w:pPr>
      <w:r w:rsidRPr="00567318">
        <w:rPr>
          <w:b/>
          <w:sz w:val="22"/>
          <w:lang w:val="en-US"/>
        </w:rPr>
        <w:t xml:space="preserve">Version </w:t>
      </w:r>
      <w:r w:rsidR="001D3461" w:rsidRPr="00567318">
        <w:rPr>
          <w:b/>
          <w:sz w:val="22"/>
          <w:lang w:val="en-US"/>
        </w:rPr>
        <w:t xml:space="preserve">2.13.0 </w:t>
      </w:r>
      <w:r w:rsidR="003D573F" w:rsidRPr="00567318">
        <w:rPr>
          <w:b/>
          <w:sz w:val="22"/>
          <w:lang w:val="en-US"/>
        </w:rPr>
        <w:t xml:space="preserve">from </w:t>
      </w:r>
      <w:r w:rsidR="001D3461" w:rsidRPr="00567318">
        <w:rPr>
          <w:b/>
          <w:sz w:val="22"/>
          <w:lang w:val="en-US"/>
        </w:rPr>
        <w:t>1</w:t>
      </w:r>
      <w:r w:rsidR="00204D84" w:rsidRPr="00567318">
        <w:rPr>
          <w:b/>
          <w:sz w:val="22"/>
          <w:lang w:val="en-US"/>
        </w:rPr>
        <w:t>1.</w:t>
      </w:r>
      <w:r w:rsidR="001D3461" w:rsidRPr="00567318">
        <w:rPr>
          <w:b/>
          <w:sz w:val="22"/>
          <w:lang w:val="en-US"/>
        </w:rPr>
        <w:t>1</w:t>
      </w:r>
      <w:r w:rsidR="00204D84" w:rsidRPr="00567318">
        <w:rPr>
          <w:b/>
          <w:sz w:val="22"/>
          <w:lang w:val="en-US"/>
        </w:rPr>
        <w:t>0.</w:t>
      </w:r>
      <w:r w:rsidR="001D3461" w:rsidRPr="00567318">
        <w:rPr>
          <w:b/>
          <w:sz w:val="22"/>
          <w:lang w:val="en-US"/>
        </w:rPr>
        <w:t>2017</w:t>
      </w:r>
    </w:p>
    <w:p w14:paraId="06059F61" w14:textId="77777777" w:rsidR="001D3461" w:rsidRPr="00567318" w:rsidRDefault="001D3461" w:rsidP="00CC31F3">
      <w:pPr>
        <w:spacing w:after="160" w:line="259" w:lineRule="auto"/>
        <w:ind w:firstLine="708"/>
        <w:rPr>
          <w:sz w:val="22"/>
          <w:lang w:val="en-US"/>
        </w:rPr>
      </w:pPr>
      <w:r w:rsidRPr="00567318">
        <w:rPr>
          <w:sz w:val="22"/>
          <w:lang w:val="en-US"/>
        </w:rPr>
        <w:t>Added the ability to transfer the tag 1084, an additional user attribute.</w:t>
      </w:r>
    </w:p>
    <w:p w14:paraId="20BFF96C" w14:textId="19FDB210" w:rsidR="001D3461" w:rsidRPr="00567318" w:rsidRDefault="00204D84" w:rsidP="005D0B6A">
      <w:pPr>
        <w:spacing w:after="160" w:line="259" w:lineRule="auto"/>
        <w:ind w:firstLine="708"/>
        <w:rPr>
          <w:b/>
          <w:sz w:val="22"/>
          <w:lang w:val="en-US"/>
        </w:rPr>
      </w:pPr>
      <w:r w:rsidRPr="00567318">
        <w:rPr>
          <w:b/>
          <w:sz w:val="22"/>
          <w:lang w:val="en-US"/>
        </w:rPr>
        <w:t xml:space="preserve">Version 2.14.0 </w:t>
      </w:r>
      <w:r w:rsidR="003D573F" w:rsidRPr="00567318">
        <w:rPr>
          <w:b/>
          <w:sz w:val="22"/>
          <w:lang w:val="en-US"/>
        </w:rPr>
        <w:t>from</w:t>
      </w:r>
      <w:r w:rsidRPr="00567318">
        <w:rPr>
          <w:b/>
          <w:sz w:val="22"/>
          <w:lang w:val="en-US"/>
        </w:rPr>
        <w:t xml:space="preserve"> 09.11.</w:t>
      </w:r>
      <w:r w:rsidR="001D3461" w:rsidRPr="00567318">
        <w:rPr>
          <w:b/>
          <w:sz w:val="22"/>
          <w:lang w:val="en-US"/>
        </w:rPr>
        <w:t>2017</w:t>
      </w:r>
    </w:p>
    <w:p w14:paraId="7FD06C03" w14:textId="77777777" w:rsidR="001D3461" w:rsidRPr="00567318" w:rsidRDefault="001D3461" w:rsidP="00CC31F3">
      <w:pPr>
        <w:spacing w:after="160" w:line="259" w:lineRule="auto"/>
        <w:ind w:firstLine="708"/>
        <w:rPr>
          <w:sz w:val="22"/>
          <w:lang w:val="en-US"/>
        </w:rPr>
      </w:pPr>
      <w:r w:rsidRPr="00567318">
        <w:rPr>
          <w:sz w:val="22"/>
          <w:lang w:val="en-US"/>
        </w:rPr>
        <w:t>Added the ability to transfer the tag 1162, the commodity nomenclature code for the subject of calculation.</w:t>
      </w:r>
    </w:p>
    <w:p w14:paraId="79CCAFBD" w14:textId="6572BD68" w:rsidR="001D3461" w:rsidRPr="00567318" w:rsidRDefault="005D0B6A" w:rsidP="005D0B6A">
      <w:pPr>
        <w:spacing w:after="160" w:line="259" w:lineRule="auto"/>
        <w:ind w:firstLine="708"/>
        <w:rPr>
          <w:b/>
          <w:sz w:val="22"/>
          <w:lang w:val="en-US"/>
        </w:rPr>
      </w:pPr>
      <w:r w:rsidRPr="00567318">
        <w:rPr>
          <w:b/>
          <w:sz w:val="22"/>
          <w:lang w:val="en-US"/>
        </w:rPr>
        <w:t xml:space="preserve">Version </w:t>
      </w:r>
      <w:r w:rsidR="00204D84" w:rsidRPr="00567318">
        <w:rPr>
          <w:b/>
          <w:sz w:val="22"/>
          <w:lang w:val="en-US"/>
        </w:rPr>
        <w:t xml:space="preserve">2.14.1 </w:t>
      </w:r>
      <w:r w:rsidR="003D573F" w:rsidRPr="00567318">
        <w:rPr>
          <w:b/>
          <w:sz w:val="22"/>
          <w:lang w:val="en-US"/>
        </w:rPr>
        <w:t>from</w:t>
      </w:r>
      <w:r w:rsidR="00204D84" w:rsidRPr="00567318">
        <w:rPr>
          <w:b/>
          <w:sz w:val="22"/>
          <w:lang w:val="en-US"/>
        </w:rPr>
        <w:t xml:space="preserve"> 2</w:t>
      </w:r>
      <w:r w:rsidR="001D3461" w:rsidRPr="00567318">
        <w:rPr>
          <w:b/>
          <w:sz w:val="22"/>
          <w:lang w:val="en-US"/>
        </w:rPr>
        <w:t>1</w:t>
      </w:r>
      <w:r w:rsidR="00204D84" w:rsidRPr="00567318">
        <w:rPr>
          <w:b/>
          <w:sz w:val="22"/>
          <w:lang w:val="en-US"/>
        </w:rPr>
        <w:t>.11.</w:t>
      </w:r>
      <w:r w:rsidR="001D3461" w:rsidRPr="00567318">
        <w:rPr>
          <w:b/>
          <w:sz w:val="22"/>
          <w:lang w:val="en-US"/>
        </w:rPr>
        <w:t>2017</w:t>
      </w:r>
    </w:p>
    <w:p w14:paraId="3C7EE138" w14:textId="77777777" w:rsidR="001D3461" w:rsidRPr="00567318" w:rsidRDefault="001D3461" w:rsidP="00CC31F3">
      <w:pPr>
        <w:spacing w:after="160" w:line="259" w:lineRule="auto"/>
        <w:ind w:firstLine="708"/>
        <w:rPr>
          <w:sz w:val="22"/>
          <w:lang w:val="en-US"/>
        </w:rPr>
      </w:pPr>
      <w:r w:rsidRPr="00567318">
        <w:rPr>
          <w:sz w:val="22"/>
          <w:lang w:val="en-US"/>
        </w:rPr>
        <w:t>A clarification has been added on the restriction on the maximum price per unit of calculation item and the maximum number of calculation item.</w:t>
      </w:r>
    </w:p>
    <w:p w14:paraId="6A92E90C" w14:textId="6D4C634C" w:rsidR="001D3461" w:rsidRPr="00567318" w:rsidRDefault="001D3461" w:rsidP="005D0B6A">
      <w:pPr>
        <w:spacing w:after="160" w:line="259" w:lineRule="auto"/>
        <w:ind w:firstLine="708"/>
        <w:rPr>
          <w:b/>
          <w:sz w:val="22"/>
          <w:lang w:val="en-US"/>
        </w:rPr>
      </w:pPr>
      <w:r w:rsidRPr="00567318">
        <w:rPr>
          <w:b/>
          <w:sz w:val="22"/>
          <w:lang w:val="en-US"/>
        </w:rPr>
        <w:t xml:space="preserve">Version 2.14.2 </w:t>
      </w:r>
      <w:r w:rsidR="003D573F" w:rsidRPr="00567318">
        <w:rPr>
          <w:b/>
          <w:sz w:val="22"/>
          <w:lang w:val="en-US"/>
        </w:rPr>
        <w:t>from</w:t>
      </w:r>
      <w:r w:rsidRPr="00567318">
        <w:rPr>
          <w:b/>
          <w:sz w:val="22"/>
          <w:lang w:val="en-US"/>
        </w:rPr>
        <w:t xml:space="preserve"> 12.12.2017</w:t>
      </w:r>
    </w:p>
    <w:p w14:paraId="21036B0C" w14:textId="77777777" w:rsidR="001D3461" w:rsidRPr="00567318" w:rsidRDefault="001D3461" w:rsidP="00CC31F3">
      <w:pPr>
        <w:spacing w:after="160" w:line="259" w:lineRule="auto"/>
        <w:ind w:firstLine="708"/>
        <w:rPr>
          <w:sz w:val="22"/>
          <w:lang w:val="en-US"/>
        </w:rPr>
      </w:pPr>
      <w:r w:rsidRPr="00567318">
        <w:rPr>
          <w:sz w:val="22"/>
          <w:lang w:val="en-US"/>
        </w:rPr>
        <w:t>The maximum length of the document ID has been increased from 32 to 64 characters.</w:t>
      </w:r>
    </w:p>
    <w:p w14:paraId="1177AD95" w14:textId="77777777" w:rsidR="00204D84" w:rsidRPr="00567318" w:rsidRDefault="00204D84" w:rsidP="005D0B6A">
      <w:pPr>
        <w:spacing w:after="160" w:line="259" w:lineRule="auto"/>
        <w:ind w:firstLine="708"/>
        <w:rPr>
          <w:sz w:val="22"/>
          <w:lang w:val="en-US"/>
        </w:rPr>
      </w:pPr>
    </w:p>
    <w:p w14:paraId="1B2E5E3D" w14:textId="19A2EA28" w:rsidR="001D3461" w:rsidRPr="00567318" w:rsidRDefault="00204D84" w:rsidP="005D0B6A">
      <w:pPr>
        <w:spacing w:after="160" w:line="259" w:lineRule="auto"/>
        <w:ind w:firstLine="708"/>
        <w:rPr>
          <w:b/>
          <w:sz w:val="22"/>
          <w:lang w:val="en-US"/>
        </w:rPr>
      </w:pPr>
      <w:r w:rsidRPr="00567318">
        <w:rPr>
          <w:b/>
          <w:sz w:val="22"/>
          <w:lang w:val="en-US"/>
        </w:rPr>
        <w:t xml:space="preserve">Version 2.14.3 </w:t>
      </w:r>
      <w:r w:rsidR="003D573F" w:rsidRPr="00567318">
        <w:rPr>
          <w:b/>
          <w:sz w:val="22"/>
          <w:lang w:val="en-US"/>
        </w:rPr>
        <w:t xml:space="preserve">from </w:t>
      </w:r>
      <w:r w:rsidRPr="00567318">
        <w:rPr>
          <w:b/>
          <w:sz w:val="22"/>
          <w:lang w:val="en-US"/>
        </w:rPr>
        <w:t>17.12.</w:t>
      </w:r>
      <w:r w:rsidR="001D3461" w:rsidRPr="00567318">
        <w:rPr>
          <w:b/>
          <w:sz w:val="22"/>
          <w:lang w:val="en-US"/>
        </w:rPr>
        <w:t>2017</w:t>
      </w:r>
    </w:p>
    <w:p w14:paraId="5CE20A72" w14:textId="77777777" w:rsidR="001D3461" w:rsidRPr="00567318" w:rsidRDefault="001D3461" w:rsidP="00CC31F3">
      <w:pPr>
        <w:spacing w:after="160" w:line="259" w:lineRule="auto"/>
        <w:ind w:firstLine="708"/>
        <w:rPr>
          <w:sz w:val="22"/>
          <w:lang w:val="en-US"/>
        </w:rPr>
      </w:pPr>
      <w:r w:rsidRPr="00567318">
        <w:rPr>
          <w:sz w:val="22"/>
          <w:lang w:val="en-US"/>
        </w:rPr>
        <w:t>Clarification was added to limit the maximum number of calculation items.</w:t>
      </w:r>
    </w:p>
    <w:p w14:paraId="66B7B1C5" w14:textId="74C9B86C" w:rsidR="001D3461" w:rsidRPr="00567318" w:rsidRDefault="00204D84" w:rsidP="005D0B6A">
      <w:pPr>
        <w:spacing w:after="160" w:line="259" w:lineRule="auto"/>
        <w:ind w:firstLine="708"/>
        <w:rPr>
          <w:b/>
          <w:sz w:val="22"/>
          <w:lang w:val="en-US"/>
        </w:rPr>
      </w:pPr>
      <w:r w:rsidRPr="00567318">
        <w:rPr>
          <w:b/>
          <w:sz w:val="22"/>
          <w:lang w:val="en-US"/>
        </w:rPr>
        <w:t xml:space="preserve">Version 2.14.4 </w:t>
      </w:r>
      <w:r w:rsidR="003D573F" w:rsidRPr="00567318">
        <w:rPr>
          <w:b/>
          <w:sz w:val="22"/>
          <w:lang w:val="en-US"/>
        </w:rPr>
        <w:t>from</w:t>
      </w:r>
      <w:r w:rsidRPr="00567318">
        <w:rPr>
          <w:b/>
          <w:sz w:val="22"/>
          <w:lang w:val="en-US"/>
        </w:rPr>
        <w:t xml:space="preserve"> 13.02.</w:t>
      </w:r>
      <w:r w:rsidR="001D3461" w:rsidRPr="00567318">
        <w:rPr>
          <w:b/>
          <w:sz w:val="22"/>
          <w:lang w:val="en-US"/>
        </w:rPr>
        <w:t>2018</w:t>
      </w:r>
    </w:p>
    <w:p w14:paraId="302BC429" w14:textId="77777777" w:rsidR="001D3461" w:rsidRPr="00567318" w:rsidRDefault="001D3461" w:rsidP="00CC31F3">
      <w:pPr>
        <w:spacing w:after="160" w:line="259" w:lineRule="auto"/>
        <w:ind w:firstLine="708"/>
        <w:rPr>
          <w:sz w:val="22"/>
          <w:lang w:val="en-US"/>
        </w:rPr>
      </w:pPr>
      <w:r w:rsidRPr="00567318">
        <w:rPr>
          <w:sz w:val="22"/>
          <w:lang w:val="en-US"/>
        </w:rPr>
        <w:t>Fixed example of signature warped by word.</w:t>
      </w:r>
    </w:p>
    <w:p w14:paraId="1A111A76" w14:textId="5826A575" w:rsidR="001D3461" w:rsidRPr="00567318" w:rsidRDefault="00204D84" w:rsidP="005D0B6A">
      <w:pPr>
        <w:spacing w:after="160" w:line="259" w:lineRule="auto"/>
        <w:ind w:firstLine="708"/>
        <w:rPr>
          <w:b/>
          <w:sz w:val="22"/>
          <w:lang w:val="en-US"/>
        </w:rPr>
      </w:pPr>
      <w:r w:rsidRPr="00567318">
        <w:rPr>
          <w:b/>
          <w:sz w:val="22"/>
          <w:lang w:val="en-US"/>
        </w:rPr>
        <w:t xml:space="preserve">Version 2.15.0 </w:t>
      </w:r>
      <w:r w:rsidR="003D573F" w:rsidRPr="00567318">
        <w:rPr>
          <w:b/>
          <w:sz w:val="22"/>
          <w:lang w:val="en-US"/>
        </w:rPr>
        <w:t>from</w:t>
      </w:r>
      <w:r w:rsidRPr="00567318">
        <w:rPr>
          <w:b/>
          <w:sz w:val="22"/>
          <w:lang w:val="en-US"/>
        </w:rPr>
        <w:t xml:space="preserve"> </w:t>
      </w:r>
      <w:r w:rsidR="001D3461" w:rsidRPr="00567318">
        <w:rPr>
          <w:b/>
          <w:sz w:val="22"/>
          <w:lang w:val="en-US"/>
        </w:rPr>
        <w:t>2</w:t>
      </w:r>
      <w:r w:rsidRPr="00567318">
        <w:rPr>
          <w:b/>
          <w:sz w:val="22"/>
          <w:lang w:val="en-US"/>
        </w:rPr>
        <w:t>7</w:t>
      </w:r>
      <w:r w:rsidR="001D3461" w:rsidRPr="00567318">
        <w:rPr>
          <w:b/>
          <w:sz w:val="22"/>
          <w:lang w:val="en-US"/>
        </w:rPr>
        <w:t>.</w:t>
      </w:r>
      <w:r w:rsidRPr="00567318">
        <w:rPr>
          <w:b/>
          <w:sz w:val="22"/>
          <w:lang w:val="en-US"/>
        </w:rPr>
        <w:t>0</w:t>
      </w:r>
      <w:r w:rsidR="001D3461" w:rsidRPr="00567318">
        <w:rPr>
          <w:b/>
          <w:sz w:val="22"/>
          <w:lang w:val="en-US"/>
        </w:rPr>
        <w:t>2.2018</w:t>
      </w:r>
    </w:p>
    <w:p w14:paraId="1D30D1DF" w14:textId="77777777" w:rsidR="001D3461" w:rsidRPr="00567318" w:rsidRDefault="001D3461" w:rsidP="00CC31F3">
      <w:pPr>
        <w:spacing w:after="160" w:line="259" w:lineRule="auto"/>
        <w:ind w:firstLine="708"/>
        <w:rPr>
          <w:sz w:val="22"/>
          <w:lang w:val="en-US"/>
        </w:rPr>
      </w:pPr>
      <w:r w:rsidRPr="00567318">
        <w:rPr>
          <w:sz w:val="22"/>
          <w:lang w:val="en-US"/>
        </w:rPr>
        <w:t>Added the ability to transfer tags 1225, Name of supplier, 1226, TIN of the supplier, 1171, Telephone number of the supplier associated with the subject of calculation.</w:t>
      </w:r>
    </w:p>
    <w:p w14:paraId="74F029E8" w14:textId="5CFD1AB6" w:rsidR="001D3461" w:rsidRPr="00567318" w:rsidRDefault="00204D84" w:rsidP="005D0B6A">
      <w:pPr>
        <w:spacing w:after="160" w:line="259" w:lineRule="auto"/>
        <w:ind w:firstLine="708"/>
        <w:rPr>
          <w:b/>
          <w:sz w:val="22"/>
          <w:lang w:val="en-US"/>
        </w:rPr>
      </w:pPr>
      <w:r w:rsidRPr="00567318">
        <w:rPr>
          <w:b/>
          <w:sz w:val="22"/>
          <w:lang w:val="en-US"/>
        </w:rPr>
        <w:t xml:space="preserve">Version 2.16.0 </w:t>
      </w:r>
      <w:r w:rsidR="003D573F" w:rsidRPr="00567318">
        <w:rPr>
          <w:b/>
          <w:sz w:val="22"/>
          <w:lang w:val="en-US"/>
        </w:rPr>
        <w:t>from</w:t>
      </w:r>
      <w:r w:rsidRPr="00567318">
        <w:rPr>
          <w:b/>
          <w:sz w:val="22"/>
          <w:lang w:val="en-US"/>
        </w:rPr>
        <w:t xml:space="preserve"> 15.05.</w:t>
      </w:r>
      <w:r w:rsidR="001D3461" w:rsidRPr="00567318">
        <w:rPr>
          <w:b/>
          <w:sz w:val="22"/>
          <w:lang w:val="en-US"/>
        </w:rPr>
        <w:t>2018</w:t>
      </w:r>
    </w:p>
    <w:p w14:paraId="3C849794" w14:textId="77777777" w:rsidR="001D3461" w:rsidRPr="00567318" w:rsidRDefault="001D3461" w:rsidP="00CC31F3">
      <w:pPr>
        <w:spacing w:after="160" w:line="259" w:lineRule="auto"/>
        <w:ind w:firstLine="708"/>
        <w:rPr>
          <w:sz w:val="22"/>
          <w:lang w:val="en-US"/>
        </w:rPr>
      </w:pPr>
      <w:r w:rsidRPr="00567318">
        <w:rPr>
          <w:sz w:val="22"/>
          <w:lang w:val="en-US"/>
        </w:rPr>
        <w:t>Added the ability to transfer tags 1036, Machine number and 1009, Settlement address, 1187, Place of settlement.</w:t>
      </w:r>
    </w:p>
    <w:p w14:paraId="45B7CAA1" w14:textId="77777777" w:rsidR="001D3461" w:rsidRPr="00567318" w:rsidRDefault="001D3461" w:rsidP="00CC31F3">
      <w:pPr>
        <w:spacing w:after="160" w:line="259" w:lineRule="auto"/>
        <w:ind w:firstLine="708"/>
        <w:rPr>
          <w:sz w:val="22"/>
          <w:lang w:val="en-US"/>
        </w:rPr>
      </w:pPr>
      <w:r w:rsidRPr="00567318">
        <w:rPr>
          <w:sz w:val="22"/>
          <w:lang w:val="en-US"/>
        </w:rPr>
        <w:t>Clarifications regarding length 1084, Additional user attribute.</w:t>
      </w:r>
    </w:p>
    <w:p w14:paraId="36E54F5E" w14:textId="77777777" w:rsidR="001D3461" w:rsidRPr="00567318" w:rsidRDefault="001D3461" w:rsidP="00CC31F3">
      <w:pPr>
        <w:spacing w:after="160" w:line="259" w:lineRule="auto"/>
        <w:ind w:firstLine="708"/>
        <w:rPr>
          <w:sz w:val="22"/>
          <w:lang w:val="en-US"/>
        </w:rPr>
      </w:pPr>
      <w:r w:rsidRPr="00567318">
        <w:rPr>
          <w:sz w:val="22"/>
          <w:lang w:val="en-US"/>
        </w:rPr>
        <w:t>Refinements regarding the maximum length of some parameters.</w:t>
      </w:r>
    </w:p>
    <w:p w14:paraId="16228A90" w14:textId="2E3CDD0C" w:rsidR="001D3461" w:rsidRPr="00567318" w:rsidRDefault="00204D84" w:rsidP="005D0B6A">
      <w:pPr>
        <w:spacing w:after="160" w:line="259" w:lineRule="auto"/>
        <w:ind w:firstLine="708"/>
        <w:rPr>
          <w:b/>
          <w:sz w:val="22"/>
          <w:lang w:val="en-US"/>
        </w:rPr>
      </w:pPr>
      <w:r w:rsidRPr="00567318">
        <w:rPr>
          <w:b/>
          <w:sz w:val="22"/>
          <w:lang w:val="en-US"/>
        </w:rPr>
        <w:t xml:space="preserve">Version 2.16.1 </w:t>
      </w:r>
      <w:r w:rsidR="003D573F" w:rsidRPr="00567318">
        <w:rPr>
          <w:b/>
          <w:sz w:val="22"/>
          <w:lang w:val="en-US"/>
        </w:rPr>
        <w:t>from</w:t>
      </w:r>
      <w:r w:rsidRPr="00567318">
        <w:rPr>
          <w:b/>
          <w:sz w:val="22"/>
          <w:lang w:val="en-US"/>
        </w:rPr>
        <w:t xml:space="preserve"> 24</w:t>
      </w:r>
      <w:r w:rsidR="001D3461" w:rsidRPr="00567318">
        <w:rPr>
          <w:b/>
          <w:sz w:val="22"/>
          <w:lang w:val="en-US"/>
        </w:rPr>
        <w:t>.</w:t>
      </w:r>
      <w:r w:rsidRPr="00567318">
        <w:rPr>
          <w:b/>
          <w:sz w:val="22"/>
          <w:lang w:val="en-US"/>
        </w:rPr>
        <w:t>05</w:t>
      </w:r>
      <w:r w:rsidR="001D3461" w:rsidRPr="00567318">
        <w:rPr>
          <w:b/>
          <w:sz w:val="22"/>
          <w:lang w:val="en-US"/>
        </w:rPr>
        <w:t>.2018</w:t>
      </w:r>
    </w:p>
    <w:p w14:paraId="462A7FBE" w14:textId="77777777" w:rsidR="001D3461" w:rsidRPr="00567318" w:rsidRDefault="001D3461" w:rsidP="00CC31F3">
      <w:pPr>
        <w:spacing w:after="160" w:line="259" w:lineRule="auto"/>
        <w:ind w:firstLine="708"/>
        <w:rPr>
          <w:sz w:val="22"/>
          <w:lang w:val="en-US"/>
        </w:rPr>
      </w:pPr>
      <w:r w:rsidRPr="00567318">
        <w:rPr>
          <w:sz w:val="22"/>
          <w:lang w:val="en-US"/>
        </w:rPr>
        <w:t>The restriction on the maximum number of positions is described.</w:t>
      </w:r>
    </w:p>
    <w:p w14:paraId="67737629" w14:textId="7E7A9393" w:rsidR="001D3461" w:rsidRPr="00567318" w:rsidRDefault="00204D84" w:rsidP="005D0B6A">
      <w:pPr>
        <w:spacing w:after="160" w:line="259" w:lineRule="auto"/>
        <w:ind w:firstLine="708"/>
        <w:rPr>
          <w:b/>
          <w:sz w:val="22"/>
          <w:lang w:val="en-US"/>
        </w:rPr>
      </w:pPr>
      <w:r w:rsidRPr="00567318">
        <w:rPr>
          <w:b/>
          <w:sz w:val="22"/>
          <w:lang w:val="en-US"/>
        </w:rPr>
        <w:lastRenderedPageBreak/>
        <w:t xml:space="preserve">Version 2.17.0 </w:t>
      </w:r>
      <w:r w:rsidR="003D573F" w:rsidRPr="00567318">
        <w:rPr>
          <w:b/>
          <w:sz w:val="22"/>
          <w:lang w:val="en-US"/>
        </w:rPr>
        <w:t>from</w:t>
      </w:r>
      <w:r w:rsidRPr="00567318">
        <w:rPr>
          <w:b/>
          <w:sz w:val="22"/>
          <w:lang w:val="en-US"/>
        </w:rPr>
        <w:t xml:space="preserve"> 19.06.</w:t>
      </w:r>
      <w:r w:rsidR="001D3461" w:rsidRPr="00567318">
        <w:rPr>
          <w:b/>
          <w:sz w:val="22"/>
          <w:lang w:val="en-US"/>
        </w:rPr>
        <w:t>2018</w:t>
      </w:r>
    </w:p>
    <w:p w14:paraId="5388F070" w14:textId="77777777" w:rsidR="001D3461" w:rsidRPr="00567318" w:rsidRDefault="001D3461" w:rsidP="00CC31F3">
      <w:pPr>
        <w:spacing w:after="160" w:line="259" w:lineRule="auto"/>
        <w:ind w:firstLine="708"/>
        <w:rPr>
          <w:sz w:val="22"/>
          <w:lang w:val="en-US"/>
        </w:rPr>
      </w:pPr>
      <w:r w:rsidRPr="00567318">
        <w:rPr>
          <w:sz w:val="22"/>
          <w:lang w:val="en-US"/>
        </w:rPr>
        <w:t xml:space="preserve">Added tag transfer agent attribute for calculation item 1222, agent data 1223, </w:t>
      </w:r>
      <w:proofErr w:type="gramStart"/>
      <w:r w:rsidRPr="00567318">
        <w:rPr>
          <w:sz w:val="22"/>
          <w:lang w:val="en-US"/>
        </w:rPr>
        <w:t>unit</w:t>
      </w:r>
      <w:proofErr w:type="gramEnd"/>
      <w:r w:rsidRPr="00567318">
        <w:rPr>
          <w:sz w:val="22"/>
          <w:lang w:val="en-US"/>
        </w:rPr>
        <w:t xml:space="preserve"> of measurement for calculation item 1197, additional attribute for calculation item 1191.</w:t>
      </w:r>
    </w:p>
    <w:p w14:paraId="477CE7F5" w14:textId="2D801DD3" w:rsidR="001D3461" w:rsidRPr="00567318" w:rsidRDefault="00204D84" w:rsidP="005D0B6A">
      <w:pPr>
        <w:spacing w:after="160" w:line="259" w:lineRule="auto"/>
        <w:ind w:firstLine="708"/>
        <w:rPr>
          <w:b/>
          <w:sz w:val="22"/>
          <w:lang w:val="en-US"/>
        </w:rPr>
      </w:pPr>
      <w:r w:rsidRPr="00567318">
        <w:rPr>
          <w:b/>
          <w:sz w:val="22"/>
          <w:lang w:val="en-US"/>
        </w:rPr>
        <w:t xml:space="preserve">Version 2.18.0 </w:t>
      </w:r>
      <w:r w:rsidR="003D573F" w:rsidRPr="00567318">
        <w:rPr>
          <w:b/>
          <w:sz w:val="22"/>
          <w:lang w:val="en-US"/>
        </w:rPr>
        <w:t>from</w:t>
      </w:r>
      <w:r w:rsidRPr="00567318">
        <w:rPr>
          <w:b/>
          <w:sz w:val="22"/>
          <w:lang w:val="en-US"/>
        </w:rPr>
        <w:t xml:space="preserve"> 01.08.</w:t>
      </w:r>
      <w:r w:rsidR="001D3461" w:rsidRPr="00567318">
        <w:rPr>
          <w:b/>
          <w:sz w:val="22"/>
          <w:lang w:val="en-US"/>
        </w:rPr>
        <w:t>2018</w:t>
      </w:r>
    </w:p>
    <w:p w14:paraId="1DDB71BB" w14:textId="77777777" w:rsidR="001D3461" w:rsidRPr="00567318" w:rsidRDefault="001D3461" w:rsidP="00CC31F3">
      <w:pPr>
        <w:spacing w:after="160" w:line="259" w:lineRule="auto"/>
        <w:ind w:firstLine="708"/>
        <w:rPr>
          <w:sz w:val="22"/>
          <w:lang w:val="en-US"/>
        </w:rPr>
      </w:pPr>
      <w:r w:rsidRPr="00567318">
        <w:rPr>
          <w:sz w:val="22"/>
          <w:lang w:val="en-US"/>
        </w:rPr>
        <w:t>Added tag transfer additional check requisite, 1192.</w:t>
      </w:r>
    </w:p>
    <w:p w14:paraId="06A6D09A" w14:textId="77777777" w:rsidR="001D3461" w:rsidRPr="00567318" w:rsidRDefault="001D3461" w:rsidP="00CC31F3">
      <w:pPr>
        <w:spacing w:after="160" w:line="259" w:lineRule="auto"/>
        <w:ind w:firstLine="708"/>
        <w:rPr>
          <w:sz w:val="22"/>
          <w:lang w:val="en-US"/>
        </w:rPr>
      </w:pPr>
      <w:r w:rsidRPr="00567318">
        <w:rPr>
          <w:sz w:val="22"/>
          <w:lang w:val="en-US"/>
        </w:rPr>
        <w:t>Changed the signature example to a more correct one with normal habits.</w:t>
      </w:r>
    </w:p>
    <w:p w14:paraId="489D6A3A" w14:textId="16E8347F" w:rsidR="001D3461" w:rsidRPr="00567318" w:rsidRDefault="00204D84" w:rsidP="005D0B6A">
      <w:pPr>
        <w:spacing w:after="160" w:line="259" w:lineRule="auto"/>
        <w:ind w:firstLine="708"/>
        <w:rPr>
          <w:b/>
          <w:sz w:val="22"/>
          <w:lang w:val="en-US"/>
        </w:rPr>
      </w:pPr>
      <w:r w:rsidRPr="00567318">
        <w:rPr>
          <w:b/>
          <w:sz w:val="22"/>
          <w:lang w:val="en-US"/>
        </w:rPr>
        <w:t xml:space="preserve">Version 2.19.0 </w:t>
      </w:r>
      <w:r w:rsidR="003D573F" w:rsidRPr="00567318">
        <w:rPr>
          <w:b/>
          <w:sz w:val="22"/>
          <w:lang w:val="en-US"/>
        </w:rPr>
        <w:t>from</w:t>
      </w:r>
      <w:r w:rsidRPr="00567318">
        <w:rPr>
          <w:b/>
          <w:sz w:val="22"/>
          <w:lang w:val="en-US"/>
        </w:rPr>
        <w:t xml:space="preserve"> 03.</w:t>
      </w:r>
      <w:r w:rsidR="001D3461" w:rsidRPr="00567318">
        <w:rPr>
          <w:b/>
          <w:sz w:val="22"/>
          <w:lang w:val="en-US"/>
        </w:rPr>
        <w:t>0</w:t>
      </w:r>
      <w:r w:rsidRPr="00567318">
        <w:rPr>
          <w:b/>
          <w:sz w:val="22"/>
          <w:lang w:val="en-US"/>
        </w:rPr>
        <w:t>8.</w:t>
      </w:r>
      <w:r w:rsidR="001D3461" w:rsidRPr="00567318">
        <w:rPr>
          <w:b/>
          <w:sz w:val="22"/>
          <w:lang w:val="en-US"/>
        </w:rPr>
        <w:t>2018</w:t>
      </w:r>
    </w:p>
    <w:p w14:paraId="5A011B72" w14:textId="77777777" w:rsidR="001D3461" w:rsidRPr="00567318" w:rsidRDefault="001D3461" w:rsidP="00CC31F3">
      <w:pPr>
        <w:spacing w:after="160" w:line="259" w:lineRule="auto"/>
        <w:ind w:firstLine="708"/>
        <w:rPr>
          <w:sz w:val="22"/>
          <w:lang w:val="en-US"/>
        </w:rPr>
      </w:pPr>
      <w:r w:rsidRPr="00567318">
        <w:rPr>
          <w:sz w:val="22"/>
          <w:lang w:val="en-US"/>
        </w:rPr>
        <w:t>Added transfer of check tags from a new order of the Federal Tax Service:</w:t>
      </w:r>
    </w:p>
    <w:p w14:paraId="7786BF39" w14:textId="1BFA66BD" w:rsidR="001D3461" w:rsidRPr="00567318" w:rsidRDefault="001D3461" w:rsidP="005D0B6A">
      <w:pPr>
        <w:pStyle w:val="a4"/>
        <w:numPr>
          <w:ilvl w:val="0"/>
          <w:numId w:val="20"/>
        </w:numPr>
        <w:spacing w:after="160" w:line="259" w:lineRule="auto"/>
        <w:rPr>
          <w:sz w:val="22"/>
          <w:lang w:val="en-US"/>
        </w:rPr>
      </w:pPr>
      <w:r w:rsidRPr="00567318">
        <w:rPr>
          <w:sz w:val="22"/>
          <w:lang w:val="en-US"/>
        </w:rPr>
        <w:t>Buyer (client), 1227</w:t>
      </w:r>
    </w:p>
    <w:p w14:paraId="0762F39C" w14:textId="3FA8CC32" w:rsidR="001D3461" w:rsidRPr="00567318" w:rsidRDefault="005D0B6A" w:rsidP="005D0B6A">
      <w:pPr>
        <w:pStyle w:val="a4"/>
        <w:numPr>
          <w:ilvl w:val="0"/>
          <w:numId w:val="20"/>
        </w:numPr>
        <w:spacing w:after="160" w:line="259" w:lineRule="auto"/>
        <w:rPr>
          <w:sz w:val="22"/>
          <w:lang w:val="en-US"/>
        </w:rPr>
      </w:pPr>
      <w:r w:rsidRPr="00567318">
        <w:rPr>
          <w:sz w:val="22"/>
          <w:lang w:val="en-US"/>
        </w:rPr>
        <w:t>INN</w:t>
      </w:r>
      <w:r w:rsidR="001D3461" w:rsidRPr="00567318">
        <w:rPr>
          <w:sz w:val="22"/>
          <w:lang w:val="en-US"/>
        </w:rPr>
        <w:t xml:space="preserve"> of the buyer (client), 1228</w:t>
      </w:r>
    </w:p>
    <w:p w14:paraId="7A284B8F" w14:textId="6E6D64ED" w:rsidR="001D3461" w:rsidRPr="00567318" w:rsidRDefault="001D3461" w:rsidP="005D0B6A">
      <w:pPr>
        <w:pStyle w:val="a4"/>
        <w:numPr>
          <w:ilvl w:val="0"/>
          <w:numId w:val="20"/>
        </w:numPr>
        <w:spacing w:after="160" w:line="259" w:lineRule="auto"/>
        <w:rPr>
          <w:sz w:val="22"/>
          <w:lang w:val="en-US"/>
        </w:rPr>
      </w:pPr>
      <w:r w:rsidRPr="00567318">
        <w:rPr>
          <w:sz w:val="22"/>
          <w:lang w:val="en-US"/>
        </w:rPr>
        <w:t>Country of origin code, 1230</w:t>
      </w:r>
    </w:p>
    <w:p w14:paraId="76E7AD60" w14:textId="484D882F" w:rsidR="001D3461" w:rsidRPr="00567318" w:rsidRDefault="001D3461" w:rsidP="005D0B6A">
      <w:pPr>
        <w:pStyle w:val="a4"/>
        <w:numPr>
          <w:ilvl w:val="0"/>
          <w:numId w:val="20"/>
        </w:numPr>
        <w:spacing w:after="160" w:line="259" w:lineRule="auto"/>
        <w:rPr>
          <w:sz w:val="22"/>
          <w:lang w:val="en-US"/>
        </w:rPr>
      </w:pPr>
      <w:r w:rsidRPr="00567318">
        <w:rPr>
          <w:sz w:val="22"/>
          <w:lang w:val="en-US"/>
        </w:rPr>
        <w:t>Customs declaration number, 1231</w:t>
      </w:r>
    </w:p>
    <w:p w14:paraId="30F3229A" w14:textId="06D73C01" w:rsidR="001D3461" w:rsidRPr="00567318" w:rsidRDefault="001D3461" w:rsidP="005D0B6A">
      <w:pPr>
        <w:pStyle w:val="a4"/>
        <w:numPr>
          <w:ilvl w:val="0"/>
          <w:numId w:val="20"/>
        </w:numPr>
        <w:spacing w:after="160" w:line="259" w:lineRule="auto"/>
        <w:rPr>
          <w:sz w:val="22"/>
          <w:lang w:val="en-US"/>
        </w:rPr>
      </w:pPr>
      <w:r w:rsidRPr="00567318">
        <w:rPr>
          <w:sz w:val="22"/>
          <w:lang w:val="en-US"/>
        </w:rPr>
        <w:t>Excise tax, 1229</w:t>
      </w:r>
    </w:p>
    <w:p w14:paraId="7A8348FB" w14:textId="1D53B802" w:rsidR="001D3461" w:rsidRPr="00567318" w:rsidRDefault="00204D84" w:rsidP="00CC31F3">
      <w:pPr>
        <w:spacing w:after="160" w:line="259" w:lineRule="auto"/>
        <w:ind w:firstLine="708"/>
        <w:rPr>
          <w:b/>
          <w:sz w:val="22"/>
          <w:lang w:val="en-US"/>
        </w:rPr>
      </w:pPr>
      <w:r w:rsidRPr="00567318">
        <w:rPr>
          <w:b/>
          <w:sz w:val="22"/>
          <w:lang w:val="en-US"/>
        </w:rPr>
        <w:t xml:space="preserve">Version 2.20.0 </w:t>
      </w:r>
      <w:r w:rsidR="0004303F" w:rsidRPr="00567318">
        <w:rPr>
          <w:b/>
          <w:sz w:val="22"/>
          <w:lang w:val="en-US"/>
        </w:rPr>
        <w:t>from</w:t>
      </w:r>
      <w:r w:rsidRPr="00567318">
        <w:rPr>
          <w:b/>
          <w:sz w:val="22"/>
          <w:lang w:val="en-US"/>
        </w:rPr>
        <w:t xml:space="preserve"> 31.08.</w:t>
      </w:r>
      <w:r w:rsidR="001D3461" w:rsidRPr="00567318">
        <w:rPr>
          <w:b/>
          <w:sz w:val="22"/>
          <w:lang w:val="en-US"/>
        </w:rPr>
        <w:t>2018</w:t>
      </w:r>
    </w:p>
    <w:p w14:paraId="1993B9A0" w14:textId="77777777" w:rsidR="001D3461" w:rsidRPr="00567318" w:rsidRDefault="001D3461" w:rsidP="006E3438">
      <w:pPr>
        <w:spacing w:after="160" w:line="259" w:lineRule="auto"/>
        <w:ind w:left="708"/>
        <w:rPr>
          <w:sz w:val="22"/>
          <w:lang w:val="en-US"/>
        </w:rPr>
      </w:pPr>
      <w:r w:rsidRPr="00567318">
        <w:rPr>
          <w:sz w:val="22"/>
          <w:lang w:val="en-US"/>
        </w:rPr>
        <w:t xml:space="preserve">Added the ability to transfer tags 1036 Machine number, 1009 Settlement address, </w:t>
      </w:r>
      <w:proofErr w:type="gramStart"/>
      <w:r w:rsidRPr="00567318">
        <w:rPr>
          <w:sz w:val="22"/>
          <w:lang w:val="en-US"/>
        </w:rPr>
        <w:t>1187</w:t>
      </w:r>
      <w:proofErr w:type="gramEnd"/>
      <w:r w:rsidRPr="00567318">
        <w:rPr>
          <w:sz w:val="22"/>
          <w:lang w:val="en-US"/>
        </w:rPr>
        <w:t xml:space="preserve"> Settlement place in the correction receipt.</w:t>
      </w:r>
    </w:p>
    <w:p w14:paraId="5344ED17" w14:textId="7F0DE904" w:rsidR="001D3461" w:rsidRPr="00567318" w:rsidRDefault="009A7535" w:rsidP="005D0B6A">
      <w:pPr>
        <w:spacing w:after="160" w:line="259" w:lineRule="auto"/>
        <w:ind w:firstLine="708"/>
        <w:rPr>
          <w:b/>
          <w:sz w:val="22"/>
          <w:lang w:val="en-US"/>
        </w:rPr>
      </w:pPr>
      <w:r w:rsidRPr="00567318">
        <w:rPr>
          <w:b/>
          <w:sz w:val="22"/>
          <w:lang w:val="en-US"/>
        </w:rPr>
        <w:t xml:space="preserve">Version 2.20.1 </w:t>
      </w:r>
      <w:r w:rsidR="0004303F" w:rsidRPr="00567318">
        <w:rPr>
          <w:b/>
          <w:sz w:val="22"/>
          <w:lang w:val="en-US"/>
        </w:rPr>
        <w:t xml:space="preserve">from </w:t>
      </w:r>
      <w:r w:rsidRPr="00567318">
        <w:rPr>
          <w:b/>
          <w:sz w:val="22"/>
          <w:lang w:val="en-US"/>
        </w:rPr>
        <w:t>23.10.</w:t>
      </w:r>
      <w:r w:rsidR="001D3461" w:rsidRPr="00567318">
        <w:rPr>
          <w:b/>
          <w:sz w:val="22"/>
          <w:lang w:val="en-US"/>
        </w:rPr>
        <w:t>2018</w:t>
      </w:r>
    </w:p>
    <w:p w14:paraId="16486D84" w14:textId="1FDC8588" w:rsidR="001D3461" w:rsidRPr="00567318" w:rsidRDefault="001D3461" w:rsidP="00CC31F3">
      <w:pPr>
        <w:spacing w:after="160" w:line="259" w:lineRule="auto"/>
        <w:ind w:firstLine="708"/>
        <w:rPr>
          <w:sz w:val="22"/>
          <w:lang w:val="en-US"/>
        </w:rPr>
      </w:pPr>
      <w:r w:rsidRPr="00567318">
        <w:rPr>
          <w:sz w:val="22"/>
          <w:lang w:val="en-US"/>
        </w:rPr>
        <w:t>Additions and clarifications to the protocol.</w:t>
      </w:r>
    </w:p>
    <w:p w14:paraId="739E127A" w14:textId="07F5E2E4" w:rsidR="001D3461" w:rsidRPr="00567318" w:rsidRDefault="009A7535" w:rsidP="005D0B6A">
      <w:pPr>
        <w:spacing w:after="160" w:line="259" w:lineRule="auto"/>
        <w:ind w:firstLine="708"/>
        <w:rPr>
          <w:b/>
          <w:sz w:val="22"/>
          <w:lang w:val="en-US"/>
        </w:rPr>
      </w:pPr>
      <w:r w:rsidRPr="00567318">
        <w:rPr>
          <w:b/>
          <w:sz w:val="22"/>
          <w:lang w:val="en-US"/>
        </w:rPr>
        <w:t xml:space="preserve">Version 2.21.0 </w:t>
      </w:r>
      <w:r w:rsidR="0004303F" w:rsidRPr="00567318">
        <w:rPr>
          <w:b/>
          <w:sz w:val="22"/>
          <w:lang w:val="en-US"/>
        </w:rPr>
        <w:t>from</w:t>
      </w:r>
      <w:r w:rsidRPr="00567318">
        <w:rPr>
          <w:b/>
          <w:sz w:val="22"/>
          <w:lang w:val="en-US"/>
        </w:rPr>
        <w:t xml:space="preserve"> </w:t>
      </w:r>
      <w:r w:rsidR="00204D84" w:rsidRPr="00567318">
        <w:rPr>
          <w:b/>
          <w:sz w:val="22"/>
          <w:lang w:val="en-US"/>
        </w:rPr>
        <w:t>01</w:t>
      </w:r>
      <w:r w:rsidRPr="00567318">
        <w:rPr>
          <w:b/>
          <w:sz w:val="22"/>
          <w:lang w:val="en-US"/>
        </w:rPr>
        <w:t>.</w:t>
      </w:r>
      <w:r w:rsidR="00204D84" w:rsidRPr="00567318">
        <w:rPr>
          <w:b/>
          <w:sz w:val="22"/>
          <w:lang w:val="en-US"/>
        </w:rPr>
        <w:t>12</w:t>
      </w:r>
      <w:r w:rsidRPr="00567318">
        <w:rPr>
          <w:b/>
          <w:sz w:val="22"/>
          <w:lang w:val="en-US"/>
        </w:rPr>
        <w:t>.</w:t>
      </w:r>
      <w:r w:rsidR="001D3461" w:rsidRPr="00567318">
        <w:rPr>
          <w:b/>
          <w:sz w:val="22"/>
          <w:lang w:val="en-US"/>
        </w:rPr>
        <w:t>2018</w:t>
      </w:r>
    </w:p>
    <w:p w14:paraId="1237D500" w14:textId="7DA17744" w:rsidR="001D3461" w:rsidRPr="00567318" w:rsidRDefault="001D3461" w:rsidP="00CC31F3">
      <w:pPr>
        <w:spacing w:after="160" w:line="259" w:lineRule="auto"/>
        <w:ind w:firstLine="708"/>
        <w:rPr>
          <w:sz w:val="22"/>
          <w:lang w:val="en-US"/>
        </w:rPr>
      </w:pPr>
      <w:r w:rsidRPr="00567318">
        <w:rPr>
          <w:sz w:val="22"/>
          <w:lang w:val="en-US"/>
        </w:rPr>
        <w:t>Descriptions for tags 1139, 1141, 1151, 1153, 1162 have been changed.</w:t>
      </w:r>
    </w:p>
    <w:p w14:paraId="4823CDFA" w14:textId="77777777" w:rsidR="009A7535" w:rsidRPr="00567318" w:rsidRDefault="009A7535" w:rsidP="005D0B6A">
      <w:pPr>
        <w:spacing w:after="160" w:line="259" w:lineRule="auto"/>
        <w:ind w:firstLine="708"/>
        <w:rPr>
          <w:sz w:val="22"/>
          <w:lang w:val="en-US"/>
        </w:rPr>
      </w:pPr>
    </w:p>
    <w:p w14:paraId="02F30C16" w14:textId="0F3116F7" w:rsidR="001D3461" w:rsidRPr="00567318" w:rsidRDefault="009A7535" w:rsidP="005D0B6A">
      <w:pPr>
        <w:spacing w:after="160" w:line="259" w:lineRule="auto"/>
        <w:ind w:firstLine="708"/>
        <w:rPr>
          <w:b/>
          <w:sz w:val="22"/>
          <w:lang w:val="en-US"/>
        </w:rPr>
      </w:pPr>
      <w:r w:rsidRPr="00567318">
        <w:rPr>
          <w:b/>
          <w:sz w:val="22"/>
          <w:lang w:val="en-US"/>
        </w:rPr>
        <w:t xml:space="preserve">Version 2.22.0 </w:t>
      </w:r>
      <w:r w:rsidR="0004303F" w:rsidRPr="00567318">
        <w:rPr>
          <w:b/>
          <w:sz w:val="22"/>
          <w:lang w:val="en-US"/>
        </w:rPr>
        <w:t>from</w:t>
      </w:r>
      <w:r w:rsidRPr="00567318">
        <w:rPr>
          <w:b/>
          <w:sz w:val="22"/>
          <w:lang w:val="en-US"/>
        </w:rPr>
        <w:t xml:space="preserve"> 28.04.</w:t>
      </w:r>
      <w:r w:rsidR="001D3461" w:rsidRPr="00567318">
        <w:rPr>
          <w:b/>
          <w:sz w:val="22"/>
          <w:lang w:val="en-US"/>
        </w:rPr>
        <w:t>2019</w:t>
      </w:r>
    </w:p>
    <w:p w14:paraId="41236C7A" w14:textId="77777777" w:rsidR="001D3461" w:rsidRPr="00567318" w:rsidRDefault="001D3461" w:rsidP="00CC31F3">
      <w:pPr>
        <w:spacing w:after="160" w:line="259" w:lineRule="auto"/>
        <w:ind w:firstLine="708"/>
        <w:rPr>
          <w:sz w:val="22"/>
          <w:lang w:val="en-US"/>
        </w:rPr>
      </w:pPr>
      <w:r w:rsidRPr="00567318">
        <w:rPr>
          <w:sz w:val="22"/>
          <w:lang w:val="en-US"/>
        </w:rPr>
        <w:t>Added values ​​for tag 1212 and 1030.</w:t>
      </w:r>
    </w:p>
    <w:p w14:paraId="07055EEA" w14:textId="01CEDDFF" w:rsidR="001D3461" w:rsidRPr="00567318" w:rsidRDefault="009A7535" w:rsidP="005D0B6A">
      <w:pPr>
        <w:spacing w:after="160" w:line="259" w:lineRule="auto"/>
        <w:ind w:firstLine="708"/>
        <w:rPr>
          <w:b/>
          <w:sz w:val="22"/>
          <w:lang w:val="en-US"/>
        </w:rPr>
      </w:pPr>
      <w:r w:rsidRPr="00567318">
        <w:rPr>
          <w:b/>
          <w:sz w:val="22"/>
          <w:lang w:val="en-US"/>
        </w:rPr>
        <w:t xml:space="preserve">Version 2.22.1 </w:t>
      </w:r>
      <w:r w:rsidR="0004303F" w:rsidRPr="00567318">
        <w:rPr>
          <w:b/>
          <w:sz w:val="22"/>
          <w:lang w:val="en-US"/>
        </w:rPr>
        <w:t>from</w:t>
      </w:r>
      <w:r w:rsidRPr="00567318">
        <w:rPr>
          <w:b/>
          <w:sz w:val="22"/>
          <w:lang w:val="en-US"/>
        </w:rPr>
        <w:t xml:space="preserve"> 11.06.</w:t>
      </w:r>
      <w:r w:rsidR="001D3461" w:rsidRPr="00567318">
        <w:rPr>
          <w:b/>
          <w:sz w:val="22"/>
          <w:lang w:val="en-US"/>
        </w:rPr>
        <w:t>2019</w:t>
      </w:r>
    </w:p>
    <w:p w14:paraId="7416F246" w14:textId="77777777" w:rsidR="001D3461" w:rsidRPr="00567318" w:rsidRDefault="001D3461" w:rsidP="00CC31F3">
      <w:pPr>
        <w:spacing w:after="160" w:line="259" w:lineRule="auto"/>
        <w:ind w:firstLine="708"/>
        <w:rPr>
          <w:sz w:val="22"/>
          <w:lang w:val="en-US"/>
        </w:rPr>
      </w:pPr>
      <w:r w:rsidRPr="00567318">
        <w:rPr>
          <w:sz w:val="22"/>
          <w:lang w:val="en-US"/>
        </w:rPr>
        <w:t>Added link to check.</w:t>
      </w:r>
    </w:p>
    <w:p w14:paraId="2F595B45" w14:textId="678AE5C2" w:rsidR="001D3461" w:rsidRPr="00567318" w:rsidRDefault="009A7535" w:rsidP="005D0B6A">
      <w:pPr>
        <w:spacing w:after="160" w:line="259" w:lineRule="auto"/>
        <w:ind w:firstLine="708"/>
        <w:rPr>
          <w:b/>
          <w:sz w:val="22"/>
          <w:lang w:val="en-US"/>
        </w:rPr>
      </w:pPr>
      <w:r w:rsidRPr="00567318">
        <w:rPr>
          <w:b/>
          <w:sz w:val="22"/>
          <w:lang w:val="en-US"/>
        </w:rPr>
        <w:t xml:space="preserve">Version 2.23.0 </w:t>
      </w:r>
      <w:r w:rsidR="0004303F" w:rsidRPr="00567318">
        <w:rPr>
          <w:b/>
          <w:sz w:val="22"/>
          <w:lang w:val="en-US"/>
        </w:rPr>
        <w:t>from</w:t>
      </w:r>
      <w:r w:rsidRPr="00567318">
        <w:rPr>
          <w:b/>
          <w:sz w:val="22"/>
          <w:lang w:val="en-US"/>
        </w:rPr>
        <w:t xml:space="preserve"> 15.06.</w:t>
      </w:r>
      <w:r w:rsidR="001D3461" w:rsidRPr="00567318">
        <w:rPr>
          <w:b/>
          <w:sz w:val="22"/>
          <w:lang w:val="en-US"/>
        </w:rPr>
        <w:t>2019</w:t>
      </w:r>
    </w:p>
    <w:p w14:paraId="120F3904" w14:textId="77777777" w:rsidR="001D3461" w:rsidRPr="00567318" w:rsidRDefault="001D3461" w:rsidP="00CC31F3">
      <w:pPr>
        <w:spacing w:after="160" w:line="259" w:lineRule="auto"/>
        <w:ind w:firstLine="708"/>
        <w:rPr>
          <w:sz w:val="22"/>
          <w:lang w:val="en-US"/>
        </w:rPr>
      </w:pPr>
      <w:r w:rsidRPr="00567318">
        <w:rPr>
          <w:sz w:val="22"/>
          <w:lang w:val="en-US"/>
        </w:rPr>
        <w:t>The callbackUrl parameter has been added to requests for creating a check and correction check.</w:t>
      </w:r>
    </w:p>
    <w:p w14:paraId="6D0B04D9" w14:textId="4AA02B6E" w:rsidR="001D3461" w:rsidRPr="00567318" w:rsidRDefault="009A7535" w:rsidP="005D0B6A">
      <w:pPr>
        <w:spacing w:after="160" w:line="259" w:lineRule="auto"/>
        <w:ind w:firstLine="708"/>
        <w:rPr>
          <w:b/>
          <w:sz w:val="22"/>
          <w:lang w:val="en-US"/>
        </w:rPr>
      </w:pPr>
      <w:r w:rsidRPr="00567318">
        <w:rPr>
          <w:b/>
          <w:sz w:val="22"/>
          <w:lang w:val="en-US"/>
        </w:rPr>
        <w:t xml:space="preserve">Version 2.24.0 </w:t>
      </w:r>
      <w:r w:rsidR="0004303F" w:rsidRPr="00567318">
        <w:rPr>
          <w:b/>
          <w:sz w:val="22"/>
          <w:lang w:val="en-US"/>
        </w:rPr>
        <w:t>from</w:t>
      </w:r>
      <w:r w:rsidRPr="00567318">
        <w:rPr>
          <w:b/>
          <w:sz w:val="22"/>
          <w:lang w:val="en-US"/>
        </w:rPr>
        <w:t xml:space="preserve"> 10.10.</w:t>
      </w:r>
      <w:r w:rsidR="001D3461" w:rsidRPr="00567318">
        <w:rPr>
          <w:b/>
          <w:sz w:val="22"/>
          <w:lang w:val="en-US"/>
        </w:rPr>
        <w:t>2019</w:t>
      </w:r>
    </w:p>
    <w:p w14:paraId="5AC5F416" w14:textId="77777777" w:rsidR="001D3461" w:rsidRPr="00567318" w:rsidRDefault="001D3461" w:rsidP="00CC31F3">
      <w:pPr>
        <w:spacing w:after="160" w:line="259" w:lineRule="auto"/>
        <w:ind w:firstLine="708"/>
        <w:rPr>
          <w:sz w:val="22"/>
          <w:lang w:val="en-US"/>
        </w:rPr>
      </w:pPr>
      <w:r w:rsidRPr="00567318">
        <w:rPr>
          <w:sz w:val="22"/>
          <w:lang w:val="en-US"/>
        </w:rPr>
        <w:t>Changes were made to the code size of the product nomenclature, 1162.</w:t>
      </w:r>
    </w:p>
    <w:p w14:paraId="7731E88C" w14:textId="69C16B58" w:rsidR="001D3461" w:rsidRPr="00567318" w:rsidRDefault="009A7535" w:rsidP="005D0B6A">
      <w:pPr>
        <w:spacing w:after="160" w:line="259" w:lineRule="auto"/>
        <w:ind w:firstLine="708"/>
        <w:rPr>
          <w:b/>
          <w:sz w:val="22"/>
          <w:lang w:val="en-US"/>
        </w:rPr>
      </w:pPr>
      <w:r w:rsidRPr="00567318">
        <w:rPr>
          <w:b/>
          <w:sz w:val="22"/>
          <w:lang w:val="en-US"/>
        </w:rPr>
        <w:t>Version 2.24.1 of</w:t>
      </w:r>
      <w:r w:rsidR="001D3461" w:rsidRPr="00567318">
        <w:rPr>
          <w:b/>
          <w:sz w:val="22"/>
          <w:lang w:val="en-US"/>
        </w:rPr>
        <w:t xml:space="preserve"> </w:t>
      </w:r>
      <w:r w:rsidRPr="00567318">
        <w:rPr>
          <w:b/>
          <w:sz w:val="22"/>
          <w:lang w:val="en-US"/>
        </w:rPr>
        <w:t>25</w:t>
      </w:r>
      <w:r w:rsidR="001D3461" w:rsidRPr="00567318">
        <w:rPr>
          <w:b/>
          <w:sz w:val="22"/>
          <w:lang w:val="en-US"/>
        </w:rPr>
        <w:t>.</w:t>
      </w:r>
      <w:r w:rsidRPr="00567318">
        <w:rPr>
          <w:b/>
          <w:sz w:val="22"/>
          <w:lang w:val="en-US"/>
        </w:rPr>
        <w:t>11</w:t>
      </w:r>
      <w:r w:rsidR="001D3461" w:rsidRPr="00567318">
        <w:rPr>
          <w:b/>
          <w:sz w:val="22"/>
          <w:lang w:val="en-US"/>
        </w:rPr>
        <w:t>.2019</w:t>
      </w:r>
    </w:p>
    <w:p w14:paraId="50B34D07" w14:textId="77777777" w:rsidR="001D3461" w:rsidRPr="00567318" w:rsidRDefault="001D3461" w:rsidP="00CC31F3">
      <w:pPr>
        <w:spacing w:after="160" w:line="259" w:lineRule="auto"/>
        <w:ind w:firstLine="708"/>
        <w:rPr>
          <w:sz w:val="22"/>
          <w:lang w:val="en-US"/>
        </w:rPr>
      </w:pPr>
      <w:r w:rsidRPr="00567318">
        <w:rPr>
          <w:sz w:val="22"/>
          <w:lang w:val="en-US"/>
        </w:rPr>
        <w:t>The IP address of the test environment has been changed.</w:t>
      </w:r>
    </w:p>
    <w:p w14:paraId="099EDD4A" w14:textId="25596351" w:rsidR="001D3461" w:rsidRPr="00567318" w:rsidRDefault="001D3461" w:rsidP="005D0B6A">
      <w:pPr>
        <w:spacing w:after="160" w:line="259" w:lineRule="auto"/>
        <w:ind w:firstLine="708"/>
        <w:rPr>
          <w:b/>
          <w:sz w:val="22"/>
          <w:lang w:val="en-US"/>
        </w:rPr>
      </w:pPr>
      <w:r w:rsidRPr="00567318">
        <w:rPr>
          <w:b/>
          <w:sz w:val="22"/>
          <w:lang w:val="en-US"/>
        </w:rPr>
        <w:t xml:space="preserve">Version 2.25.0 </w:t>
      </w:r>
      <w:r w:rsidR="0004303F" w:rsidRPr="00567318">
        <w:rPr>
          <w:b/>
          <w:sz w:val="22"/>
          <w:lang w:val="en-US"/>
        </w:rPr>
        <w:t>from</w:t>
      </w:r>
      <w:r w:rsidRPr="00567318">
        <w:rPr>
          <w:b/>
          <w:sz w:val="22"/>
          <w:lang w:val="en-US"/>
        </w:rPr>
        <w:t xml:space="preserve"> </w:t>
      </w:r>
      <w:r w:rsidR="009A7535" w:rsidRPr="00567318">
        <w:rPr>
          <w:b/>
          <w:sz w:val="22"/>
          <w:lang w:val="en-US"/>
        </w:rPr>
        <w:t>26</w:t>
      </w:r>
      <w:r w:rsidRPr="00567318">
        <w:rPr>
          <w:b/>
          <w:sz w:val="22"/>
          <w:lang w:val="en-US"/>
        </w:rPr>
        <w:t>.</w:t>
      </w:r>
      <w:r w:rsidR="009A7535" w:rsidRPr="00567318">
        <w:rPr>
          <w:b/>
          <w:sz w:val="22"/>
          <w:lang w:val="en-US"/>
        </w:rPr>
        <w:t>11</w:t>
      </w:r>
      <w:r w:rsidRPr="00567318">
        <w:rPr>
          <w:b/>
          <w:sz w:val="22"/>
          <w:lang w:val="en-US"/>
        </w:rPr>
        <w:t>.2019</w:t>
      </w:r>
    </w:p>
    <w:p w14:paraId="2E9C07E5" w14:textId="240AADB1" w:rsidR="001D3461" w:rsidRPr="00567318" w:rsidRDefault="001D3461" w:rsidP="006E3438">
      <w:pPr>
        <w:spacing w:after="160" w:line="259" w:lineRule="auto"/>
        <w:ind w:left="708"/>
        <w:rPr>
          <w:sz w:val="22"/>
          <w:lang w:val="en-US"/>
        </w:rPr>
      </w:pPr>
      <w:r w:rsidRPr="00567318">
        <w:rPr>
          <w:sz w:val="22"/>
          <w:lang w:val="en-US"/>
        </w:rPr>
        <w:t xml:space="preserve">Possibility to transfer tags 1021 Cashier, 1117 Email address of the sender of the check, 1203 cashier's </w:t>
      </w:r>
      <w:r w:rsidR="009A7535" w:rsidRPr="00567318">
        <w:rPr>
          <w:sz w:val="22"/>
          <w:lang w:val="en-US"/>
        </w:rPr>
        <w:t>IN</w:t>
      </w:r>
      <w:r w:rsidRPr="00567318">
        <w:rPr>
          <w:sz w:val="22"/>
          <w:lang w:val="en-US"/>
        </w:rPr>
        <w:t>N is added to the check.</w:t>
      </w:r>
    </w:p>
    <w:p w14:paraId="32A89613" w14:textId="4E66D7A4" w:rsidR="005D0B6A" w:rsidRPr="00567318" w:rsidRDefault="009A7535" w:rsidP="005D0B6A">
      <w:pPr>
        <w:spacing w:after="160" w:line="259" w:lineRule="auto"/>
        <w:ind w:firstLine="708"/>
        <w:rPr>
          <w:b/>
          <w:sz w:val="22"/>
          <w:lang w:val="en-US"/>
        </w:rPr>
      </w:pPr>
      <w:r w:rsidRPr="00567318">
        <w:rPr>
          <w:b/>
          <w:sz w:val="22"/>
          <w:lang w:val="en-US"/>
        </w:rPr>
        <w:t xml:space="preserve">Version 2.26.0 </w:t>
      </w:r>
      <w:r w:rsidR="0004303F" w:rsidRPr="00567318">
        <w:rPr>
          <w:b/>
          <w:sz w:val="22"/>
          <w:lang w:val="en-US"/>
        </w:rPr>
        <w:t>from</w:t>
      </w:r>
      <w:r w:rsidRPr="00567318">
        <w:rPr>
          <w:b/>
          <w:sz w:val="22"/>
          <w:lang w:val="en-US"/>
        </w:rPr>
        <w:t xml:space="preserve"> 09.12.</w:t>
      </w:r>
      <w:r w:rsidR="005D0B6A" w:rsidRPr="00567318">
        <w:rPr>
          <w:b/>
          <w:sz w:val="22"/>
          <w:lang w:val="en-US"/>
        </w:rPr>
        <w:t>2019</w:t>
      </w:r>
    </w:p>
    <w:p w14:paraId="08923431" w14:textId="1CCAF9F8" w:rsidR="005D0B6A" w:rsidRPr="00567318" w:rsidRDefault="005D0B6A" w:rsidP="005D0B6A">
      <w:pPr>
        <w:spacing w:after="160" w:line="259" w:lineRule="auto"/>
        <w:ind w:firstLine="708"/>
        <w:rPr>
          <w:sz w:val="22"/>
          <w:lang w:val="en-US"/>
        </w:rPr>
      </w:pPr>
      <w:r w:rsidRPr="00567318">
        <w:rPr>
          <w:sz w:val="22"/>
          <w:lang w:val="en-US"/>
        </w:rPr>
        <w:t xml:space="preserve">Added a method for requesting the status of </w:t>
      </w:r>
      <w:r w:rsidR="009A7535" w:rsidRPr="00567318">
        <w:rPr>
          <w:sz w:val="22"/>
          <w:lang w:val="en-US"/>
        </w:rPr>
        <w:t>KKT</w:t>
      </w:r>
      <w:r w:rsidRPr="00567318">
        <w:rPr>
          <w:sz w:val="22"/>
          <w:lang w:val="en-US"/>
        </w:rPr>
        <w:t xml:space="preserve"> in the group of clause 2.5.</w:t>
      </w:r>
    </w:p>
    <w:p w14:paraId="57DCD477" w14:textId="1EFA04ED" w:rsidR="001D3461" w:rsidRPr="00567318" w:rsidRDefault="005D0B6A" w:rsidP="006E3438">
      <w:pPr>
        <w:spacing w:after="160" w:line="259" w:lineRule="auto"/>
        <w:ind w:left="708"/>
        <w:rPr>
          <w:sz w:val="22"/>
          <w:lang w:val="en-US"/>
        </w:rPr>
      </w:pPr>
      <w:r w:rsidRPr="00567318">
        <w:rPr>
          <w:sz w:val="22"/>
          <w:lang w:val="en-US"/>
        </w:rPr>
        <w:lastRenderedPageBreak/>
        <w:t xml:space="preserve">Added the ability to transfer taxes for a check and subject of calculation, tags 1102, 1103, 1104, 1105, 1106, 1107, </w:t>
      </w:r>
      <w:proofErr w:type="gramStart"/>
      <w:r w:rsidRPr="00567318">
        <w:rPr>
          <w:sz w:val="22"/>
          <w:lang w:val="en-US"/>
        </w:rPr>
        <w:t>1200</w:t>
      </w:r>
      <w:proofErr w:type="gramEnd"/>
      <w:r w:rsidRPr="00567318">
        <w:rPr>
          <w:sz w:val="22"/>
          <w:lang w:val="en-US"/>
        </w:rPr>
        <w:t>.</w:t>
      </w:r>
    </w:p>
    <w:p w14:paraId="4B725763" w14:textId="1C490C46" w:rsidR="003D573F" w:rsidRPr="00567318" w:rsidRDefault="003D573F" w:rsidP="003D573F">
      <w:pPr>
        <w:spacing w:after="160" w:line="259" w:lineRule="auto"/>
        <w:ind w:firstLine="708"/>
        <w:rPr>
          <w:b/>
          <w:sz w:val="22"/>
          <w:lang w:val="en-US"/>
        </w:rPr>
      </w:pPr>
      <w:r w:rsidRPr="00567318">
        <w:rPr>
          <w:b/>
          <w:sz w:val="22"/>
          <w:lang w:val="en-US"/>
        </w:rPr>
        <w:t xml:space="preserve">Version 2.27.0 </w:t>
      </w:r>
      <w:r w:rsidR="0004303F" w:rsidRPr="00567318">
        <w:rPr>
          <w:b/>
          <w:sz w:val="22"/>
          <w:lang w:val="en-US"/>
        </w:rPr>
        <w:t>from</w:t>
      </w:r>
      <w:r w:rsidRPr="00567318">
        <w:rPr>
          <w:b/>
          <w:sz w:val="22"/>
          <w:lang w:val="en-US"/>
        </w:rPr>
        <w:t xml:space="preserve"> 27.02.2020</w:t>
      </w:r>
    </w:p>
    <w:p w14:paraId="49A9FCD8" w14:textId="77777777" w:rsidR="003D573F" w:rsidRPr="00567318" w:rsidRDefault="003D573F" w:rsidP="003D573F">
      <w:pPr>
        <w:spacing w:after="160" w:line="259" w:lineRule="auto"/>
        <w:ind w:firstLine="708"/>
        <w:rPr>
          <w:sz w:val="22"/>
          <w:lang w:val="en-US"/>
        </w:rPr>
      </w:pPr>
      <w:r w:rsidRPr="00567318">
        <w:rPr>
          <w:sz w:val="22"/>
          <w:lang w:val="en-US"/>
        </w:rPr>
        <w:t>Added new values for the attribute of the settlement item, tag 1212</w:t>
      </w:r>
    </w:p>
    <w:p w14:paraId="709CD3B2" w14:textId="4E70691A" w:rsidR="003D573F" w:rsidRPr="00567318" w:rsidRDefault="003D573F" w:rsidP="006E3438">
      <w:pPr>
        <w:spacing w:after="160" w:line="259" w:lineRule="auto"/>
        <w:ind w:left="708"/>
        <w:rPr>
          <w:sz w:val="22"/>
          <w:lang w:val="en-US"/>
        </w:rPr>
      </w:pPr>
      <w:r w:rsidRPr="00567318">
        <w:rPr>
          <w:sz w:val="22"/>
          <w:lang w:val="en-US"/>
        </w:rPr>
        <w:t>The description of the correction of tag 1177 has been removed in accordance with the amendments to the FFD.</w:t>
      </w:r>
    </w:p>
    <w:p w14:paraId="3BBE3D23" w14:textId="211B9A12" w:rsidR="003D573F" w:rsidRPr="00567318" w:rsidRDefault="003D573F" w:rsidP="003D573F">
      <w:pPr>
        <w:spacing w:after="160" w:line="259" w:lineRule="auto"/>
        <w:ind w:firstLine="708"/>
        <w:rPr>
          <w:b/>
          <w:sz w:val="22"/>
          <w:lang w:val="en-US"/>
        </w:rPr>
      </w:pPr>
      <w:r w:rsidRPr="00567318">
        <w:rPr>
          <w:b/>
          <w:sz w:val="22"/>
          <w:lang w:val="en-US"/>
        </w:rPr>
        <w:t xml:space="preserve">Version 2.27.1 </w:t>
      </w:r>
      <w:r w:rsidR="0004303F" w:rsidRPr="00567318">
        <w:rPr>
          <w:b/>
          <w:sz w:val="22"/>
          <w:lang w:val="en-US"/>
        </w:rPr>
        <w:t>from</w:t>
      </w:r>
      <w:r w:rsidRPr="00567318">
        <w:rPr>
          <w:b/>
          <w:sz w:val="22"/>
          <w:lang w:val="en-US"/>
        </w:rPr>
        <w:t xml:space="preserve"> </w:t>
      </w:r>
      <w:r w:rsidR="006D5F2F" w:rsidRPr="00567318">
        <w:rPr>
          <w:b/>
          <w:sz w:val="22"/>
          <w:lang w:val="en-US"/>
        </w:rPr>
        <w:t>03</w:t>
      </w:r>
      <w:r w:rsidRPr="00567318">
        <w:rPr>
          <w:b/>
          <w:sz w:val="22"/>
          <w:lang w:val="en-US"/>
        </w:rPr>
        <w:t>.0</w:t>
      </w:r>
      <w:r w:rsidR="006D5F2F" w:rsidRPr="00567318">
        <w:rPr>
          <w:b/>
          <w:sz w:val="22"/>
          <w:lang w:val="en-US"/>
        </w:rPr>
        <w:t>8</w:t>
      </w:r>
      <w:r w:rsidRPr="00567318">
        <w:rPr>
          <w:b/>
          <w:sz w:val="22"/>
          <w:lang w:val="en-US"/>
        </w:rPr>
        <w:t>.2020</w:t>
      </w:r>
    </w:p>
    <w:p w14:paraId="58A326D4" w14:textId="1B257D2F" w:rsidR="0004303F" w:rsidRPr="00567318" w:rsidRDefault="0004303F" w:rsidP="006E3438">
      <w:pPr>
        <w:spacing w:after="160" w:line="259" w:lineRule="auto"/>
        <w:ind w:left="708"/>
        <w:rPr>
          <w:sz w:val="22"/>
          <w:lang w:val="en-US"/>
        </w:rPr>
      </w:pPr>
      <w:r w:rsidRPr="00567318">
        <w:rPr>
          <w:sz w:val="22"/>
          <w:lang w:val="en-US"/>
        </w:rPr>
        <w:t xml:space="preserve">Added a note about </w:t>
      </w:r>
      <w:proofErr w:type="gramStart"/>
      <w:r w:rsidRPr="00567318">
        <w:rPr>
          <w:sz w:val="22"/>
          <w:lang w:val="en-US"/>
        </w:rPr>
        <w:t>fields</w:t>
      </w:r>
      <w:proofErr w:type="gramEnd"/>
      <w:r w:rsidRPr="00567318">
        <w:rPr>
          <w:sz w:val="22"/>
          <w:lang w:val="en-US"/>
        </w:rPr>
        <w:t xml:space="preserve"> </w:t>
      </w:r>
      <w:r w:rsidRPr="00567318">
        <w:rPr>
          <w:b/>
          <w:bCs/>
          <w:sz w:val="22"/>
          <w:lang w:val="en-US"/>
        </w:rPr>
        <w:t>vat1Sum, vat2Sum, vat3Sum, vat4Sum, vat5Sum, vat6Sum</w:t>
      </w:r>
      <w:r w:rsidRPr="00567318">
        <w:rPr>
          <w:sz w:val="22"/>
          <w:lang w:val="en-US"/>
        </w:rPr>
        <w:t xml:space="preserve"> and tax rate numeration in the field </w:t>
      </w:r>
      <w:r w:rsidRPr="00567318">
        <w:rPr>
          <w:b/>
          <w:bCs/>
          <w:sz w:val="22"/>
          <w:lang w:val="en-US"/>
        </w:rPr>
        <w:t>ta</w:t>
      </w:r>
      <w:r w:rsidR="00446752" w:rsidRPr="00567318">
        <w:rPr>
          <w:b/>
          <w:bCs/>
          <w:sz w:val="22"/>
          <w:lang w:val="en-US"/>
        </w:rPr>
        <w:t>x</w:t>
      </w:r>
      <w:r w:rsidRPr="00567318">
        <w:rPr>
          <w:sz w:val="22"/>
          <w:lang w:val="en-US"/>
        </w:rPr>
        <w:t xml:space="preserve"> (tag 1199).</w:t>
      </w:r>
    </w:p>
    <w:p w14:paraId="0C3C4321" w14:textId="342E6CC3" w:rsidR="0004303F" w:rsidRPr="00567318" w:rsidRDefault="0004303F" w:rsidP="0004303F">
      <w:pPr>
        <w:spacing w:after="160" w:line="259" w:lineRule="auto"/>
        <w:ind w:firstLine="708"/>
        <w:rPr>
          <w:sz w:val="22"/>
          <w:lang w:val="en-US"/>
        </w:rPr>
      </w:pPr>
      <w:r w:rsidRPr="00567318">
        <w:rPr>
          <w:sz w:val="22"/>
          <w:lang w:val="en-US"/>
        </w:rPr>
        <w:t xml:space="preserve">Added a note about rounding in the field </w:t>
      </w:r>
      <w:r w:rsidRPr="00567318">
        <w:rPr>
          <w:b/>
          <w:bCs/>
          <w:sz w:val="22"/>
          <w:lang w:val="en-US"/>
        </w:rPr>
        <w:t>totalSum</w:t>
      </w:r>
      <w:r w:rsidRPr="00567318">
        <w:rPr>
          <w:sz w:val="22"/>
          <w:lang w:val="en-US"/>
        </w:rPr>
        <w:t xml:space="preserve"> (tag 1020).</w:t>
      </w:r>
    </w:p>
    <w:p w14:paraId="22C1B813" w14:textId="3EEF95F2" w:rsidR="00CC31F3" w:rsidRPr="00567318" w:rsidRDefault="0004303F" w:rsidP="006E3438">
      <w:pPr>
        <w:spacing w:after="160" w:line="259" w:lineRule="auto"/>
        <w:ind w:left="708"/>
        <w:rPr>
          <w:sz w:val="22"/>
          <w:lang w:val="en-US"/>
        </w:rPr>
      </w:pPr>
      <w:r w:rsidRPr="00567318">
        <w:rPr>
          <w:sz w:val="22"/>
          <w:lang w:val="en-US"/>
        </w:rPr>
        <w:t xml:space="preserve">Updated possible values for </w:t>
      </w:r>
      <w:bookmarkStart w:id="524" w:name="_Hlk47368998"/>
      <w:r w:rsidRPr="00567318">
        <w:rPr>
          <w:sz w:val="22"/>
          <w:lang w:val="en-US"/>
        </w:rPr>
        <w:t xml:space="preserve">field </w:t>
      </w:r>
      <w:r w:rsidRPr="00567318">
        <w:rPr>
          <w:rFonts w:cs="Arial"/>
          <w:b/>
          <w:bCs/>
          <w:sz w:val="22"/>
          <w:lang w:val="en-US"/>
        </w:rPr>
        <w:t>paymentSubjectType</w:t>
      </w:r>
      <w:r w:rsidRPr="00567318">
        <w:rPr>
          <w:sz w:val="22"/>
          <w:lang w:val="en-US"/>
        </w:rPr>
        <w:t xml:space="preserve"> (tag 1212).  </w:t>
      </w:r>
      <w:bookmarkEnd w:id="524"/>
      <w:r w:rsidRPr="00567318">
        <w:rPr>
          <w:sz w:val="22"/>
          <w:lang w:val="en-US"/>
        </w:rPr>
        <w:t xml:space="preserve">Since version 2.27.0 </w:t>
      </w:r>
      <w:r w:rsidR="00CC31F3" w:rsidRPr="00567318">
        <w:rPr>
          <w:sz w:val="22"/>
          <w:lang w:val="en-US"/>
        </w:rPr>
        <w:t>values from 1 to 26 are allowed.</w:t>
      </w:r>
    </w:p>
    <w:p w14:paraId="560EC889" w14:textId="0AA7A83A" w:rsidR="001B721A" w:rsidRPr="00567318" w:rsidRDefault="001B721A" w:rsidP="001B721A">
      <w:pPr>
        <w:spacing w:after="160" w:line="259" w:lineRule="auto"/>
        <w:ind w:firstLine="708"/>
        <w:rPr>
          <w:b/>
          <w:sz w:val="22"/>
          <w:lang w:val="en-US"/>
        </w:rPr>
      </w:pPr>
      <w:r w:rsidRPr="00567318">
        <w:rPr>
          <w:b/>
          <w:sz w:val="22"/>
          <w:lang w:val="en-US"/>
        </w:rPr>
        <w:t xml:space="preserve">Version 2.27.2 from </w:t>
      </w:r>
      <w:r w:rsidR="003661DF" w:rsidRPr="00567318">
        <w:rPr>
          <w:b/>
          <w:sz w:val="22"/>
          <w:lang w:val="en-US"/>
        </w:rPr>
        <w:t>16</w:t>
      </w:r>
      <w:r w:rsidRPr="00567318">
        <w:rPr>
          <w:b/>
          <w:sz w:val="22"/>
          <w:lang w:val="en-US"/>
        </w:rPr>
        <w:t>.</w:t>
      </w:r>
      <w:r w:rsidR="003661DF" w:rsidRPr="00567318">
        <w:rPr>
          <w:b/>
          <w:sz w:val="22"/>
          <w:lang w:val="en-US"/>
        </w:rPr>
        <w:t>12</w:t>
      </w:r>
      <w:r w:rsidRPr="00567318">
        <w:rPr>
          <w:b/>
          <w:sz w:val="22"/>
          <w:lang w:val="en-US"/>
        </w:rPr>
        <w:t>.2020</w:t>
      </w:r>
    </w:p>
    <w:p w14:paraId="58697C35" w14:textId="74FC4746" w:rsidR="003661DF" w:rsidRPr="00567318" w:rsidRDefault="00C55030" w:rsidP="003661DF">
      <w:pPr>
        <w:spacing w:after="160" w:line="259" w:lineRule="auto"/>
        <w:ind w:left="708"/>
        <w:rPr>
          <w:sz w:val="22"/>
          <w:lang w:val="en-US"/>
        </w:rPr>
      </w:pPr>
      <w:r w:rsidRPr="00567318">
        <w:rPr>
          <w:sz w:val="22"/>
          <w:lang w:val="en-US"/>
        </w:rPr>
        <w:t xml:space="preserve">Added </w:t>
      </w:r>
      <w:r w:rsidR="003661DF" w:rsidRPr="00567318">
        <w:rPr>
          <w:sz w:val="22"/>
          <w:lang w:val="en-US"/>
        </w:rPr>
        <w:t xml:space="preserve">detailed information about </w:t>
      </w:r>
      <w:r w:rsidRPr="00567318">
        <w:rPr>
          <w:sz w:val="22"/>
          <w:lang w:val="en-US"/>
        </w:rPr>
        <w:t xml:space="preserve">a table of data Connection settings </w:t>
      </w:r>
      <w:r w:rsidR="003661DF" w:rsidRPr="00567318">
        <w:rPr>
          <w:sz w:val="22"/>
          <w:lang w:val="en-US"/>
        </w:rPr>
        <w:t xml:space="preserve">for </w:t>
      </w:r>
      <w:r w:rsidRPr="00567318">
        <w:rPr>
          <w:sz w:val="22"/>
          <w:lang w:val="en-US"/>
        </w:rPr>
        <w:t xml:space="preserve">production </w:t>
      </w:r>
      <w:proofErr w:type="gramStart"/>
      <w:r w:rsidRPr="00567318">
        <w:rPr>
          <w:sz w:val="22"/>
          <w:lang w:val="en-US"/>
        </w:rPr>
        <w:t>environment</w:t>
      </w:r>
      <w:r w:rsidR="00E65683" w:rsidRPr="00567318">
        <w:rPr>
          <w:sz w:val="22"/>
          <w:lang w:val="en-US"/>
        </w:rPr>
        <w:t xml:space="preserve"> </w:t>
      </w:r>
      <w:r w:rsidR="003661DF" w:rsidRPr="00567318">
        <w:rPr>
          <w:sz w:val="22"/>
          <w:lang w:val="en-US"/>
        </w:rPr>
        <w:t xml:space="preserve"> and</w:t>
      </w:r>
      <w:proofErr w:type="gramEnd"/>
      <w:r w:rsidR="003661DF" w:rsidRPr="00567318">
        <w:rPr>
          <w:sz w:val="22"/>
          <w:lang w:val="en-US"/>
        </w:rPr>
        <w:t xml:space="preserve"> two test environments.</w:t>
      </w:r>
    </w:p>
    <w:p w14:paraId="46D2A22A" w14:textId="50A04612" w:rsidR="003661DF" w:rsidRPr="00567318" w:rsidRDefault="003661DF" w:rsidP="003661DF">
      <w:pPr>
        <w:spacing w:after="160" w:line="259" w:lineRule="auto"/>
        <w:ind w:left="708"/>
        <w:rPr>
          <w:sz w:val="22"/>
          <w:lang w:val="en-US"/>
        </w:rPr>
      </w:pPr>
      <w:r w:rsidRPr="00567318">
        <w:rPr>
          <w:sz w:val="22"/>
          <w:lang w:val="en-US"/>
        </w:rPr>
        <w:t>Added detailed information about files for test in Git.</w:t>
      </w:r>
    </w:p>
    <w:p w14:paraId="3BC5AB1E" w14:textId="7BF7FE11" w:rsidR="00383444" w:rsidRPr="00567318" w:rsidRDefault="00383444" w:rsidP="003661DF">
      <w:pPr>
        <w:spacing w:after="160" w:line="259" w:lineRule="auto"/>
        <w:ind w:left="708"/>
        <w:rPr>
          <w:sz w:val="22"/>
          <w:lang w:val="en-US"/>
        </w:rPr>
      </w:pPr>
      <w:r w:rsidRPr="00567318">
        <w:rPr>
          <w:sz w:val="22"/>
          <w:lang w:val="en-US"/>
        </w:rPr>
        <w:t xml:space="preserve">Added a note about </w:t>
      </w:r>
      <w:r w:rsidR="003661DF" w:rsidRPr="00567318">
        <w:rPr>
          <w:sz w:val="22"/>
          <w:lang w:val="en-US"/>
        </w:rPr>
        <w:t xml:space="preserve">Postman and </w:t>
      </w:r>
      <w:r w:rsidRPr="00567318">
        <w:rPr>
          <w:sz w:val="22"/>
          <w:lang w:val="en-US"/>
        </w:rPr>
        <w:t>SignatureGene</w:t>
      </w:r>
      <w:r w:rsidR="007B212B" w:rsidRPr="00567318">
        <w:rPr>
          <w:sz w:val="22"/>
          <w:lang w:val="en-US"/>
        </w:rPr>
        <w:t>rator.exe application</w:t>
      </w:r>
      <w:r w:rsidRPr="00567318">
        <w:rPr>
          <w:sz w:val="22"/>
          <w:lang w:val="en-US"/>
        </w:rPr>
        <w:t>.</w:t>
      </w:r>
    </w:p>
    <w:p w14:paraId="3BE1C04A" w14:textId="6D6ECD88" w:rsidR="00B67344" w:rsidRPr="00567318" w:rsidRDefault="00B67344" w:rsidP="007624AA">
      <w:pPr>
        <w:spacing w:after="160" w:line="259" w:lineRule="auto"/>
        <w:ind w:left="708"/>
        <w:rPr>
          <w:sz w:val="22"/>
          <w:lang w:val="en-US"/>
        </w:rPr>
      </w:pPr>
      <w:r w:rsidRPr="00567318">
        <w:rPr>
          <w:sz w:val="22"/>
          <w:lang w:val="en-US"/>
        </w:rPr>
        <w:t>Updated information about receipt size limitation.  32768 bytes was related to binary fiscal document size.</w:t>
      </w:r>
      <w:r w:rsidR="001F3351" w:rsidRPr="00567318">
        <w:rPr>
          <w:sz w:val="22"/>
          <w:lang w:val="en-US"/>
        </w:rPr>
        <w:t xml:space="preserve"> JSON document can contain about 250 positions</w:t>
      </w:r>
      <w:r w:rsidRPr="00567318">
        <w:rPr>
          <w:sz w:val="22"/>
          <w:lang w:val="en-US"/>
        </w:rPr>
        <w:t xml:space="preserve"> </w:t>
      </w:r>
      <w:r w:rsidR="001F3351" w:rsidRPr="00567318">
        <w:rPr>
          <w:sz w:val="22"/>
          <w:lang w:val="en-US"/>
        </w:rPr>
        <w:t>or 100 Kbytes.</w:t>
      </w:r>
    </w:p>
    <w:p w14:paraId="5021275E" w14:textId="4ECDB374" w:rsidR="00FE1CE3" w:rsidRPr="00567318" w:rsidRDefault="00FE1CE3" w:rsidP="00FE1CE3">
      <w:pPr>
        <w:spacing w:after="160" w:line="259" w:lineRule="auto"/>
        <w:ind w:firstLine="708"/>
        <w:rPr>
          <w:b/>
          <w:sz w:val="22"/>
          <w:lang w:val="en-US"/>
        </w:rPr>
      </w:pPr>
      <w:r w:rsidRPr="00567318">
        <w:rPr>
          <w:b/>
          <w:sz w:val="22"/>
          <w:lang w:val="en-US"/>
        </w:rPr>
        <w:t>Version 2.28.0 from 07.20.2021</w:t>
      </w:r>
    </w:p>
    <w:p w14:paraId="22F030CB" w14:textId="77777777" w:rsidR="00FE1CE3" w:rsidRPr="00567318" w:rsidRDefault="00FE1CE3" w:rsidP="00FE1CE3">
      <w:pPr>
        <w:spacing w:after="160" w:line="259" w:lineRule="auto"/>
        <w:ind w:firstLine="708"/>
        <w:rPr>
          <w:sz w:val="22"/>
          <w:lang w:val="en-US"/>
        </w:rPr>
      </w:pPr>
      <w:r w:rsidRPr="00567318">
        <w:rPr>
          <w:sz w:val="22"/>
          <w:lang w:val="en-US"/>
        </w:rPr>
        <w:t>The ignoreItemCodeCheck flag has been added to the body of the document creation request.</w:t>
      </w:r>
    </w:p>
    <w:p w14:paraId="738CA7F2" w14:textId="77777777" w:rsidR="00FE1CE3" w:rsidRPr="00567318" w:rsidRDefault="00FE1CE3" w:rsidP="00FE1CE3">
      <w:pPr>
        <w:spacing w:after="160" w:line="259" w:lineRule="auto"/>
        <w:ind w:firstLine="708"/>
        <w:rPr>
          <w:sz w:val="22"/>
          <w:lang w:val="en-US"/>
        </w:rPr>
      </w:pPr>
      <w:r w:rsidRPr="00567318">
        <w:rPr>
          <w:sz w:val="22"/>
          <w:lang w:val="en-US"/>
        </w:rPr>
        <w:t>FFD 1.2 tags have been added to the request for document creation.</w:t>
      </w:r>
    </w:p>
    <w:p w14:paraId="7613E4B3" w14:textId="77777777" w:rsidR="00FE1CE3" w:rsidRPr="00567318" w:rsidRDefault="00FE1CE3" w:rsidP="00FE1CE3">
      <w:pPr>
        <w:spacing w:after="160" w:line="259" w:lineRule="auto"/>
        <w:ind w:firstLine="708"/>
        <w:rPr>
          <w:sz w:val="22"/>
          <w:lang w:val="en-US"/>
        </w:rPr>
      </w:pPr>
      <w:r w:rsidRPr="00567318">
        <w:rPr>
          <w:sz w:val="22"/>
          <w:lang w:val="en-US"/>
        </w:rPr>
        <w:t>Added requests for generating a check for FFD 1.2 correction in clause 2.7 and clause 2.8.</w:t>
      </w:r>
    </w:p>
    <w:p w14:paraId="7EE8138A" w14:textId="7439958B" w:rsidR="003D573F" w:rsidRPr="00567318" w:rsidRDefault="00FE1CE3" w:rsidP="00FE1CE3">
      <w:pPr>
        <w:spacing w:after="160" w:line="259" w:lineRule="auto"/>
        <w:ind w:firstLine="708"/>
        <w:rPr>
          <w:sz w:val="22"/>
          <w:lang w:val="en-US"/>
        </w:rPr>
      </w:pPr>
      <w:r w:rsidRPr="00567318">
        <w:rPr>
          <w:sz w:val="22"/>
          <w:lang w:val="en-US"/>
        </w:rPr>
        <w:t>Added requests for checking KM p.2.9 and p.2.10</w:t>
      </w:r>
    </w:p>
    <w:p w14:paraId="3194FD18" w14:textId="77777777" w:rsidR="003D573F" w:rsidRPr="00567318" w:rsidRDefault="003D573F" w:rsidP="003D573F">
      <w:pPr>
        <w:spacing w:after="160" w:line="259" w:lineRule="auto"/>
        <w:ind w:firstLine="708"/>
        <w:rPr>
          <w:sz w:val="22"/>
          <w:lang w:val="en-US"/>
        </w:rPr>
      </w:pPr>
    </w:p>
    <w:sectPr w:rsidR="003D573F" w:rsidRPr="00567318" w:rsidSect="007624AA">
      <w:headerReference w:type="even" r:id="rId38"/>
      <w:headerReference w:type="default" r:id="rId39"/>
      <w:footerReference w:type="even" r:id="rId40"/>
      <w:footerReference w:type="default" r:id="rId41"/>
      <w:headerReference w:type="first" r:id="rId42"/>
      <w:footerReference w:type="first" r:id="rId43"/>
      <w:pgSz w:w="11906" w:h="16838"/>
      <w:pgMar w:top="426" w:right="566" w:bottom="567" w:left="567" w:header="708" w:footer="13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32F119" w14:textId="77777777" w:rsidR="007616BB" w:rsidRDefault="007616BB" w:rsidP="009C4DD2">
      <w:r>
        <w:separator/>
      </w:r>
    </w:p>
  </w:endnote>
  <w:endnote w:type="continuationSeparator" w:id="0">
    <w:p w14:paraId="04EA94F9" w14:textId="77777777" w:rsidR="007616BB" w:rsidRDefault="007616BB" w:rsidP="009C4D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Droid Serif">
    <w:altName w:val="Times New Roman"/>
    <w:charset w:val="CC"/>
    <w:family w:val="roman"/>
    <w:pitch w:val="variable"/>
    <w:sig w:usb0="E00002FF" w:usb1="500078FF" w:usb2="00000029" w:usb3="00000000" w:csb0="0000019F" w:csb1="00000000"/>
  </w:font>
  <w:font w:name="Calibri">
    <w:panose1 w:val="020F0502020204030204"/>
    <w:charset w:val="CC"/>
    <w:family w:val="swiss"/>
    <w:pitch w:val="variable"/>
    <w:sig w:usb0="E4002EFF" w:usb1="C000247B" w:usb2="00000009" w:usb3="00000000" w:csb0="000001FF" w:csb1="00000000"/>
    <w:embedRegular r:id="rId1" w:fontKey="{04CAF2D6-1047-4BB0-80BA-0E0BF6B9973B}"/>
    <w:embedBold r:id="rId2" w:fontKey="{0049C3A8-7C4C-4304-886F-8A89ED9047CB}"/>
    <w:embedItalic r:id="rId3" w:fontKey="{3FF90E69-2388-4463-9091-8F18E703587A}"/>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embedRegular r:id="rId4" w:fontKey="{E7B771AD-08D6-48FE-B624-2F86F62E7445}"/>
    <w:embedBold r:id="rId5" w:fontKey="{29E22ADF-3940-475E-8D8D-04D54D425388}"/>
    <w:embedItalic r:id="rId6" w:fontKey="{6244952C-5705-4DBD-9E2E-F46E216C8D2E}"/>
  </w:font>
  <w:font w:name="Tahoma">
    <w:panose1 w:val="020B0604030504040204"/>
    <w:charset w:val="CC"/>
    <w:family w:val="swiss"/>
    <w:pitch w:val="variable"/>
    <w:sig w:usb0="E1002EFF" w:usb1="C000605B" w:usb2="00000029" w:usb3="00000000" w:csb0="000101FF" w:csb1="00000000"/>
    <w:embedRegular r:id="rId7" w:fontKey="{3727C609-3153-48BB-953D-D4CD0FE373FA}"/>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embedRegular r:id="rId8" w:fontKey="{D3AD450D-6F17-4CF8-8227-E959A76E3F28}"/>
  </w:font>
  <w:font w:name="Verdana">
    <w:panose1 w:val="020B0604030504040204"/>
    <w:charset w:val="CC"/>
    <w:family w:val="swiss"/>
    <w:pitch w:val="variable"/>
    <w:sig w:usb0="A00006FF" w:usb1="4000205B" w:usb2="00000010" w:usb3="00000000" w:csb0="0000019F" w:csb1="00000000"/>
    <w:embedRegular r:id="rId9" w:fontKey="{B2E4D4AC-954A-4D99-980E-11F9AC27B4BB}"/>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E735D7" w14:textId="77777777" w:rsidR="00DC1FDE" w:rsidRDefault="00DC1FDE">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4815800"/>
      <w:docPartObj>
        <w:docPartGallery w:val="Page Numbers (Bottom of Page)"/>
        <w:docPartUnique/>
      </w:docPartObj>
    </w:sdtPr>
    <w:sdtContent>
      <w:p w14:paraId="46ED5B23" w14:textId="77777777" w:rsidR="00DC1FDE" w:rsidRDefault="00DC1FDE">
        <w:pPr>
          <w:pStyle w:val="a8"/>
          <w:jc w:val="right"/>
        </w:pPr>
        <w:r>
          <w:fldChar w:fldCharType="begin"/>
        </w:r>
        <w:r>
          <w:instrText>PAGE   \* MERGEFORMAT</w:instrText>
        </w:r>
        <w:r>
          <w:fldChar w:fldCharType="separate"/>
        </w:r>
        <w:r w:rsidR="00B85C00">
          <w:rPr>
            <w:noProof/>
          </w:rPr>
          <w:t>50</w:t>
        </w:r>
        <w:r>
          <w:rPr>
            <w:noProof/>
          </w:rPr>
          <w:fldChar w:fldCharType="end"/>
        </w:r>
      </w:p>
    </w:sdtContent>
  </w:sdt>
  <w:p w14:paraId="1ACE25AF" w14:textId="77777777" w:rsidR="00DC1FDE" w:rsidRDefault="00DC1FDE">
    <w:pPr>
      <w:pStyle w:val="a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97B367" w14:textId="77777777" w:rsidR="00DC1FDE" w:rsidRDefault="00DC1FDE">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3E86A6" w14:textId="77777777" w:rsidR="007616BB" w:rsidRDefault="007616BB" w:rsidP="009C4DD2">
      <w:r>
        <w:separator/>
      </w:r>
    </w:p>
  </w:footnote>
  <w:footnote w:type="continuationSeparator" w:id="0">
    <w:p w14:paraId="233DB518" w14:textId="77777777" w:rsidR="007616BB" w:rsidRDefault="007616BB" w:rsidP="009C4DD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99AA1B" w14:textId="77777777" w:rsidR="00DC1FDE" w:rsidRDefault="00DC1FDE">
    <w:pPr>
      <w:pStyle w:val="a6"/>
    </w:pPr>
    <w:r>
      <w:rPr>
        <w:noProof/>
      </w:rPr>
      <w:pict w14:anchorId="6304811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77313784" o:spid="_x0000_s2051" type="#_x0000_t136" style="position:absolute;margin-left:0;margin-top:0;width:703.1pt;height:56.25pt;rotation:315;z-index:-251659776;mso-position-horizontal:center;mso-position-horizontal-relative:margin;mso-position-vertical:center;mso-position-vertical-relative:margin" o:allowincell="f" fillcolor="silver" stroked="f">
          <v:fill opacity=".5"/>
          <v:textpath style="font-family:&quot;Times New Roman&quot;;font-size:1pt" string="CONFIDENTIAL INFORMATION"/>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FF990A" w14:textId="77777777" w:rsidR="00DC1FDE" w:rsidRDefault="00DC1FDE">
    <w:pPr>
      <w:pStyle w:val="a6"/>
    </w:pPr>
    <w:r>
      <w:rPr>
        <w:noProof/>
      </w:rPr>
      <w:pict w14:anchorId="2FCD6B8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77313785" o:spid="_x0000_s2050" type="#_x0000_t136" style="position:absolute;margin-left:0;margin-top:0;width:742.6pt;height:56.25pt;rotation:315;z-index:-251658752;mso-position-horizontal:center;mso-position-horizontal-relative:margin;mso-position-vertical:center;mso-position-vertical-relative:margin" o:allowincell="f" fillcolor="silver" stroked="f">
          <v:fill opacity=".5"/>
          <v:textpath style="font-family:&quot;Times New Roman&quot;;font-size:1pt" string="CONFIDENTIAL INFORMATION"/>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F71A1A" w14:textId="77777777" w:rsidR="00DC1FDE" w:rsidRDefault="00DC1FDE">
    <w:pPr>
      <w:pStyle w:val="a6"/>
    </w:pPr>
    <w:r>
      <w:rPr>
        <w:noProof/>
      </w:rPr>
      <w:pict w14:anchorId="3407EEF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77313783" o:spid="_x0000_s2049" type="#_x0000_t136" style="position:absolute;margin-left:0;margin-top:0;width:703.1pt;height:56.25pt;rotation:315;z-index:-251657728;mso-position-horizontal:center;mso-position-horizontal-relative:margin;mso-position-vertical:center;mso-position-vertical-relative:margin" o:allowincell="f" fillcolor="silver" stroked="f">
          <v:fill opacity=".5"/>
          <v:textpath style="font-family:&quot;Times New Roman&quot;;font-size:1pt" string="CONFIDENTIAL INFORMATION"/>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F60284"/>
    <w:multiLevelType w:val="multilevel"/>
    <w:tmpl w:val="6EA2DB5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eastAsia="Droid Serif" w:hint="default"/>
        <w:sz w:val="22"/>
      </w:rPr>
    </w:lvl>
    <w:lvl w:ilvl="2">
      <w:start w:val="1"/>
      <w:numFmt w:val="decimal"/>
      <w:isLgl/>
      <w:lvlText w:val="%1.%2.%3."/>
      <w:lvlJc w:val="left"/>
      <w:pPr>
        <w:ind w:left="1800" w:hanging="720"/>
      </w:pPr>
      <w:rPr>
        <w:rFonts w:eastAsia="Droid Serif" w:hint="default"/>
        <w:sz w:val="22"/>
      </w:rPr>
    </w:lvl>
    <w:lvl w:ilvl="3">
      <w:start w:val="1"/>
      <w:numFmt w:val="decimal"/>
      <w:isLgl/>
      <w:lvlText w:val="%1.%2.%3.%4."/>
      <w:lvlJc w:val="left"/>
      <w:pPr>
        <w:ind w:left="2520" w:hanging="1080"/>
      </w:pPr>
      <w:rPr>
        <w:rFonts w:eastAsia="Droid Serif" w:hint="default"/>
        <w:sz w:val="22"/>
      </w:rPr>
    </w:lvl>
    <w:lvl w:ilvl="4">
      <w:start w:val="1"/>
      <w:numFmt w:val="decimal"/>
      <w:isLgl/>
      <w:lvlText w:val="%1.%2.%3.%4.%5."/>
      <w:lvlJc w:val="left"/>
      <w:pPr>
        <w:ind w:left="3240" w:hanging="1440"/>
      </w:pPr>
      <w:rPr>
        <w:rFonts w:eastAsia="Droid Serif" w:hint="default"/>
        <w:sz w:val="22"/>
      </w:rPr>
    </w:lvl>
    <w:lvl w:ilvl="5">
      <w:start w:val="1"/>
      <w:numFmt w:val="decimal"/>
      <w:isLgl/>
      <w:lvlText w:val="%1.%2.%3.%4.%5.%6."/>
      <w:lvlJc w:val="left"/>
      <w:pPr>
        <w:ind w:left="3600" w:hanging="1440"/>
      </w:pPr>
      <w:rPr>
        <w:rFonts w:eastAsia="Droid Serif" w:hint="default"/>
        <w:sz w:val="22"/>
      </w:rPr>
    </w:lvl>
    <w:lvl w:ilvl="6">
      <w:start w:val="1"/>
      <w:numFmt w:val="decimal"/>
      <w:isLgl/>
      <w:lvlText w:val="%1.%2.%3.%4.%5.%6.%7."/>
      <w:lvlJc w:val="left"/>
      <w:pPr>
        <w:ind w:left="4320" w:hanging="1800"/>
      </w:pPr>
      <w:rPr>
        <w:rFonts w:eastAsia="Droid Serif" w:hint="default"/>
        <w:sz w:val="22"/>
      </w:rPr>
    </w:lvl>
    <w:lvl w:ilvl="7">
      <w:start w:val="1"/>
      <w:numFmt w:val="decimal"/>
      <w:isLgl/>
      <w:lvlText w:val="%1.%2.%3.%4.%5.%6.%7.%8."/>
      <w:lvlJc w:val="left"/>
      <w:pPr>
        <w:ind w:left="4680" w:hanging="1800"/>
      </w:pPr>
      <w:rPr>
        <w:rFonts w:eastAsia="Droid Serif" w:hint="default"/>
        <w:sz w:val="22"/>
      </w:rPr>
    </w:lvl>
    <w:lvl w:ilvl="8">
      <w:start w:val="1"/>
      <w:numFmt w:val="decimal"/>
      <w:isLgl/>
      <w:lvlText w:val="%1.%2.%3.%4.%5.%6.%7.%8.%9."/>
      <w:lvlJc w:val="left"/>
      <w:pPr>
        <w:ind w:left="5400" w:hanging="2160"/>
      </w:pPr>
      <w:rPr>
        <w:rFonts w:eastAsia="Droid Serif" w:hint="default"/>
        <w:sz w:val="22"/>
      </w:rPr>
    </w:lvl>
  </w:abstractNum>
  <w:abstractNum w:abstractNumId="1">
    <w:nsid w:val="0B461E12"/>
    <w:multiLevelType w:val="hybridMultilevel"/>
    <w:tmpl w:val="78305FB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0BC29D2"/>
    <w:multiLevelType w:val="multilevel"/>
    <w:tmpl w:val="0419001D"/>
    <w:numStyleLink w:val="a"/>
  </w:abstractNum>
  <w:abstractNum w:abstractNumId="3">
    <w:nsid w:val="125D3F41"/>
    <w:multiLevelType w:val="hybridMultilevel"/>
    <w:tmpl w:val="78305FB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9395EEA"/>
    <w:multiLevelType w:val="hybridMultilevel"/>
    <w:tmpl w:val="18BAFBE6"/>
    <w:lvl w:ilvl="0" w:tplc="2C6A4A20">
      <w:numFmt w:val="bullet"/>
      <w:lvlText w:val="-"/>
      <w:lvlJc w:val="left"/>
      <w:pPr>
        <w:ind w:left="720" w:hanging="360"/>
      </w:pPr>
      <w:rPr>
        <w:rFonts w:ascii="Calibri" w:eastAsiaTheme="minorEastAsia" w:hAnsi="Calibri"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1A45042D"/>
    <w:multiLevelType w:val="hybridMultilevel"/>
    <w:tmpl w:val="C55CD678"/>
    <w:lvl w:ilvl="0" w:tplc="0419000D">
      <w:start w:val="1"/>
      <w:numFmt w:val="bullet"/>
      <w:lvlText w:val=""/>
      <w:lvlJc w:val="left"/>
      <w:pPr>
        <w:ind w:left="1428" w:hanging="360"/>
      </w:pPr>
      <w:rPr>
        <w:rFonts w:ascii="Wingdings" w:hAnsi="Wingdings"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nsid w:val="22BC3DB9"/>
    <w:multiLevelType w:val="multilevel"/>
    <w:tmpl w:val="0419001D"/>
    <w:styleLink w:val="a"/>
    <w:lvl w:ilvl="0">
      <w:start w:val="1"/>
      <w:numFmt w:val="none"/>
      <w:lvlText w:val="%1"/>
      <w:lvlJc w:val="left"/>
      <w:pPr>
        <w:ind w:left="360" w:hanging="360"/>
      </w:pPr>
      <w:rPr>
        <w:rFonts w:asciiTheme="majorHAnsi" w:hAnsiTheme="majorHAnsi" w:hint="default"/>
        <w:color w:val="2E74B5" w:themeColor="accent1" w:themeShade="BF"/>
        <w:sz w:val="28"/>
        <w:u w:val="single"/>
      </w:rPr>
    </w:lvl>
    <w:lvl w:ilvl="1">
      <w:start w:val="1"/>
      <w:numFmt w:val="none"/>
      <w:lvlText w:val="%2"/>
      <w:lvlJc w:val="left"/>
      <w:pPr>
        <w:ind w:left="720" w:hanging="360"/>
      </w:pPr>
      <w:rPr>
        <w:rFonts w:asciiTheme="majorHAnsi" w:hAnsiTheme="majorHAnsi" w:cs="Times New Roman" w:hint="default"/>
        <w:color w:val="2E74B5" w:themeColor="accent1" w:themeShade="BF"/>
        <w:sz w:val="24"/>
        <w:u w:val="single"/>
      </w:rPr>
    </w:lvl>
    <w:lvl w:ilvl="2">
      <w:start w:val="1"/>
      <w:numFmt w:val="none"/>
      <w:lvlText w:val="%3"/>
      <w:lvlJc w:val="left"/>
      <w:pPr>
        <w:ind w:left="1080" w:hanging="360"/>
      </w:pPr>
      <w:rPr>
        <w:rFonts w:asciiTheme="majorHAnsi" w:hAnsiTheme="majorHAnsi" w:cs="Times New Roman" w:hint="default"/>
        <w:color w:val="auto"/>
        <w:sz w:val="24"/>
        <w:u w:val="single"/>
      </w:rPr>
    </w:lvl>
    <w:lvl w:ilvl="3">
      <w:start w:val="1"/>
      <w:numFmt w:val="none"/>
      <w:lvlText w:val="%4"/>
      <w:lvlJc w:val="left"/>
      <w:pPr>
        <w:ind w:left="1440" w:hanging="360"/>
      </w:pPr>
      <w:rPr>
        <w:rFonts w:asciiTheme="majorHAnsi" w:hAnsiTheme="majorHAnsi" w:cs="Times New Roman" w:hint="default"/>
        <w:color w:val="2E74B5" w:themeColor="accent1" w:themeShade="BF"/>
        <w:u w:val="single"/>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23A7086A"/>
    <w:multiLevelType w:val="hybridMultilevel"/>
    <w:tmpl w:val="42D08C9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4882BDB"/>
    <w:multiLevelType w:val="hybridMultilevel"/>
    <w:tmpl w:val="64B4EC18"/>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9">
    <w:nsid w:val="34236A97"/>
    <w:multiLevelType w:val="hybridMultilevel"/>
    <w:tmpl w:val="78305FB2"/>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828" w:hanging="360"/>
      </w:pPr>
    </w:lvl>
    <w:lvl w:ilvl="2" w:tplc="0419001B" w:tentative="1">
      <w:start w:val="1"/>
      <w:numFmt w:val="lowerRoman"/>
      <w:lvlText w:val="%3."/>
      <w:lvlJc w:val="right"/>
      <w:pPr>
        <w:ind w:left="-108" w:hanging="180"/>
      </w:pPr>
    </w:lvl>
    <w:lvl w:ilvl="3" w:tplc="0419000F" w:tentative="1">
      <w:start w:val="1"/>
      <w:numFmt w:val="decimal"/>
      <w:lvlText w:val="%4."/>
      <w:lvlJc w:val="left"/>
      <w:pPr>
        <w:ind w:left="612" w:hanging="360"/>
      </w:pPr>
    </w:lvl>
    <w:lvl w:ilvl="4" w:tplc="04190019" w:tentative="1">
      <w:start w:val="1"/>
      <w:numFmt w:val="lowerLetter"/>
      <w:lvlText w:val="%5."/>
      <w:lvlJc w:val="left"/>
      <w:pPr>
        <w:ind w:left="1332" w:hanging="360"/>
      </w:pPr>
    </w:lvl>
    <w:lvl w:ilvl="5" w:tplc="0419001B" w:tentative="1">
      <w:start w:val="1"/>
      <w:numFmt w:val="lowerRoman"/>
      <w:lvlText w:val="%6."/>
      <w:lvlJc w:val="right"/>
      <w:pPr>
        <w:ind w:left="2052" w:hanging="180"/>
      </w:pPr>
    </w:lvl>
    <w:lvl w:ilvl="6" w:tplc="0419000F" w:tentative="1">
      <w:start w:val="1"/>
      <w:numFmt w:val="decimal"/>
      <w:lvlText w:val="%7."/>
      <w:lvlJc w:val="left"/>
      <w:pPr>
        <w:ind w:left="2772" w:hanging="360"/>
      </w:pPr>
    </w:lvl>
    <w:lvl w:ilvl="7" w:tplc="04190019" w:tentative="1">
      <w:start w:val="1"/>
      <w:numFmt w:val="lowerLetter"/>
      <w:lvlText w:val="%8."/>
      <w:lvlJc w:val="left"/>
      <w:pPr>
        <w:ind w:left="3492" w:hanging="360"/>
      </w:pPr>
    </w:lvl>
    <w:lvl w:ilvl="8" w:tplc="0419001B" w:tentative="1">
      <w:start w:val="1"/>
      <w:numFmt w:val="lowerRoman"/>
      <w:lvlText w:val="%9."/>
      <w:lvlJc w:val="right"/>
      <w:pPr>
        <w:ind w:left="4212" w:hanging="180"/>
      </w:pPr>
    </w:lvl>
  </w:abstractNum>
  <w:abstractNum w:abstractNumId="10">
    <w:nsid w:val="394F3FA7"/>
    <w:multiLevelType w:val="hybridMultilevel"/>
    <w:tmpl w:val="67A0E0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439D1CF0"/>
    <w:multiLevelType w:val="hybridMultilevel"/>
    <w:tmpl w:val="18DC365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44023BC5"/>
    <w:multiLevelType w:val="hybridMultilevel"/>
    <w:tmpl w:val="D7E860B0"/>
    <w:lvl w:ilvl="0" w:tplc="76DAF1C0">
      <w:start w:val="6"/>
      <w:numFmt w:val="decimal"/>
      <w:lvlText w:val="%1."/>
      <w:lvlJc w:val="left"/>
      <w:pPr>
        <w:ind w:left="720" w:hanging="360"/>
      </w:pPr>
      <w:rPr>
        <w:rFonts w:asciiTheme="minorHAnsi" w:eastAsiaTheme="minorEastAsia" w:hAnsiTheme="minorHAnsi" w:cs="Times New Roman" w:hint="default"/>
        <w:color w:val="auto"/>
        <w:sz w:val="22"/>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49C14847"/>
    <w:multiLevelType w:val="hybridMultilevel"/>
    <w:tmpl w:val="78305FB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4A223EF6"/>
    <w:multiLevelType w:val="multilevel"/>
    <w:tmpl w:val="0419001D"/>
    <w:lvl w:ilvl="0">
      <w:start w:val="1"/>
      <w:numFmt w:val="decimal"/>
      <w:lvlText w:val="%1"/>
      <w:lvlJc w:val="left"/>
      <w:pPr>
        <w:ind w:left="360" w:hanging="360"/>
      </w:pPr>
      <w:rPr>
        <w:rFonts w:ascii="Times New Roman" w:hAnsi="Times New Roman" w:hint="default"/>
        <w:color w:val="auto"/>
      </w:rPr>
    </w:lvl>
    <w:lvl w:ilvl="1">
      <w:start w:val="1"/>
      <w:numFmt w:val="none"/>
      <w:lvlText w:val="%2)"/>
      <w:lvlJc w:val="left"/>
      <w:pPr>
        <w:ind w:left="1068" w:hanging="360"/>
      </w:pPr>
      <w:rPr>
        <w:rFonts w:asciiTheme="majorHAnsi" w:hAnsiTheme="majorHAnsi"/>
        <w:sz w:val="18"/>
      </w:rPr>
    </w:lvl>
    <w:lvl w:ilvl="2">
      <w:start w:val="1"/>
      <w:numFmt w:val="none"/>
      <w:lvlText w:val="%3"/>
      <w:lvlJc w:val="left"/>
      <w:pPr>
        <w:ind w:left="1080" w:hanging="360"/>
      </w:pPr>
      <w:rPr>
        <w:rFonts w:ascii="Times New Roman" w:hAnsi="Times New Roman" w:hint="default"/>
        <w:color w:val="auto"/>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4AB660F1"/>
    <w:multiLevelType w:val="hybridMultilevel"/>
    <w:tmpl w:val="78305FB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548409FC"/>
    <w:multiLevelType w:val="multilevel"/>
    <w:tmpl w:val="4C6E9B7A"/>
    <w:lvl w:ilvl="0">
      <w:start w:val="1"/>
      <w:numFmt w:val="decimal"/>
      <w:lvlText w:val="%1."/>
      <w:lvlJc w:val="left"/>
      <w:pPr>
        <w:ind w:left="360" w:hanging="360"/>
      </w:pPr>
      <w:rPr>
        <w:rFonts w:hint="default"/>
        <w:color w:val="1F4D78" w:themeColor="accent1" w:themeShade="7F"/>
        <w:sz w:val="24"/>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nsid w:val="566E7277"/>
    <w:multiLevelType w:val="multilevel"/>
    <w:tmpl w:val="30B04970"/>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nsid w:val="57A06D2F"/>
    <w:multiLevelType w:val="hybridMultilevel"/>
    <w:tmpl w:val="8DD6CC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5A4C52D4"/>
    <w:multiLevelType w:val="hybridMultilevel"/>
    <w:tmpl w:val="89E6ABFC"/>
    <w:lvl w:ilvl="0" w:tplc="0419000F">
      <w:start w:val="1"/>
      <w:numFmt w:val="decimal"/>
      <w:lvlText w:val="%1."/>
      <w:lvlJc w:val="left"/>
      <w:pPr>
        <w:ind w:left="1200" w:hanging="360"/>
      </w:pPr>
    </w:lvl>
    <w:lvl w:ilvl="1" w:tplc="04190019" w:tentative="1">
      <w:start w:val="1"/>
      <w:numFmt w:val="lowerLetter"/>
      <w:lvlText w:val="%2."/>
      <w:lvlJc w:val="left"/>
      <w:pPr>
        <w:ind w:left="1920" w:hanging="360"/>
      </w:pPr>
    </w:lvl>
    <w:lvl w:ilvl="2" w:tplc="0419001B" w:tentative="1">
      <w:start w:val="1"/>
      <w:numFmt w:val="lowerRoman"/>
      <w:lvlText w:val="%3."/>
      <w:lvlJc w:val="right"/>
      <w:pPr>
        <w:ind w:left="2640" w:hanging="180"/>
      </w:pPr>
    </w:lvl>
    <w:lvl w:ilvl="3" w:tplc="0419000F" w:tentative="1">
      <w:start w:val="1"/>
      <w:numFmt w:val="decimal"/>
      <w:lvlText w:val="%4."/>
      <w:lvlJc w:val="left"/>
      <w:pPr>
        <w:ind w:left="3360" w:hanging="360"/>
      </w:pPr>
    </w:lvl>
    <w:lvl w:ilvl="4" w:tplc="04190019" w:tentative="1">
      <w:start w:val="1"/>
      <w:numFmt w:val="lowerLetter"/>
      <w:lvlText w:val="%5."/>
      <w:lvlJc w:val="left"/>
      <w:pPr>
        <w:ind w:left="4080" w:hanging="360"/>
      </w:pPr>
    </w:lvl>
    <w:lvl w:ilvl="5" w:tplc="0419001B" w:tentative="1">
      <w:start w:val="1"/>
      <w:numFmt w:val="lowerRoman"/>
      <w:lvlText w:val="%6."/>
      <w:lvlJc w:val="right"/>
      <w:pPr>
        <w:ind w:left="4800" w:hanging="180"/>
      </w:pPr>
    </w:lvl>
    <w:lvl w:ilvl="6" w:tplc="0419000F" w:tentative="1">
      <w:start w:val="1"/>
      <w:numFmt w:val="decimal"/>
      <w:lvlText w:val="%7."/>
      <w:lvlJc w:val="left"/>
      <w:pPr>
        <w:ind w:left="5520" w:hanging="360"/>
      </w:pPr>
    </w:lvl>
    <w:lvl w:ilvl="7" w:tplc="04190019" w:tentative="1">
      <w:start w:val="1"/>
      <w:numFmt w:val="lowerLetter"/>
      <w:lvlText w:val="%8."/>
      <w:lvlJc w:val="left"/>
      <w:pPr>
        <w:ind w:left="6240" w:hanging="360"/>
      </w:pPr>
    </w:lvl>
    <w:lvl w:ilvl="8" w:tplc="0419001B" w:tentative="1">
      <w:start w:val="1"/>
      <w:numFmt w:val="lowerRoman"/>
      <w:lvlText w:val="%9."/>
      <w:lvlJc w:val="right"/>
      <w:pPr>
        <w:ind w:left="6960" w:hanging="180"/>
      </w:pPr>
    </w:lvl>
  </w:abstractNum>
  <w:abstractNum w:abstractNumId="20">
    <w:nsid w:val="5ACE6623"/>
    <w:multiLevelType w:val="hybridMultilevel"/>
    <w:tmpl w:val="4F501B92"/>
    <w:lvl w:ilvl="0" w:tplc="0419000D">
      <w:start w:val="1"/>
      <w:numFmt w:val="bullet"/>
      <w:lvlText w:val=""/>
      <w:lvlJc w:val="left"/>
      <w:pPr>
        <w:ind w:left="1004" w:hanging="360"/>
      </w:pPr>
      <w:rPr>
        <w:rFonts w:ascii="Wingdings" w:hAnsi="Wingdings"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21">
    <w:nsid w:val="5DFB32F3"/>
    <w:multiLevelType w:val="multilevel"/>
    <w:tmpl w:val="6EA2DB5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eastAsia="Droid Serif" w:hint="default"/>
        <w:sz w:val="22"/>
      </w:rPr>
    </w:lvl>
    <w:lvl w:ilvl="2">
      <w:start w:val="1"/>
      <w:numFmt w:val="decimal"/>
      <w:isLgl/>
      <w:lvlText w:val="%1.%2.%3."/>
      <w:lvlJc w:val="left"/>
      <w:pPr>
        <w:ind w:left="1800" w:hanging="720"/>
      </w:pPr>
      <w:rPr>
        <w:rFonts w:eastAsia="Droid Serif" w:hint="default"/>
        <w:sz w:val="22"/>
      </w:rPr>
    </w:lvl>
    <w:lvl w:ilvl="3">
      <w:start w:val="1"/>
      <w:numFmt w:val="decimal"/>
      <w:isLgl/>
      <w:lvlText w:val="%1.%2.%3.%4."/>
      <w:lvlJc w:val="left"/>
      <w:pPr>
        <w:ind w:left="2520" w:hanging="1080"/>
      </w:pPr>
      <w:rPr>
        <w:rFonts w:eastAsia="Droid Serif" w:hint="default"/>
        <w:sz w:val="22"/>
      </w:rPr>
    </w:lvl>
    <w:lvl w:ilvl="4">
      <w:start w:val="1"/>
      <w:numFmt w:val="decimal"/>
      <w:isLgl/>
      <w:lvlText w:val="%1.%2.%3.%4.%5."/>
      <w:lvlJc w:val="left"/>
      <w:pPr>
        <w:ind w:left="3240" w:hanging="1440"/>
      </w:pPr>
      <w:rPr>
        <w:rFonts w:eastAsia="Droid Serif" w:hint="default"/>
        <w:sz w:val="22"/>
      </w:rPr>
    </w:lvl>
    <w:lvl w:ilvl="5">
      <w:start w:val="1"/>
      <w:numFmt w:val="decimal"/>
      <w:isLgl/>
      <w:lvlText w:val="%1.%2.%3.%4.%5.%6."/>
      <w:lvlJc w:val="left"/>
      <w:pPr>
        <w:ind w:left="3600" w:hanging="1440"/>
      </w:pPr>
      <w:rPr>
        <w:rFonts w:eastAsia="Droid Serif" w:hint="default"/>
        <w:sz w:val="22"/>
      </w:rPr>
    </w:lvl>
    <w:lvl w:ilvl="6">
      <w:start w:val="1"/>
      <w:numFmt w:val="decimal"/>
      <w:isLgl/>
      <w:lvlText w:val="%1.%2.%3.%4.%5.%6.%7."/>
      <w:lvlJc w:val="left"/>
      <w:pPr>
        <w:ind w:left="4320" w:hanging="1800"/>
      </w:pPr>
      <w:rPr>
        <w:rFonts w:eastAsia="Droid Serif" w:hint="default"/>
        <w:sz w:val="22"/>
      </w:rPr>
    </w:lvl>
    <w:lvl w:ilvl="7">
      <w:start w:val="1"/>
      <w:numFmt w:val="decimal"/>
      <w:isLgl/>
      <w:lvlText w:val="%1.%2.%3.%4.%5.%6.%7.%8."/>
      <w:lvlJc w:val="left"/>
      <w:pPr>
        <w:ind w:left="4680" w:hanging="1800"/>
      </w:pPr>
      <w:rPr>
        <w:rFonts w:eastAsia="Droid Serif" w:hint="default"/>
        <w:sz w:val="22"/>
      </w:rPr>
    </w:lvl>
    <w:lvl w:ilvl="8">
      <w:start w:val="1"/>
      <w:numFmt w:val="decimal"/>
      <w:isLgl/>
      <w:lvlText w:val="%1.%2.%3.%4.%5.%6.%7.%8.%9."/>
      <w:lvlJc w:val="left"/>
      <w:pPr>
        <w:ind w:left="5400" w:hanging="2160"/>
      </w:pPr>
      <w:rPr>
        <w:rFonts w:eastAsia="Droid Serif" w:hint="default"/>
        <w:sz w:val="22"/>
      </w:rPr>
    </w:lvl>
  </w:abstractNum>
  <w:abstractNum w:abstractNumId="22">
    <w:nsid w:val="5F115937"/>
    <w:multiLevelType w:val="hybridMultilevel"/>
    <w:tmpl w:val="A13C088E"/>
    <w:lvl w:ilvl="0" w:tplc="0D249CAA">
      <w:start w:val="2"/>
      <w:numFmt w:val="decimal"/>
      <w:lvlText w:val="%1.."/>
      <w:lvlJc w:val="left"/>
      <w:pPr>
        <w:ind w:left="1080" w:hanging="720"/>
      </w:pPr>
      <w:rPr>
        <w:rFonts w:hint="default"/>
        <w:color w:val="1F4D78" w:themeColor="accent1" w:themeShade="7F"/>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65291695"/>
    <w:multiLevelType w:val="multilevel"/>
    <w:tmpl w:val="015A1164"/>
    <w:lvl w:ilvl="0">
      <w:start w:val="3"/>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4">
    <w:nsid w:val="6FFD142B"/>
    <w:multiLevelType w:val="hybridMultilevel"/>
    <w:tmpl w:val="913894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1"/>
  </w:num>
  <w:num w:numId="2">
    <w:abstractNumId w:val="0"/>
  </w:num>
  <w:num w:numId="3">
    <w:abstractNumId w:val="24"/>
  </w:num>
  <w:num w:numId="4">
    <w:abstractNumId w:val="23"/>
  </w:num>
  <w:num w:numId="5">
    <w:abstractNumId w:val="17"/>
  </w:num>
  <w:num w:numId="6">
    <w:abstractNumId w:val="18"/>
  </w:num>
  <w:num w:numId="7">
    <w:abstractNumId w:val="13"/>
  </w:num>
  <w:num w:numId="8">
    <w:abstractNumId w:val="9"/>
  </w:num>
  <w:num w:numId="9">
    <w:abstractNumId w:val="1"/>
  </w:num>
  <w:num w:numId="10">
    <w:abstractNumId w:val="3"/>
  </w:num>
  <w:num w:numId="11">
    <w:abstractNumId w:val="15"/>
  </w:num>
  <w:num w:numId="12">
    <w:abstractNumId w:val="10"/>
  </w:num>
  <w:num w:numId="13">
    <w:abstractNumId w:val="7"/>
  </w:num>
  <w:num w:numId="14">
    <w:abstractNumId w:val="22"/>
  </w:num>
  <w:num w:numId="15">
    <w:abstractNumId w:val="12"/>
  </w:num>
  <w:num w:numId="16">
    <w:abstractNumId w:val="8"/>
  </w:num>
  <w:num w:numId="17">
    <w:abstractNumId w:val="20"/>
  </w:num>
  <w:num w:numId="18">
    <w:abstractNumId w:val="16"/>
  </w:num>
  <w:num w:numId="19">
    <w:abstractNumId w:val="4"/>
  </w:num>
  <w:num w:numId="20">
    <w:abstractNumId w:val="5"/>
  </w:num>
  <w:num w:numId="21">
    <w:abstractNumId w:val="11"/>
  </w:num>
  <w:num w:numId="22">
    <w:abstractNumId w:val="19"/>
  </w:num>
  <w:num w:numId="23">
    <w:abstractNumId w:val="14"/>
  </w:num>
  <w:num w:numId="24">
    <w:abstractNumId w:val="6"/>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activeWritingStyle w:appName="MSWord" w:lang="ru-RU" w:vendorID="64" w:dllVersion="6" w:nlCheck="1" w:checkStyle="0"/>
  <w:activeWritingStyle w:appName="MSWord" w:lang="en-US" w:vendorID="64" w:dllVersion="6" w:nlCheck="1" w:checkStyle="1"/>
  <w:activeWritingStyle w:appName="MSWord" w:lang="en-US" w:vendorID="64" w:dllVersion="0" w:nlCheck="1" w:checkStyle="0"/>
  <w:activeWritingStyle w:appName="MSWord" w:lang="ru-RU" w:vendorID="64" w:dllVersion="0" w:nlCheck="1" w:checkStyle="0"/>
  <w:activeWritingStyle w:appName="MSWord" w:lang="en-US" w:vendorID="64" w:dllVersion="131078" w:nlCheck="1" w:checkStyle="1"/>
  <w:activeWritingStyle w:appName="MSWord" w:lang="ru-RU" w:vendorID="64" w:dllVersion="131078" w:nlCheck="1" w:checkStyle="0"/>
  <w:proofState w:grammar="clean"/>
  <w:defaultTabStop w:val="708"/>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164D"/>
    <w:rsid w:val="00000108"/>
    <w:rsid w:val="00001BF6"/>
    <w:rsid w:val="00001F38"/>
    <w:rsid w:val="000022A5"/>
    <w:rsid w:val="0000319E"/>
    <w:rsid w:val="000033AD"/>
    <w:rsid w:val="00004616"/>
    <w:rsid w:val="0000532B"/>
    <w:rsid w:val="000071AE"/>
    <w:rsid w:val="000116DF"/>
    <w:rsid w:val="00011A6B"/>
    <w:rsid w:val="000123E5"/>
    <w:rsid w:val="00015820"/>
    <w:rsid w:val="00015A0D"/>
    <w:rsid w:val="00016809"/>
    <w:rsid w:val="00016D36"/>
    <w:rsid w:val="000208F4"/>
    <w:rsid w:val="00020AE7"/>
    <w:rsid w:val="00021BE1"/>
    <w:rsid w:val="00022AAB"/>
    <w:rsid w:val="0002482E"/>
    <w:rsid w:val="00024DB2"/>
    <w:rsid w:val="0002624B"/>
    <w:rsid w:val="000275CD"/>
    <w:rsid w:val="00030F7A"/>
    <w:rsid w:val="00031999"/>
    <w:rsid w:val="0003264A"/>
    <w:rsid w:val="00033A23"/>
    <w:rsid w:val="00033B94"/>
    <w:rsid w:val="000344C9"/>
    <w:rsid w:val="00035A23"/>
    <w:rsid w:val="000403A5"/>
    <w:rsid w:val="00040F31"/>
    <w:rsid w:val="00042F1A"/>
    <w:rsid w:val="0004303F"/>
    <w:rsid w:val="000432E5"/>
    <w:rsid w:val="0004495E"/>
    <w:rsid w:val="00045832"/>
    <w:rsid w:val="0005634D"/>
    <w:rsid w:val="0005711B"/>
    <w:rsid w:val="00061D7F"/>
    <w:rsid w:val="00063E03"/>
    <w:rsid w:val="00064711"/>
    <w:rsid w:val="00065C66"/>
    <w:rsid w:val="000664FE"/>
    <w:rsid w:val="00066DD0"/>
    <w:rsid w:val="00067912"/>
    <w:rsid w:val="00067923"/>
    <w:rsid w:val="00070FA8"/>
    <w:rsid w:val="000712C2"/>
    <w:rsid w:val="000718B4"/>
    <w:rsid w:val="00072626"/>
    <w:rsid w:val="00074E79"/>
    <w:rsid w:val="0007514C"/>
    <w:rsid w:val="00080048"/>
    <w:rsid w:val="000813B8"/>
    <w:rsid w:val="00081908"/>
    <w:rsid w:val="0008244B"/>
    <w:rsid w:val="00082942"/>
    <w:rsid w:val="000835B2"/>
    <w:rsid w:val="00084C33"/>
    <w:rsid w:val="000852D8"/>
    <w:rsid w:val="00085808"/>
    <w:rsid w:val="00092AFA"/>
    <w:rsid w:val="00092B74"/>
    <w:rsid w:val="0009379E"/>
    <w:rsid w:val="000949FA"/>
    <w:rsid w:val="0009549D"/>
    <w:rsid w:val="00096523"/>
    <w:rsid w:val="00096ECD"/>
    <w:rsid w:val="000A0824"/>
    <w:rsid w:val="000A1D19"/>
    <w:rsid w:val="000A42C7"/>
    <w:rsid w:val="000A54D6"/>
    <w:rsid w:val="000B0080"/>
    <w:rsid w:val="000B1B66"/>
    <w:rsid w:val="000B2EFA"/>
    <w:rsid w:val="000B3E93"/>
    <w:rsid w:val="000B4FAB"/>
    <w:rsid w:val="000B70EA"/>
    <w:rsid w:val="000B74D4"/>
    <w:rsid w:val="000C255B"/>
    <w:rsid w:val="000C3EA3"/>
    <w:rsid w:val="000C4889"/>
    <w:rsid w:val="000C5049"/>
    <w:rsid w:val="000C6ABD"/>
    <w:rsid w:val="000D0341"/>
    <w:rsid w:val="000D2561"/>
    <w:rsid w:val="000D50CA"/>
    <w:rsid w:val="000D5D04"/>
    <w:rsid w:val="000D6492"/>
    <w:rsid w:val="000D6748"/>
    <w:rsid w:val="000D6BBA"/>
    <w:rsid w:val="000D6D8F"/>
    <w:rsid w:val="000D6DB6"/>
    <w:rsid w:val="000E008D"/>
    <w:rsid w:val="000E0360"/>
    <w:rsid w:val="000E477D"/>
    <w:rsid w:val="000E4F5E"/>
    <w:rsid w:val="000E5E94"/>
    <w:rsid w:val="000E7182"/>
    <w:rsid w:val="000E7E7C"/>
    <w:rsid w:val="000F03CD"/>
    <w:rsid w:val="000F0436"/>
    <w:rsid w:val="000F29F3"/>
    <w:rsid w:val="001015BD"/>
    <w:rsid w:val="001020BA"/>
    <w:rsid w:val="00103713"/>
    <w:rsid w:val="0010411E"/>
    <w:rsid w:val="00104D5A"/>
    <w:rsid w:val="00104D8E"/>
    <w:rsid w:val="00107A10"/>
    <w:rsid w:val="00107A29"/>
    <w:rsid w:val="00107D53"/>
    <w:rsid w:val="001125C8"/>
    <w:rsid w:val="00113DA7"/>
    <w:rsid w:val="00114927"/>
    <w:rsid w:val="001157D8"/>
    <w:rsid w:val="00115D23"/>
    <w:rsid w:val="0011630D"/>
    <w:rsid w:val="0011691B"/>
    <w:rsid w:val="00121BB2"/>
    <w:rsid w:val="00123419"/>
    <w:rsid w:val="00123C6F"/>
    <w:rsid w:val="00125778"/>
    <w:rsid w:val="00126057"/>
    <w:rsid w:val="00132042"/>
    <w:rsid w:val="00133581"/>
    <w:rsid w:val="0013552C"/>
    <w:rsid w:val="00136553"/>
    <w:rsid w:val="00137760"/>
    <w:rsid w:val="00144920"/>
    <w:rsid w:val="001501F8"/>
    <w:rsid w:val="001528B1"/>
    <w:rsid w:val="001533AA"/>
    <w:rsid w:val="0015403E"/>
    <w:rsid w:val="00155207"/>
    <w:rsid w:val="00155245"/>
    <w:rsid w:val="00155628"/>
    <w:rsid w:val="00155A8C"/>
    <w:rsid w:val="0015655F"/>
    <w:rsid w:val="00156A5B"/>
    <w:rsid w:val="001573FA"/>
    <w:rsid w:val="00161CB0"/>
    <w:rsid w:val="00162B23"/>
    <w:rsid w:val="00166102"/>
    <w:rsid w:val="00166917"/>
    <w:rsid w:val="00172A10"/>
    <w:rsid w:val="00177353"/>
    <w:rsid w:val="00177B12"/>
    <w:rsid w:val="00185B46"/>
    <w:rsid w:val="00187090"/>
    <w:rsid w:val="001876C5"/>
    <w:rsid w:val="00187F8C"/>
    <w:rsid w:val="00190E26"/>
    <w:rsid w:val="00192B4D"/>
    <w:rsid w:val="0019551E"/>
    <w:rsid w:val="00197376"/>
    <w:rsid w:val="00197C7F"/>
    <w:rsid w:val="001A16A0"/>
    <w:rsid w:val="001A2245"/>
    <w:rsid w:val="001A2303"/>
    <w:rsid w:val="001A3029"/>
    <w:rsid w:val="001B1415"/>
    <w:rsid w:val="001B16DA"/>
    <w:rsid w:val="001B2989"/>
    <w:rsid w:val="001B2CA7"/>
    <w:rsid w:val="001B3777"/>
    <w:rsid w:val="001B721A"/>
    <w:rsid w:val="001C07A4"/>
    <w:rsid w:val="001C170E"/>
    <w:rsid w:val="001C65F7"/>
    <w:rsid w:val="001C6627"/>
    <w:rsid w:val="001C7BF8"/>
    <w:rsid w:val="001D0135"/>
    <w:rsid w:val="001D18F4"/>
    <w:rsid w:val="001D3461"/>
    <w:rsid w:val="001D401B"/>
    <w:rsid w:val="001D4CB5"/>
    <w:rsid w:val="001D5DEA"/>
    <w:rsid w:val="001D625C"/>
    <w:rsid w:val="001D66DF"/>
    <w:rsid w:val="001D6F2C"/>
    <w:rsid w:val="001D720E"/>
    <w:rsid w:val="001E01B6"/>
    <w:rsid w:val="001E216E"/>
    <w:rsid w:val="001E2642"/>
    <w:rsid w:val="001E2715"/>
    <w:rsid w:val="001E2F7A"/>
    <w:rsid w:val="001F0388"/>
    <w:rsid w:val="001F0838"/>
    <w:rsid w:val="001F253D"/>
    <w:rsid w:val="001F3351"/>
    <w:rsid w:val="001F586A"/>
    <w:rsid w:val="001F6439"/>
    <w:rsid w:val="001F6B66"/>
    <w:rsid w:val="002008F8"/>
    <w:rsid w:val="0020268B"/>
    <w:rsid w:val="00203B72"/>
    <w:rsid w:val="00203D30"/>
    <w:rsid w:val="00204114"/>
    <w:rsid w:val="00204D84"/>
    <w:rsid w:val="002058FD"/>
    <w:rsid w:val="002068B7"/>
    <w:rsid w:val="002115E9"/>
    <w:rsid w:val="0021424C"/>
    <w:rsid w:val="00214CF5"/>
    <w:rsid w:val="00215EEF"/>
    <w:rsid w:val="00217290"/>
    <w:rsid w:val="002240B2"/>
    <w:rsid w:val="0022482D"/>
    <w:rsid w:val="00226D76"/>
    <w:rsid w:val="00231B8D"/>
    <w:rsid w:val="00231B91"/>
    <w:rsid w:val="00232362"/>
    <w:rsid w:val="00233398"/>
    <w:rsid w:val="00233C70"/>
    <w:rsid w:val="002346FF"/>
    <w:rsid w:val="0024039C"/>
    <w:rsid w:val="00242E19"/>
    <w:rsid w:val="00243665"/>
    <w:rsid w:val="002459D1"/>
    <w:rsid w:val="00245CAF"/>
    <w:rsid w:val="0024718C"/>
    <w:rsid w:val="00247237"/>
    <w:rsid w:val="00250261"/>
    <w:rsid w:val="0025106A"/>
    <w:rsid w:val="0025279E"/>
    <w:rsid w:val="00253308"/>
    <w:rsid w:val="00257DBC"/>
    <w:rsid w:val="002607CB"/>
    <w:rsid w:val="00260C7A"/>
    <w:rsid w:val="002620D8"/>
    <w:rsid w:val="00270D94"/>
    <w:rsid w:val="00271B51"/>
    <w:rsid w:val="002733BD"/>
    <w:rsid w:val="0027461C"/>
    <w:rsid w:val="00275449"/>
    <w:rsid w:val="00281142"/>
    <w:rsid w:val="002854E5"/>
    <w:rsid w:val="00286850"/>
    <w:rsid w:val="0028792E"/>
    <w:rsid w:val="00290A36"/>
    <w:rsid w:val="00291850"/>
    <w:rsid w:val="00295991"/>
    <w:rsid w:val="002A0272"/>
    <w:rsid w:val="002A184F"/>
    <w:rsid w:val="002A1DE0"/>
    <w:rsid w:val="002A22FC"/>
    <w:rsid w:val="002A2C2C"/>
    <w:rsid w:val="002A4B9D"/>
    <w:rsid w:val="002A5407"/>
    <w:rsid w:val="002A6C9D"/>
    <w:rsid w:val="002A7883"/>
    <w:rsid w:val="002B0BDF"/>
    <w:rsid w:val="002B1045"/>
    <w:rsid w:val="002B1947"/>
    <w:rsid w:val="002B24B0"/>
    <w:rsid w:val="002B2802"/>
    <w:rsid w:val="002B65B5"/>
    <w:rsid w:val="002B6A2C"/>
    <w:rsid w:val="002B6B66"/>
    <w:rsid w:val="002B7432"/>
    <w:rsid w:val="002B7EE5"/>
    <w:rsid w:val="002C014F"/>
    <w:rsid w:val="002C1472"/>
    <w:rsid w:val="002C243D"/>
    <w:rsid w:val="002C4BE0"/>
    <w:rsid w:val="002C4CE3"/>
    <w:rsid w:val="002C5AC9"/>
    <w:rsid w:val="002C6572"/>
    <w:rsid w:val="002C7C72"/>
    <w:rsid w:val="002D1715"/>
    <w:rsid w:val="002D19CB"/>
    <w:rsid w:val="002D227B"/>
    <w:rsid w:val="002D3F67"/>
    <w:rsid w:val="002D550D"/>
    <w:rsid w:val="002D6A4D"/>
    <w:rsid w:val="002D76D1"/>
    <w:rsid w:val="002D7AF4"/>
    <w:rsid w:val="002E3B80"/>
    <w:rsid w:val="002E4643"/>
    <w:rsid w:val="002E4B51"/>
    <w:rsid w:val="002E6E46"/>
    <w:rsid w:val="002F1F86"/>
    <w:rsid w:val="002F26DD"/>
    <w:rsid w:val="002F7111"/>
    <w:rsid w:val="003019FD"/>
    <w:rsid w:val="00301D5A"/>
    <w:rsid w:val="0030689D"/>
    <w:rsid w:val="00307A64"/>
    <w:rsid w:val="00310B7B"/>
    <w:rsid w:val="003117C9"/>
    <w:rsid w:val="0031556D"/>
    <w:rsid w:val="00316030"/>
    <w:rsid w:val="003172A2"/>
    <w:rsid w:val="00320473"/>
    <w:rsid w:val="0032051E"/>
    <w:rsid w:val="00323296"/>
    <w:rsid w:val="00323954"/>
    <w:rsid w:val="003247DE"/>
    <w:rsid w:val="00324FD3"/>
    <w:rsid w:val="00325900"/>
    <w:rsid w:val="00327B01"/>
    <w:rsid w:val="00327BFE"/>
    <w:rsid w:val="00332A02"/>
    <w:rsid w:val="003337E1"/>
    <w:rsid w:val="00334BDB"/>
    <w:rsid w:val="00334F6E"/>
    <w:rsid w:val="003350DA"/>
    <w:rsid w:val="0033688C"/>
    <w:rsid w:val="0034401F"/>
    <w:rsid w:val="00347F3E"/>
    <w:rsid w:val="00351A73"/>
    <w:rsid w:val="00355031"/>
    <w:rsid w:val="003600B0"/>
    <w:rsid w:val="00360F6E"/>
    <w:rsid w:val="0036126C"/>
    <w:rsid w:val="00365947"/>
    <w:rsid w:val="003661DF"/>
    <w:rsid w:val="00370182"/>
    <w:rsid w:val="003713DA"/>
    <w:rsid w:val="00371AF1"/>
    <w:rsid w:val="003754FE"/>
    <w:rsid w:val="00376110"/>
    <w:rsid w:val="0037643A"/>
    <w:rsid w:val="00383444"/>
    <w:rsid w:val="0038464B"/>
    <w:rsid w:val="0038539A"/>
    <w:rsid w:val="0038732C"/>
    <w:rsid w:val="00391032"/>
    <w:rsid w:val="0039179D"/>
    <w:rsid w:val="003919DE"/>
    <w:rsid w:val="00393C6D"/>
    <w:rsid w:val="00395385"/>
    <w:rsid w:val="003A03A4"/>
    <w:rsid w:val="003A156C"/>
    <w:rsid w:val="003A1F11"/>
    <w:rsid w:val="003A210D"/>
    <w:rsid w:val="003A3DC7"/>
    <w:rsid w:val="003A5275"/>
    <w:rsid w:val="003B0624"/>
    <w:rsid w:val="003B266A"/>
    <w:rsid w:val="003B3573"/>
    <w:rsid w:val="003B4141"/>
    <w:rsid w:val="003B4B23"/>
    <w:rsid w:val="003B50FE"/>
    <w:rsid w:val="003B616C"/>
    <w:rsid w:val="003B637F"/>
    <w:rsid w:val="003B68ED"/>
    <w:rsid w:val="003B771E"/>
    <w:rsid w:val="003B7D80"/>
    <w:rsid w:val="003C0932"/>
    <w:rsid w:val="003C11F4"/>
    <w:rsid w:val="003C5166"/>
    <w:rsid w:val="003D1584"/>
    <w:rsid w:val="003D1640"/>
    <w:rsid w:val="003D278B"/>
    <w:rsid w:val="003D48D2"/>
    <w:rsid w:val="003D4C2C"/>
    <w:rsid w:val="003D573F"/>
    <w:rsid w:val="003E0C76"/>
    <w:rsid w:val="003E1847"/>
    <w:rsid w:val="003E1BD9"/>
    <w:rsid w:val="003E23E6"/>
    <w:rsid w:val="003E723C"/>
    <w:rsid w:val="003E76EB"/>
    <w:rsid w:val="003F6563"/>
    <w:rsid w:val="00401680"/>
    <w:rsid w:val="00410F2E"/>
    <w:rsid w:val="004129E0"/>
    <w:rsid w:val="004178AE"/>
    <w:rsid w:val="00421576"/>
    <w:rsid w:val="00423741"/>
    <w:rsid w:val="00425254"/>
    <w:rsid w:val="004256E3"/>
    <w:rsid w:val="00425875"/>
    <w:rsid w:val="004269A4"/>
    <w:rsid w:val="00427AC3"/>
    <w:rsid w:val="00430AA9"/>
    <w:rsid w:val="004311A3"/>
    <w:rsid w:val="004325B4"/>
    <w:rsid w:val="00434472"/>
    <w:rsid w:val="00435582"/>
    <w:rsid w:val="00436BAE"/>
    <w:rsid w:val="00443FAC"/>
    <w:rsid w:val="00445129"/>
    <w:rsid w:val="00445EF0"/>
    <w:rsid w:val="00446752"/>
    <w:rsid w:val="00450D54"/>
    <w:rsid w:val="004531ED"/>
    <w:rsid w:val="0045330E"/>
    <w:rsid w:val="004535AF"/>
    <w:rsid w:val="00453BC1"/>
    <w:rsid w:val="00461805"/>
    <w:rsid w:val="00465730"/>
    <w:rsid w:val="00467696"/>
    <w:rsid w:val="00467FD0"/>
    <w:rsid w:val="0047029D"/>
    <w:rsid w:val="00470BED"/>
    <w:rsid w:val="00471C8F"/>
    <w:rsid w:val="00473763"/>
    <w:rsid w:val="004737DC"/>
    <w:rsid w:val="0047441A"/>
    <w:rsid w:val="00476261"/>
    <w:rsid w:val="00477761"/>
    <w:rsid w:val="00477854"/>
    <w:rsid w:val="00481DCB"/>
    <w:rsid w:val="00483217"/>
    <w:rsid w:val="004836F6"/>
    <w:rsid w:val="004839B2"/>
    <w:rsid w:val="00484D7B"/>
    <w:rsid w:val="00490627"/>
    <w:rsid w:val="004908DE"/>
    <w:rsid w:val="00491472"/>
    <w:rsid w:val="004916F7"/>
    <w:rsid w:val="00496AE7"/>
    <w:rsid w:val="004972CE"/>
    <w:rsid w:val="004973F8"/>
    <w:rsid w:val="004A0194"/>
    <w:rsid w:val="004A30F2"/>
    <w:rsid w:val="004A763C"/>
    <w:rsid w:val="004B0015"/>
    <w:rsid w:val="004B20E7"/>
    <w:rsid w:val="004B4B99"/>
    <w:rsid w:val="004B7205"/>
    <w:rsid w:val="004C0413"/>
    <w:rsid w:val="004C3515"/>
    <w:rsid w:val="004C4C2C"/>
    <w:rsid w:val="004C565E"/>
    <w:rsid w:val="004C5ABD"/>
    <w:rsid w:val="004C6AFB"/>
    <w:rsid w:val="004C72C4"/>
    <w:rsid w:val="004D0CB7"/>
    <w:rsid w:val="004D311A"/>
    <w:rsid w:val="004D60BE"/>
    <w:rsid w:val="004D799A"/>
    <w:rsid w:val="004E1AAD"/>
    <w:rsid w:val="004E2B78"/>
    <w:rsid w:val="004E2D4E"/>
    <w:rsid w:val="004E2FCC"/>
    <w:rsid w:val="004E637F"/>
    <w:rsid w:val="004E79A5"/>
    <w:rsid w:val="004F0707"/>
    <w:rsid w:val="004F13E7"/>
    <w:rsid w:val="004F178F"/>
    <w:rsid w:val="004F1978"/>
    <w:rsid w:val="004F3EBC"/>
    <w:rsid w:val="004F40F7"/>
    <w:rsid w:val="004F77F1"/>
    <w:rsid w:val="005040AE"/>
    <w:rsid w:val="00507E56"/>
    <w:rsid w:val="005104A5"/>
    <w:rsid w:val="00510699"/>
    <w:rsid w:val="005110E0"/>
    <w:rsid w:val="0051247E"/>
    <w:rsid w:val="00512D17"/>
    <w:rsid w:val="00512EB2"/>
    <w:rsid w:val="0051462E"/>
    <w:rsid w:val="005148FD"/>
    <w:rsid w:val="005155C0"/>
    <w:rsid w:val="00516CD1"/>
    <w:rsid w:val="005176EF"/>
    <w:rsid w:val="0051780F"/>
    <w:rsid w:val="00517A82"/>
    <w:rsid w:val="00520731"/>
    <w:rsid w:val="00521A11"/>
    <w:rsid w:val="0052260D"/>
    <w:rsid w:val="0052459F"/>
    <w:rsid w:val="00524610"/>
    <w:rsid w:val="00525F22"/>
    <w:rsid w:val="00526F26"/>
    <w:rsid w:val="005273CD"/>
    <w:rsid w:val="00533CFC"/>
    <w:rsid w:val="00534B37"/>
    <w:rsid w:val="005358A8"/>
    <w:rsid w:val="00536A22"/>
    <w:rsid w:val="00540332"/>
    <w:rsid w:val="00544215"/>
    <w:rsid w:val="00545EC7"/>
    <w:rsid w:val="00546855"/>
    <w:rsid w:val="00546AF9"/>
    <w:rsid w:val="00547BF4"/>
    <w:rsid w:val="00551C07"/>
    <w:rsid w:val="0055358F"/>
    <w:rsid w:val="005560E2"/>
    <w:rsid w:val="00557615"/>
    <w:rsid w:val="005577F6"/>
    <w:rsid w:val="00562DD5"/>
    <w:rsid w:val="005636CD"/>
    <w:rsid w:val="005637C1"/>
    <w:rsid w:val="0056528E"/>
    <w:rsid w:val="00566A2E"/>
    <w:rsid w:val="00567318"/>
    <w:rsid w:val="00570CA4"/>
    <w:rsid w:val="005738D6"/>
    <w:rsid w:val="005759FE"/>
    <w:rsid w:val="00575A1C"/>
    <w:rsid w:val="00575BD5"/>
    <w:rsid w:val="005765B2"/>
    <w:rsid w:val="005834FA"/>
    <w:rsid w:val="005861A8"/>
    <w:rsid w:val="005867EA"/>
    <w:rsid w:val="00586D05"/>
    <w:rsid w:val="00592356"/>
    <w:rsid w:val="00593D4F"/>
    <w:rsid w:val="0059567C"/>
    <w:rsid w:val="0059593F"/>
    <w:rsid w:val="00595BCE"/>
    <w:rsid w:val="005A1481"/>
    <w:rsid w:val="005A1E9E"/>
    <w:rsid w:val="005A45F4"/>
    <w:rsid w:val="005A63D2"/>
    <w:rsid w:val="005B2FC8"/>
    <w:rsid w:val="005B40E2"/>
    <w:rsid w:val="005B4833"/>
    <w:rsid w:val="005B7A0F"/>
    <w:rsid w:val="005C10F3"/>
    <w:rsid w:val="005C22B1"/>
    <w:rsid w:val="005C3AEE"/>
    <w:rsid w:val="005C485B"/>
    <w:rsid w:val="005C74FC"/>
    <w:rsid w:val="005D0B6A"/>
    <w:rsid w:val="005D116F"/>
    <w:rsid w:val="005D140A"/>
    <w:rsid w:val="005D1A78"/>
    <w:rsid w:val="005D29CC"/>
    <w:rsid w:val="005E0AA8"/>
    <w:rsid w:val="005E317A"/>
    <w:rsid w:val="005E31A8"/>
    <w:rsid w:val="005E389E"/>
    <w:rsid w:val="005E4C06"/>
    <w:rsid w:val="005E5784"/>
    <w:rsid w:val="005E75DF"/>
    <w:rsid w:val="005F3B03"/>
    <w:rsid w:val="005F42D1"/>
    <w:rsid w:val="005F5459"/>
    <w:rsid w:val="005F675D"/>
    <w:rsid w:val="005F6A3E"/>
    <w:rsid w:val="00602D99"/>
    <w:rsid w:val="00603DDE"/>
    <w:rsid w:val="0061015B"/>
    <w:rsid w:val="00611272"/>
    <w:rsid w:val="00612797"/>
    <w:rsid w:val="00612AE0"/>
    <w:rsid w:val="00612D2F"/>
    <w:rsid w:val="00613F63"/>
    <w:rsid w:val="00616C95"/>
    <w:rsid w:val="0061726D"/>
    <w:rsid w:val="006176F6"/>
    <w:rsid w:val="00617D18"/>
    <w:rsid w:val="00617D3A"/>
    <w:rsid w:val="006204A2"/>
    <w:rsid w:val="0062533B"/>
    <w:rsid w:val="00625C8F"/>
    <w:rsid w:val="006278DA"/>
    <w:rsid w:val="00630A9C"/>
    <w:rsid w:val="00630E8F"/>
    <w:rsid w:val="00632D19"/>
    <w:rsid w:val="00635B5F"/>
    <w:rsid w:val="00635CAD"/>
    <w:rsid w:val="00636D60"/>
    <w:rsid w:val="00637D28"/>
    <w:rsid w:val="00651A04"/>
    <w:rsid w:val="00652B67"/>
    <w:rsid w:val="006536E1"/>
    <w:rsid w:val="006558B4"/>
    <w:rsid w:val="00655B4D"/>
    <w:rsid w:val="006568FF"/>
    <w:rsid w:val="00657EDB"/>
    <w:rsid w:val="00660D3A"/>
    <w:rsid w:val="00661ECC"/>
    <w:rsid w:val="0066303A"/>
    <w:rsid w:val="006637B4"/>
    <w:rsid w:val="00664BB3"/>
    <w:rsid w:val="00666670"/>
    <w:rsid w:val="00666EA6"/>
    <w:rsid w:val="00670EF5"/>
    <w:rsid w:val="006713D9"/>
    <w:rsid w:val="00671B48"/>
    <w:rsid w:val="00671BCA"/>
    <w:rsid w:val="00675168"/>
    <w:rsid w:val="006758A8"/>
    <w:rsid w:val="00687FFA"/>
    <w:rsid w:val="00692847"/>
    <w:rsid w:val="006947B5"/>
    <w:rsid w:val="006A1582"/>
    <w:rsid w:val="006A1E34"/>
    <w:rsid w:val="006A2350"/>
    <w:rsid w:val="006A64D3"/>
    <w:rsid w:val="006B0EE5"/>
    <w:rsid w:val="006B137B"/>
    <w:rsid w:val="006B317D"/>
    <w:rsid w:val="006B3BF4"/>
    <w:rsid w:val="006B7CAC"/>
    <w:rsid w:val="006B7DED"/>
    <w:rsid w:val="006C0F21"/>
    <w:rsid w:val="006C208D"/>
    <w:rsid w:val="006C3D63"/>
    <w:rsid w:val="006C7158"/>
    <w:rsid w:val="006C741D"/>
    <w:rsid w:val="006D11F3"/>
    <w:rsid w:val="006D1B68"/>
    <w:rsid w:val="006D4B7B"/>
    <w:rsid w:val="006D5F2F"/>
    <w:rsid w:val="006E01F6"/>
    <w:rsid w:val="006E111B"/>
    <w:rsid w:val="006E25F9"/>
    <w:rsid w:val="006E3438"/>
    <w:rsid w:val="006E3720"/>
    <w:rsid w:val="006E3CA0"/>
    <w:rsid w:val="006E5FC4"/>
    <w:rsid w:val="006E6255"/>
    <w:rsid w:val="006E6888"/>
    <w:rsid w:val="006E7AC1"/>
    <w:rsid w:val="006F0B30"/>
    <w:rsid w:val="006F0FD4"/>
    <w:rsid w:val="006F45D4"/>
    <w:rsid w:val="006F71EC"/>
    <w:rsid w:val="006F7473"/>
    <w:rsid w:val="007004FA"/>
    <w:rsid w:val="0070058D"/>
    <w:rsid w:val="007011F9"/>
    <w:rsid w:val="00705AD9"/>
    <w:rsid w:val="0072090E"/>
    <w:rsid w:val="0072100F"/>
    <w:rsid w:val="00721334"/>
    <w:rsid w:val="007222A1"/>
    <w:rsid w:val="00722517"/>
    <w:rsid w:val="00723814"/>
    <w:rsid w:val="007245CE"/>
    <w:rsid w:val="0073315F"/>
    <w:rsid w:val="00733FB4"/>
    <w:rsid w:val="00740727"/>
    <w:rsid w:val="00744EAD"/>
    <w:rsid w:val="007474BF"/>
    <w:rsid w:val="00747F9F"/>
    <w:rsid w:val="00750FEA"/>
    <w:rsid w:val="0075105E"/>
    <w:rsid w:val="00751907"/>
    <w:rsid w:val="00753785"/>
    <w:rsid w:val="00753E86"/>
    <w:rsid w:val="00754565"/>
    <w:rsid w:val="007572D3"/>
    <w:rsid w:val="00760117"/>
    <w:rsid w:val="007616BB"/>
    <w:rsid w:val="00761853"/>
    <w:rsid w:val="007624AA"/>
    <w:rsid w:val="00765361"/>
    <w:rsid w:val="007655CE"/>
    <w:rsid w:val="0077263C"/>
    <w:rsid w:val="0077389E"/>
    <w:rsid w:val="00773CA6"/>
    <w:rsid w:val="00774207"/>
    <w:rsid w:val="00776153"/>
    <w:rsid w:val="00777043"/>
    <w:rsid w:val="00777941"/>
    <w:rsid w:val="007830B7"/>
    <w:rsid w:val="007831B6"/>
    <w:rsid w:val="007922AE"/>
    <w:rsid w:val="007973EC"/>
    <w:rsid w:val="00797AF2"/>
    <w:rsid w:val="00797CC6"/>
    <w:rsid w:val="007A0414"/>
    <w:rsid w:val="007A08DB"/>
    <w:rsid w:val="007A3109"/>
    <w:rsid w:val="007A4F76"/>
    <w:rsid w:val="007A55E6"/>
    <w:rsid w:val="007A5C98"/>
    <w:rsid w:val="007B06B2"/>
    <w:rsid w:val="007B0FC3"/>
    <w:rsid w:val="007B212B"/>
    <w:rsid w:val="007B253B"/>
    <w:rsid w:val="007B27D1"/>
    <w:rsid w:val="007B5A7E"/>
    <w:rsid w:val="007B5BBE"/>
    <w:rsid w:val="007B65F4"/>
    <w:rsid w:val="007B671D"/>
    <w:rsid w:val="007B6BCB"/>
    <w:rsid w:val="007B7958"/>
    <w:rsid w:val="007C2C9F"/>
    <w:rsid w:val="007C3DD9"/>
    <w:rsid w:val="007C7477"/>
    <w:rsid w:val="007C75EC"/>
    <w:rsid w:val="007D4D15"/>
    <w:rsid w:val="007D576E"/>
    <w:rsid w:val="007D58BB"/>
    <w:rsid w:val="007D6AF7"/>
    <w:rsid w:val="007D73FD"/>
    <w:rsid w:val="007D760A"/>
    <w:rsid w:val="007E22BA"/>
    <w:rsid w:val="007E252C"/>
    <w:rsid w:val="007E2E22"/>
    <w:rsid w:val="007E2FE2"/>
    <w:rsid w:val="007E5C84"/>
    <w:rsid w:val="007F3961"/>
    <w:rsid w:val="007F4D03"/>
    <w:rsid w:val="007F5315"/>
    <w:rsid w:val="0080191E"/>
    <w:rsid w:val="008040F0"/>
    <w:rsid w:val="00804AFE"/>
    <w:rsid w:val="00804BD8"/>
    <w:rsid w:val="00805F41"/>
    <w:rsid w:val="00805FDB"/>
    <w:rsid w:val="0081267F"/>
    <w:rsid w:val="008131AE"/>
    <w:rsid w:val="00817738"/>
    <w:rsid w:val="00820566"/>
    <w:rsid w:val="008216F7"/>
    <w:rsid w:val="00821F81"/>
    <w:rsid w:val="008236A5"/>
    <w:rsid w:val="0082423C"/>
    <w:rsid w:val="0082584E"/>
    <w:rsid w:val="00827BD3"/>
    <w:rsid w:val="008331FB"/>
    <w:rsid w:val="008334C4"/>
    <w:rsid w:val="008337DB"/>
    <w:rsid w:val="0084508C"/>
    <w:rsid w:val="00847491"/>
    <w:rsid w:val="0085293B"/>
    <w:rsid w:val="008538AE"/>
    <w:rsid w:val="00854371"/>
    <w:rsid w:val="00856AA8"/>
    <w:rsid w:val="008642DF"/>
    <w:rsid w:val="00864FF2"/>
    <w:rsid w:val="008734F0"/>
    <w:rsid w:val="00875094"/>
    <w:rsid w:val="00875DCE"/>
    <w:rsid w:val="008812B9"/>
    <w:rsid w:val="008815A2"/>
    <w:rsid w:val="00883D64"/>
    <w:rsid w:val="008853FD"/>
    <w:rsid w:val="0088689F"/>
    <w:rsid w:val="00887FB5"/>
    <w:rsid w:val="00890A7D"/>
    <w:rsid w:val="0089159A"/>
    <w:rsid w:val="008923BF"/>
    <w:rsid w:val="00893E77"/>
    <w:rsid w:val="00894167"/>
    <w:rsid w:val="008A2984"/>
    <w:rsid w:val="008A73F2"/>
    <w:rsid w:val="008A7D34"/>
    <w:rsid w:val="008B35C0"/>
    <w:rsid w:val="008B6C01"/>
    <w:rsid w:val="008B771A"/>
    <w:rsid w:val="008C033D"/>
    <w:rsid w:val="008D01EA"/>
    <w:rsid w:val="008D0639"/>
    <w:rsid w:val="008D1982"/>
    <w:rsid w:val="008D2369"/>
    <w:rsid w:val="008D5BF0"/>
    <w:rsid w:val="008D65FF"/>
    <w:rsid w:val="008E0FD4"/>
    <w:rsid w:val="008E2982"/>
    <w:rsid w:val="008E2D6D"/>
    <w:rsid w:val="008E30BA"/>
    <w:rsid w:val="008E3FE1"/>
    <w:rsid w:val="008E4F1D"/>
    <w:rsid w:val="008E6826"/>
    <w:rsid w:val="008E730E"/>
    <w:rsid w:val="008F187F"/>
    <w:rsid w:val="008F2C9D"/>
    <w:rsid w:val="008F3EC4"/>
    <w:rsid w:val="008F4931"/>
    <w:rsid w:val="008F4F86"/>
    <w:rsid w:val="008F5442"/>
    <w:rsid w:val="008F64F2"/>
    <w:rsid w:val="008F6DE7"/>
    <w:rsid w:val="00900722"/>
    <w:rsid w:val="00900F61"/>
    <w:rsid w:val="0090287B"/>
    <w:rsid w:val="009028D7"/>
    <w:rsid w:val="0090320D"/>
    <w:rsid w:val="00903C7A"/>
    <w:rsid w:val="0090440D"/>
    <w:rsid w:val="0090458C"/>
    <w:rsid w:val="00904DFC"/>
    <w:rsid w:val="009060A4"/>
    <w:rsid w:val="0091072F"/>
    <w:rsid w:val="009131D6"/>
    <w:rsid w:val="00914065"/>
    <w:rsid w:val="00914BF3"/>
    <w:rsid w:val="0091759E"/>
    <w:rsid w:val="00917C2F"/>
    <w:rsid w:val="00925189"/>
    <w:rsid w:val="00925EDC"/>
    <w:rsid w:val="00927ED0"/>
    <w:rsid w:val="00930F2B"/>
    <w:rsid w:val="009331BD"/>
    <w:rsid w:val="00933FE1"/>
    <w:rsid w:val="00935C2F"/>
    <w:rsid w:val="00940192"/>
    <w:rsid w:val="0094184B"/>
    <w:rsid w:val="0094228F"/>
    <w:rsid w:val="00950234"/>
    <w:rsid w:val="00950BEC"/>
    <w:rsid w:val="009521E0"/>
    <w:rsid w:val="00957371"/>
    <w:rsid w:val="009573E5"/>
    <w:rsid w:val="009606F4"/>
    <w:rsid w:val="009616CB"/>
    <w:rsid w:val="00961B46"/>
    <w:rsid w:val="00963078"/>
    <w:rsid w:val="00964F89"/>
    <w:rsid w:val="0096639F"/>
    <w:rsid w:val="00966938"/>
    <w:rsid w:val="00966FB4"/>
    <w:rsid w:val="00971343"/>
    <w:rsid w:val="00972149"/>
    <w:rsid w:val="0097498B"/>
    <w:rsid w:val="00974FB2"/>
    <w:rsid w:val="009771E6"/>
    <w:rsid w:val="0097731D"/>
    <w:rsid w:val="00980E7A"/>
    <w:rsid w:val="00981A2F"/>
    <w:rsid w:val="00981BE5"/>
    <w:rsid w:val="00983201"/>
    <w:rsid w:val="009849B4"/>
    <w:rsid w:val="00985270"/>
    <w:rsid w:val="00985EA0"/>
    <w:rsid w:val="009861AB"/>
    <w:rsid w:val="00990707"/>
    <w:rsid w:val="00992558"/>
    <w:rsid w:val="00996B86"/>
    <w:rsid w:val="009973F6"/>
    <w:rsid w:val="00997EB1"/>
    <w:rsid w:val="009A4B6E"/>
    <w:rsid w:val="009A50DF"/>
    <w:rsid w:val="009A6EC9"/>
    <w:rsid w:val="009A7535"/>
    <w:rsid w:val="009B000F"/>
    <w:rsid w:val="009B0501"/>
    <w:rsid w:val="009B077D"/>
    <w:rsid w:val="009B0ED9"/>
    <w:rsid w:val="009B14D1"/>
    <w:rsid w:val="009B26DC"/>
    <w:rsid w:val="009B2B95"/>
    <w:rsid w:val="009B43B7"/>
    <w:rsid w:val="009B49C8"/>
    <w:rsid w:val="009B596F"/>
    <w:rsid w:val="009B629C"/>
    <w:rsid w:val="009B6C28"/>
    <w:rsid w:val="009B7235"/>
    <w:rsid w:val="009C0EB5"/>
    <w:rsid w:val="009C1EC7"/>
    <w:rsid w:val="009C4DD2"/>
    <w:rsid w:val="009D1FE4"/>
    <w:rsid w:val="009D440F"/>
    <w:rsid w:val="009D4487"/>
    <w:rsid w:val="009D49CC"/>
    <w:rsid w:val="009D5639"/>
    <w:rsid w:val="009D5B7E"/>
    <w:rsid w:val="009D6110"/>
    <w:rsid w:val="009D7C38"/>
    <w:rsid w:val="009E2214"/>
    <w:rsid w:val="009E246F"/>
    <w:rsid w:val="009E256C"/>
    <w:rsid w:val="009E35DC"/>
    <w:rsid w:val="009E3737"/>
    <w:rsid w:val="009E5A50"/>
    <w:rsid w:val="009E5CA4"/>
    <w:rsid w:val="009E6990"/>
    <w:rsid w:val="009F089A"/>
    <w:rsid w:val="009F5118"/>
    <w:rsid w:val="009F5ACF"/>
    <w:rsid w:val="009F7335"/>
    <w:rsid w:val="009F7E2B"/>
    <w:rsid w:val="00A05103"/>
    <w:rsid w:val="00A07045"/>
    <w:rsid w:val="00A10E81"/>
    <w:rsid w:val="00A113BE"/>
    <w:rsid w:val="00A120D4"/>
    <w:rsid w:val="00A123FE"/>
    <w:rsid w:val="00A139AF"/>
    <w:rsid w:val="00A16109"/>
    <w:rsid w:val="00A16B14"/>
    <w:rsid w:val="00A209D4"/>
    <w:rsid w:val="00A226C8"/>
    <w:rsid w:val="00A2353F"/>
    <w:rsid w:val="00A24217"/>
    <w:rsid w:val="00A24B74"/>
    <w:rsid w:val="00A25067"/>
    <w:rsid w:val="00A25C71"/>
    <w:rsid w:val="00A269AF"/>
    <w:rsid w:val="00A26D03"/>
    <w:rsid w:val="00A31656"/>
    <w:rsid w:val="00A31BAA"/>
    <w:rsid w:val="00A31D1B"/>
    <w:rsid w:val="00A32C34"/>
    <w:rsid w:val="00A32EED"/>
    <w:rsid w:val="00A3394B"/>
    <w:rsid w:val="00A3687B"/>
    <w:rsid w:val="00A3711D"/>
    <w:rsid w:val="00A37252"/>
    <w:rsid w:val="00A37E83"/>
    <w:rsid w:val="00A40B0A"/>
    <w:rsid w:val="00A40F51"/>
    <w:rsid w:val="00A44FAA"/>
    <w:rsid w:val="00A4654E"/>
    <w:rsid w:val="00A501A3"/>
    <w:rsid w:val="00A53220"/>
    <w:rsid w:val="00A54289"/>
    <w:rsid w:val="00A57966"/>
    <w:rsid w:val="00A57EC1"/>
    <w:rsid w:val="00A621D0"/>
    <w:rsid w:val="00A6291B"/>
    <w:rsid w:val="00A63358"/>
    <w:rsid w:val="00A64A27"/>
    <w:rsid w:val="00A668CB"/>
    <w:rsid w:val="00A7207F"/>
    <w:rsid w:val="00A728EA"/>
    <w:rsid w:val="00A7384B"/>
    <w:rsid w:val="00A7519D"/>
    <w:rsid w:val="00A75693"/>
    <w:rsid w:val="00A75C12"/>
    <w:rsid w:val="00A7624F"/>
    <w:rsid w:val="00A81354"/>
    <w:rsid w:val="00A813D9"/>
    <w:rsid w:val="00A8191E"/>
    <w:rsid w:val="00A82E50"/>
    <w:rsid w:val="00A83558"/>
    <w:rsid w:val="00A84173"/>
    <w:rsid w:val="00A8468B"/>
    <w:rsid w:val="00A86CCD"/>
    <w:rsid w:val="00A91EBA"/>
    <w:rsid w:val="00A933CF"/>
    <w:rsid w:val="00A93EDC"/>
    <w:rsid w:val="00A95056"/>
    <w:rsid w:val="00AA2F6A"/>
    <w:rsid w:val="00AA3277"/>
    <w:rsid w:val="00AA3F3D"/>
    <w:rsid w:val="00AA46D7"/>
    <w:rsid w:val="00AA4866"/>
    <w:rsid w:val="00AA7E52"/>
    <w:rsid w:val="00AB0659"/>
    <w:rsid w:val="00AB0A58"/>
    <w:rsid w:val="00AB14B5"/>
    <w:rsid w:val="00AB2253"/>
    <w:rsid w:val="00AB232C"/>
    <w:rsid w:val="00AB571D"/>
    <w:rsid w:val="00AB5BE3"/>
    <w:rsid w:val="00AB7D74"/>
    <w:rsid w:val="00AC006B"/>
    <w:rsid w:val="00AC156C"/>
    <w:rsid w:val="00AC33FB"/>
    <w:rsid w:val="00AC3D96"/>
    <w:rsid w:val="00AC7D41"/>
    <w:rsid w:val="00AD0A92"/>
    <w:rsid w:val="00AD0FFA"/>
    <w:rsid w:val="00AD41F6"/>
    <w:rsid w:val="00AE0BC3"/>
    <w:rsid w:val="00AE164D"/>
    <w:rsid w:val="00AE1A00"/>
    <w:rsid w:val="00AE2C26"/>
    <w:rsid w:val="00AE4196"/>
    <w:rsid w:val="00AE4B69"/>
    <w:rsid w:val="00AE6264"/>
    <w:rsid w:val="00AE6B24"/>
    <w:rsid w:val="00AF0701"/>
    <w:rsid w:val="00AF2D7A"/>
    <w:rsid w:val="00B01220"/>
    <w:rsid w:val="00B01698"/>
    <w:rsid w:val="00B02F21"/>
    <w:rsid w:val="00B03435"/>
    <w:rsid w:val="00B05B1C"/>
    <w:rsid w:val="00B11894"/>
    <w:rsid w:val="00B14BC3"/>
    <w:rsid w:val="00B15019"/>
    <w:rsid w:val="00B1612D"/>
    <w:rsid w:val="00B1630F"/>
    <w:rsid w:val="00B16EA1"/>
    <w:rsid w:val="00B202DE"/>
    <w:rsid w:val="00B20708"/>
    <w:rsid w:val="00B2081D"/>
    <w:rsid w:val="00B220A4"/>
    <w:rsid w:val="00B222E5"/>
    <w:rsid w:val="00B2389B"/>
    <w:rsid w:val="00B250EB"/>
    <w:rsid w:val="00B25D39"/>
    <w:rsid w:val="00B25FFB"/>
    <w:rsid w:val="00B26474"/>
    <w:rsid w:val="00B305AD"/>
    <w:rsid w:val="00B32B43"/>
    <w:rsid w:val="00B32CD5"/>
    <w:rsid w:val="00B334D5"/>
    <w:rsid w:val="00B33998"/>
    <w:rsid w:val="00B45314"/>
    <w:rsid w:val="00B47564"/>
    <w:rsid w:val="00B509A4"/>
    <w:rsid w:val="00B51814"/>
    <w:rsid w:val="00B51B26"/>
    <w:rsid w:val="00B54A05"/>
    <w:rsid w:val="00B55FFB"/>
    <w:rsid w:val="00B6051E"/>
    <w:rsid w:val="00B61DF3"/>
    <w:rsid w:val="00B62E46"/>
    <w:rsid w:val="00B66FC6"/>
    <w:rsid w:val="00B67118"/>
    <w:rsid w:val="00B67344"/>
    <w:rsid w:val="00B70903"/>
    <w:rsid w:val="00B70E60"/>
    <w:rsid w:val="00B72AEC"/>
    <w:rsid w:val="00B7515C"/>
    <w:rsid w:val="00B763EF"/>
    <w:rsid w:val="00B8101E"/>
    <w:rsid w:val="00B8120A"/>
    <w:rsid w:val="00B82B0A"/>
    <w:rsid w:val="00B8353A"/>
    <w:rsid w:val="00B8532F"/>
    <w:rsid w:val="00B85C00"/>
    <w:rsid w:val="00B90717"/>
    <w:rsid w:val="00B9609C"/>
    <w:rsid w:val="00BA0BCF"/>
    <w:rsid w:val="00BA1B0A"/>
    <w:rsid w:val="00BA2BFA"/>
    <w:rsid w:val="00BA5D16"/>
    <w:rsid w:val="00BA69EB"/>
    <w:rsid w:val="00BA706D"/>
    <w:rsid w:val="00BB0780"/>
    <w:rsid w:val="00BB096F"/>
    <w:rsid w:val="00BB11F1"/>
    <w:rsid w:val="00BB68F6"/>
    <w:rsid w:val="00BB7849"/>
    <w:rsid w:val="00BC068E"/>
    <w:rsid w:val="00BC0DBB"/>
    <w:rsid w:val="00BC3535"/>
    <w:rsid w:val="00BC5E9F"/>
    <w:rsid w:val="00BC6EE1"/>
    <w:rsid w:val="00BD0C97"/>
    <w:rsid w:val="00BD1139"/>
    <w:rsid w:val="00BD2861"/>
    <w:rsid w:val="00BD5E1D"/>
    <w:rsid w:val="00BD79C2"/>
    <w:rsid w:val="00BD7D9C"/>
    <w:rsid w:val="00BE63BF"/>
    <w:rsid w:val="00BE757A"/>
    <w:rsid w:val="00BE7E75"/>
    <w:rsid w:val="00BF1B07"/>
    <w:rsid w:val="00BF25E8"/>
    <w:rsid w:val="00BF5992"/>
    <w:rsid w:val="00BF67C0"/>
    <w:rsid w:val="00C01D49"/>
    <w:rsid w:val="00C02BA9"/>
    <w:rsid w:val="00C05D03"/>
    <w:rsid w:val="00C12E5F"/>
    <w:rsid w:val="00C1449F"/>
    <w:rsid w:val="00C153DC"/>
    <w:rsid w:val="00C156F1"/>
    <w:rsid w:val="00C16538"/>
    <w:rsid w:val="00C16811"/>
    <w:rsid w:val="00C16DB2"/>
    <w:rsid w:val="00C170A5"/>
    <w:rsid w:val="00C176CB"/>
    <w:rsid w:val="00C215C6"/>
    <w:rsid w:val="00C225D1"/>
    <w:rsid w:val="00C22766"/>
    <w:rsid w:val="00C22DBB"/>
    <w:rsid w:val="00C25353"/>
    <w:rsid w:val="00C340DA"/>
    <w:rsid w:val="00C3505B"/>
    <w:rsid w:val="00C42DB2"/>
    <w:rsid w:val="00C46904"/>
    <w:rsid w:val="00C5129C"/>
    <w:rsid w:val="00C52640"/>
    <w:rsid w:val="00C55030"/>
    <w:rsid w:val="00C55E23"/>
    <w:rsid w:val="00C56452"/>
    <w:rsid w:val="00C564AA"/>
    <w:rsid w:val="00C56532"/>
    <w:rsid w:val="00C609DA"/>
    <w:rsid w:val="00C61FE1"/>
    <w:rsid w:val="00C628EE"/>
    <w:rsid w:val="00C63670"/>
    <w:rsid w:val="00C65397"/>
    <w:rsid w:val="00C6596C"/>
    <w:rsid w:val="00C6799A"/>
    <w:rsid w:val="00C73C77"/>
    <w:rsid w:val="00C748FF"/>
    <w:rsid w:val="00C75B34"/>
    <w:rsid w:val="00C77880"/>
    <w:rsid w:val="00C80743"/>
    <w:rsid w:val="00C8137E"/>
    <w:rsid w:val="00C86D9E"/>
    <w:rsid w:val="00C908C4"/>
    <w:rsid w:val="00C91590"/>
    <w:rsid w:val="00C94EF9"/>
    <w:rsid w:val="00C976F7"/>
    <w:rsid w:val="00CA053B"/>
    <w:rsid w:val="00CA1B3F"/>
    <w:rsid w:val="00CA3D57"/>
    <w:rsid w:val="00CA4635"/>
    <w:rsid w:val="00CA4802"/>
    <w:rsid w:val="00CA5B27"/>
    <w:rsid w:val="00CA60BF"/>
    <w:rsid w:val="00CA6512"/>
    <w:rsid w:val="00CA7F3F"/>
    <w:rsid w:val="00CB04F1"/>
    <w:rsid w:val="00CB10A7"/>
    <w:rsid w:val="00CB38DB"/>
    <w:rsid w:val="00CB5417"/>
    <w:rsid w:val="00CB583A"/>
    <w:rsid w:val="00CB6556"/>
    <w:rsid w:val="00CB6A0F"/>
    <w:rsid w:val="00CB6A6A"/>
    <w:rsid w:val="00CB7489"/>
    <w:rsid w:val="00CB7D7F"/>
    <w:rsid w:val="00CC0C9A"/>
    <w:rsid w:val="00CC170E"/>
    <w:rsid w:val="00CC1FCC"/>
    <w:rsid w:val="00CC31F3"/>
    <w:rsid w:val="00CC4447"/>
    <w:rsid w:val="00CC4D2F"/>
    <w:rsid w:val="00CD0488"/>
    <w:rsid w:val="00CD058D"/>
    <w:rsid w:val="00CD0DBB"/>
    <w:rsid w:val="00CD173D"/>
    <w:rsid w:val="00CD565B"/>
    <w:rsid w:val="00CD5A4D"/>
    <w:rsid w:val="00CE0D21"/>
    <w:rsid w:val="00CE2490"/>
    <w:rsid w:val="00CE3AB8"/>
    <w:rsid w:val="00CE4F13"/>
    <w:rsid w:val="00CF0981"/>
    <w:rsid w:val="00CF0D56"/>
    <w:rsid w:val="00CF409E"/>
    <w:rsid w:val="00CF7558"/>
    <w:rsid w:val="00CF79E2"/>
    <w:rsid w:val="00D03555"/>
    <w:rsid w:val="00D04D8F"/>
    <w:rsid w:val="00D04E24"/>
    <w:rsid w:val="00D052F0"/>
    <w:rsid w:val="00D10AEB"/>
    <w:rsid w:val="00D11D77"/>
    <w:rsid w:val="00D12054"/>
    <w:rsid w:val="00D13235"/>
    <w:rsid w:val="00D1348D"/>
    <w:rsid w:val="00D13808"/>
    <w:rsid w:val="00D15C7D"/>
    <w:rsid w:val="00D16469"/>
    <w:rsid w:val="00D169F0"/>
    <w:rsid w:val="00D24FD0"/>
    <w:rsid w:val="00D2543F"/>
    <w:rsid w:val="00D2556E"/>
    <w:rsid w:val="00D26216"/>
    <w:rsid w:val="00D269A5"/>
    <w:rsid w:val="00D33B83"/>
    <w:rsid w:val="00D37991"/>
    <w:rsid w:val="00D4213D"/>
    <w:rsid w:val="00D44188"/>
    <w:rsid w:val="00D452F7"/>
    <w:rsid w:val="00D460A0"/>
    <w:rsid w:val="00D51820"/>
    <w:rsid w:val="00D52CE8"/>
    <w:rsid w:val="00D53F6F"/>
    <w:rsid w:val="00D55A27"/>
    <w:rsid w:val="00D55F1E"/>
    <w:rsid w:val="00D560EA"/>
    <w:rsid w:val="00D6033E"/>
    <w:rsid w:val="00D607F7"/>
    <w:rsid w:val="00D60C41"/>
    <w:rsid w:val="00D60D9C"/>
    <w:rsid w:val="00D66709"/>
    <w:rsid w:val="00D71290"/>
    <w:rsid w:val="00D734EF"/>
    <w:rsid w:val="00D739A8"/>
    <w:rsid w:val="00D73D86"/>
    <w:rsid w:val="00D74811"/>
    <w:rsid w:val="00D74AB1"/>
    <w:rsid w:val="00D75555"/>
    <w:rsid w:val="00D77A75"/>
    <w:rsid w:val="00D81F38"/>
    <w:rsid w:val="00D820A7"/>
    <w:rsid w:val="00D82E6B"/>
    <w:rsid w:val="00D84659"/>
    <w:rsid w:val="00D84767"/>
    <w:rsid w:val="00D84977"/>
    <w:rsid w:val="00D86EE7"/>
    <w:rsid w:val="00D9266D"/>
    <w:rsid w:val="00D92E57"/>
    <w:rsid w:val="00D94314"/>
    <w:rsid w:val="00D95078"/>
    <w:rsid w:val="00D96467"/>
    <w:rsid w:val="00D97880"/>
    <w:rsid w:val="00DA0100"/>
    <w:rsid w:val="00DA082F"/>
    <w:rsid w:val="00DA0EB6"/>
    <w:rsid w:val="00DA2A7B"/>
    <w:rsid w:val="00DA3F79"/>
    <w:rsid w:val="00DA534A"/>
    <w:rsid w:val="00DA63A2"/>
    <w:rsid w:val="00DA6AEB"/>
    <w:rsid w:val="00DB3850"/>
    <w:rsid w:val="00DC0437"/>
    <w:rsid w:val="00DC0FA0"/>
    <w:rsid w:val="00DC16FF"/>
    <w:rsid w:val="00DC1FDE"/>
    <w:rsid w:val="00DC3003"/>
    <w:rsid w:val="00DC3EDA"/>
    <w:rsid w:val="00DC74D8"/>
    <w:rsid w:val="00DC7565"/>
    <w:rsid w:val="00DC7600"/>
    <w:rsid w:val="00DD4A9D"/>
    <w:rsid w:val="00DD51AA"/>
    <w:rsid w:val="00DD5EDD"/>
    <w:rsid w:val="00DE1196"/>
    <w:rsid w:val="00DE36D8"/>
    <w:rsid w:val="00DE3D19"/>
    <w:rsid w:val="00DE3E4D"/>
    <w:rsid w:val="00DE4E08"/>
    <w:rsid w:val="00DE5673"/>
    <w:rsid w:val="00DE61C2"/>
    <w:rsid w:val="00DE6BDD"/>
    <w:rsid w:val="00DF1599"/>
    <w:rsid w:val="00DF451F"/>
    <w:rsid w:val="00DF47AB"/>
    <w:rsid w:val="00DF76B3"/>
    <w:rsid w:val="00DF7C9A"/>
    <w:rsid w:val="00DF7CA1"/>
    <w:rsid w:val="00E00BBE"/>
    <w:rsid w:val="00E01358"/>
    <w:rsid w:val="00E02F83"/>
    <w:rsid w:val="00E12B42"/>
    <w:rsid w:val="00E15521"/>
    <w:rsid w:val="00E1696F"/>
    <w:rsid w:val="00E1773A"/>
    <w:rsid w:val="00E20602"/>
    <w:rsid w:val="00E209CB"/>
    <w:rsid w:val="00E2268C"/>
    <w:rsid w:val="00E2297E"/>
    <w:rsid w:val="00E24364"/>
    <w:rsid w:val="00E26534"/>
    <w:rsid w:val="00E31914"/>
    <w:rsid w:val="00E33998"/>
    <w:rsid w:val="00E364AB"/>
    <w:rsid w:val="00E36DE7"/>
    <w:rsid w:val="00E37F9E"/>
    <w:rsid w:val="00E40114"/>
    <w:rsid w:val="00E4023B"/>
    <w:rsid w:val="00E40457"/>
    <w:rsid w:val="00E41E42"/>
    <w:rsid w:val="00E42F97"/>
    <w:rsid w:val="00E4343B"/>
    <w:rsid w:val="00E43C2C"/>
    <w:rsid w:val="00E45C7F"/>
    <w:rsid w:val="00E479B6"/>
    <w:rsid w:val="00E514D7"/>
    <w:rsid w:val="00E53D2A"/>
    <w:rsid w:val="00E55143"/>
    <w:rsid w:val="00E56D4E"/>
    <w:rsid w:val="00E61E89"/>
    <w:rsid w:val="00E61FF1"/>
    <w:rsid w:val="00E62310"/>
    <w:rsid w:val="00E651EE"/>
    <w:rsid w:val="00E65375"/>
    <w:rsid w:val="00E65683"/>
    <w:rsid w:val="00E65723"/>
    <w:rsid w:val="00E664C7"/>
    <w:rsid w:val="00E66FBF"/>
    <w:rsid w:val="00E67AB3"/>
    <w:rsid w:val="00E7262E"/>
    <w:rsid w:val="00E74AEC"/>
    <w:rsid w:val="00E7667C"/>
    <w:rsid w:val="00E7728A"/>
    <w:rsid w:val="00E803E6"/>
    <w:rsid w:val="00E836A6"/>
    <w:rsid w:val="00E85403"/>
    <w:rsid w:val="00E85A2A"/>
    <w:rsid w:val="00E85C45"/>
    <w:rsid w:val="00E86063"/>
    <w:rsid w:val="00E93709"/>
    <w:rsid w:val="00E96CAD"/>
    <w:rsid w:val="00EA3FFF"/>
    <w:rsid w:val="00EA41AF"/>
    <w:rsid w:val="00EA54BB"/>
    <w:rsid w:val="00EA5C77"/>
    <w:rsid w:val="00EA6933"/>
    <w:rsid w:val="00EB0160"/>
    <w:rsid w:val="00EB0E2B"/>
    <w:rsid w:val="00EB31B9"/>
    <w:rsid w:val="00EB3A1C"/>
    <w:rsid w:val="00EB7C65"/>
    <w:rsid w:val="00EC0F7F"/>
    <w:rsid w:val="00EC10AF"/>
    <w:rsid w:val="00EC1A37"/>
    <w:rsid w:val="00EC1AAE"/>
    <w:rsid w:val="00EC5334"/>
    <w:rsid w:val="00EC6849"/>
    <w:rsid w:val="00ED0464"/>
    <w:rsid w:val="00ED15EE"/>
    <w:rsid w:val="00ED4094"/>
    <w:rsid w:val="00ED41EC"/>
    <w:rsid w:val="00ED5962"/>
    <w:rsid w:val="00ED5D41"/>
    <w:rsid w:val="00ED636C"/>
    <w:rsid w:val="00ED7C2C"/>
    <w:rsid w:val="00ED7E66"/>
    <w:rsid w:val="00EE07FA"/>
    <w:rsid w:val="00EE1AFA"/>
    <w:rsid w:val="00EE210D"/>
    <w:rsid w:val="00EE2579"/>
    <w:rsid w:val="00EE4785"/>
    <w:rsid w:val="00EE4AAB"/>
    <w:rsid w:val="00EE6560"/>
    <w:rsid w:val="00EE6F4C"/>
    <w:rsid w:val="00EF225E"/>
    <w:rsid w:val="00EF2616"/>
    <w:rsid w:val="00EF49D7"/>
    <w:rsid w:val="00EF5243"/>
    <w:rsid w:val="00F00824"/>
    <w:rsid w:val="00F017EF"/>
    <w:rsid w:val="00F01E3F"/>
    <w:rsid w:val="00F039C6"/>
    <w:rsid w:val="00F04423"/>
    <w:rsid w:val="00F044F4"/>
    <w:rsid w:val="00F045BC"/>
    <w:rsid w:val="00F0559D"/>
    <w:rsid w:val="00F0586E"/>
    <w:rsid w:val="00F06E67"/>
    <w:rsid w:val="00F11991"/>
    <w:rsid w:val="00F14AA7"/>
    <w:rsid w:val="00F15283"/>
    <w:rsid w:val="00F17F86"/>
    <w:rsid w:val="00F2195E"/>
    <w:rsid w:val="00F22D9C"/>
    <w:rsid w:val="00F2555F"/>
    <w:rsid w:val="00F309F4"/>
    <w:rsid w:val="00F30DEF"/>
    <w:rsid w:val="00F30ED8"/>
    <w:rsid w:val="00F313E5"/>
    <w:rsid w:val="00F32A7B"/>
    <w:rsid w:val="00F33DE0"/>
    <w:rsid w:val="00F34148"/>
    <w:rsid w:val="00F37684"/>
    <w:rsid w:val="00F40E29"/>
    <w:rsid w:val="00F42844"/>
    <w:rsid w:val="00F44C79"/>
    <w:rsid w:val="00F45824"/>
    <w:rsid w:val="00F4590F"/>
    <w:rsid w:val="00F465BA"/>
    <w:rsid w:val="00F50F11"/>
    <w:rsid w:val="00F52B68"/>
    <w:rsid w:val="00F539D4"/>
    <w:rsid w:val="00F55CCF"/>
    <w:rsid w:val="00F55CE3"/>
    <w:rsid w:val="00F667FD"/>
    <w:rsid w:val="00F66C78"/>
    <w:rsid w:val="00F66EB0"/>
    <w:rsid w:val="00F67F25"/>
    <w:rsid w:val="00F703A1"/>
    <w:rsid w:val="00F7195A"/>
    <w:rsid w:val="00F76129"/>
    <w:rsid w:val="00F8250D"/>
    <w:rsid w:val="00F82557"/>
    <w:rsid w:val="00F83C5A"/>
    <w:rsid w:val="00F859E9"/>
    <w:rsid w:val="00F90137"/>
    <w:rsid w:val="00F91B94"/>
    <w:rsid w:val="00F91EF0"/>
    <w:rsid w:val="00F92663"/>
    <w:rsid w:val="00F9338D"/>
    <w:rsid w:val="00F946E1"/>
    <w:rsid w:val="00F96393"/>
    <w:rsid w:val="00F97474"/>
    <w:rsid w:val="00F97ABF"/>
    <w:rsid w:val="00FA405B"/>
    <w:rsid w:val="00FA51ED"/>
    <w:rsid w:val="00FA60F7"/>
    <w:rsid w:val="00FB1E50"/>
    <w:rsid w:val="00FB1F20"/>
    <w:rsid w:val="00FB35F5"/>
    <w:rsid w:val="00FB45FD"/>
    <w:rsid w:val="00FB5312"/>
    <w:rsid w:val="00FB585F"/>
    <w:rsid w:val="00FB727C"/>
    <w:rsid w:val="00FB776F"/>
    <w:rsid w:val="00FC1DA8"/>
    <w:rsid w:val="00FC3D16"/>
    <w:rsid w:val="00FC5E71"/>
    <w:rsid w:val="00FC5E7D"/>
    <w:rsid w:val="00FD0340"/>
    <w:rsid w:val="00FD3D45"/>
    <w:rsid w:val="00FD466A"/>
    <w:rsid w:val="00FD66F9"/>
    <w:rsid w:val="00FD7863"/>
    <w:rsid w:val="00FE06FD"/>
    <w:rsid w:val="00FE1CE3"/>
    <w:rsid w:val="00FE4BEE"/>
    <w:rsid w:val="00FE6F31"/>
    <w:rsid w:val="00FF06CA"/>
    <w:rsid w:val="00FF401C"/>
    <w:rsid w:val="00FF47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24414C4"/>
  <w15:docId w15:val="{71E749E4-DFDD-4E9A-8CA2-C4D0BD23A8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C22766"/>
    <w:pPr>
      <w:spacing w:after="0" w:line="240" w:lineRule="auto"/>
    </w:pPr>
    <w:rPr>
      <w:rFonts w:eastAsiaTheme="minorEastAsia" w:cs="Times New Roman"/>
      <w:sz w:val="24"/>
      <w:szCs w:val="24"/>
      <w:lang w:eastAsia="ru-RU"/>
    </w:rPr>
  </w:style>
  <w:style w:type="paragraph" w:styleId="1">
    <w:name w:val="heading 1"/>
    <w:basedOn w:val="a0"/>
    <w:next w:val="a0"/>
    <w:link w:val="10"/>
    <w:uiPriority w:val="9"/>
    <w:qFormat/>
    <w:rsid w:val="00797AF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unhideWhenUsed/>
    <w:qFormat/>
    <w:rsid w:val="00797AF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0"/>
    <w:next w:val="a0"/>
    <w:link w:val="30"/>
    <w:uiPriority w:val="9"/>
    <w:unhideWhenUsed/>
    <w:qFormat/>
    <w:rsid w:val="00EC5334"/>
    <w:pPr>
      <w:keepNext/>
      <w:keepLines/>
      <w:spacing w:before="40"/>
      <w:outlineLvl w:val="2"/>
    </w:pPr>
    <w:rPr>
      <w:rFonts w:asciiTheme="majorHAnsi" w:eastAsiaTheme="majorEastAsia" w:hAnsiTheme="majorHAnsi" w:cstheme="majorBidi"/>
      <w:color w:val="1F4D78" w:themeColor="accent1" w:themeShade="7F"/>
    </w:rPr>
  </w:style>
  <w:style w:type="paragraph" w:styleId="4">
    <w:name w:val="heading 4"/>
    <w:basedOn w:val="a0"/>
    <w:next w:val="a0"/>
    <w:link w:val="40"/>
    <w:uiPriority w:val="9"/>
    <w:unhideWhenUsed/>
    <w:qFormat/>
    <w:rsid w:val="000835B2"/>
    <w:pPr>
      <w:keepNext/>
      <w:keepLines/>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0"/>
    <w:next w:val="a0"/>
    <w:link w:val="50"/>
    <w:uiPriority w:val="9"/>
    <w:unhideWhenUsed/>
    <w:qFormat/>
    <w:rsid w:val="00864FF2"/>
    <w:pPr>
      <w:keepNext/>
      <w:keepLines/>
      <w:spacing w:before="40"/>
      <w:outlineLvl w:val="4"/>
    </w:pPr>
    <w:rPr>
      <w:rFonts w:asciiTheme="majorHAnsi" w:eastAsiaTheme="majorEastAsia" w:hAnsiTheme="majorHAnsi" w:cstheme="majorBidi"/>
      <w:color w:val="2E74B5"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AE164D"/>
    <w:pPr>
      <w:ind w:left="720"/>
      <w:contextualSpacing/>
    </w:pPr>
  </w:style>
  <w:style w:type="table" w:styleId="a5">
    <w:name w:val="Table Grid"/>
    <w:basedOn w:val="a2"/>
    <w:uiPriority w:val="39"/>
    <w:rsid w:val="00545E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
    <w:name w:val="HTML Preformatted"/>
    <w:basedOn w:val="a0"/>
    <w:link w:val="HTML0"/>
    <w:uiPriority w:val="99"/>
    <w:unhideWhenUsed/>
    <w:rsid w:val="003B6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0">
    <w:name w:val="Стандартный HTML Знак"/>
    <w:basedOn w:val="a1"/>
    <w:link w:val="HTML"/>
    <w:uiPriority w:val="99"/>
    <w:rsid w:val="003B637F"/>
    <w:rPr>
      <w:rFonts w:ascii="Courier New" w:eastAsia="Times New Roman" w:hAnsi="Courier New" w:cs="Courier New"/>
      <w:sz w:val="20"/>
      <w:szCs w:val="20"/>
      <w:lang w:eastAsia="ru-RU"/>
    </w:rPr>
  </w:style>
  <w:style w:type="character" w:customStyle="1" w:styleId="str">
    <w:name w:val="str"/>
    <w:basedOn w:val="a1"/>
    <w:rsid w:val="003B637F"/>
  </w:style>
  <w:style w:type="character" w:customStyle="1" w:styleId="pln">
    <w:name w:val="pln"/>
    <w:basedOn w:val="a1"/>
    <w:rsid w:val="003B637F"/>
  </w:style>
  <w:style w:type="paragraph" w:styleId="a6">
    <w:name w:val="header"/>
    <w:basedOn w:val="a0"/>
    <w:link w:val="a7"/>
    <w:uiPriority w:val="99"/>
    <w:unhideWhenUsed/>
    <w:rsid w:val="009C4DD2"/>
    <w:pPr>
      <w:tabs>
        <w:tab w:val="center" w:pos="4677"/>
        <w:tab w:val="right" w:pos="9355"/>
      </w:tabs>
    </w:pPr>
  </w:style>
  <w:style w:type="character" w:customStyle="1" w:styleId="a7">
    <w:name w:val="Верхний колонтитул Знак"/>
    <w:basedOn w:val="a1"/>
    <w:link w:val="a6"/>
    <w:uiPriority w:val="99"/>
    <w:rsid w:val="009C4DD2"/>
    <w:rPr>
      <w:rFonts w:ascii="Times New Roman" w:eastAsiaTheme="minorEastAsia" w:hAnsi="Times New Roman" w:cs="Times New Roman"/>
      <w:sz w:val="24"/>
      <w:szCs w:val="24"/>
      <w:lang w:eastAsia="ru-RU"/>
    </w:rPr>
  </w:style>
  <w:style w:type="paragraph" w:styleId="a8">
    <w:name w:val="footer"/>
    <w:basedOn w:val="a0"/>
    <w:link w:val="a9"/>
    <w:uiPriority w:val="99"/>
    <w:unhideWhenUsed/>
    <w:rsid w:val="009C4DD2"/>
    <w:pPr>
      <w:tabs>
        <w:tab w:val="center" w:pos="4677"/>
        <w:tab w:val="right" w:pos="9355"/>
      </w:tabs>
    </w:pPr>
  </w:style>
  <w:style w:type="character" w:customStyle="1" w:styleId="a9">
    <w:name w:val="Нижний колонтитул Знак"/>
    <w:basedOn w:val="a1"/>
    <w:link w:val="a8"/>
    <w:uiPriority w:val="99"/>
    <w:rsid w:val="009C4DD2"/>
    <w:rPr>
      <w:rFonts w:ascii="Times New Roman" w:eastAsiaTheme="minorEastAsia" w:hAnsi="Times New Roman" w:cs="Times New Roman"/>
      <w:sz w:val="24"/>
      <w:szCs w:val="24"/>
      <w:lang w:eastAsia="ru-RU"/>
    </w:rPr>
  </w:style>
  <w:style w:type="paragraph" w:styleId="aa">
    <w:name w:val="Title"/>
    <w:basedOn w:val="a0"/>
    <w:next w:val="a0"/>
    <w:link w:val="ab"/>
    <w:uiPriority w:val="10"/>
    <w:qFormat/>
    <w:rsid w:val="00471C8F"/>
    <w:pPr>
      <w:contextualSpacing/>
    </w:pPr>
    <w:rPr>
      <w:rFonts w:asciiTheme="majorHAnsi" w:eastAsiaTheme="majorEastAsia" w:hAnsiTheme="majorHAnsi" w:cstheme="majorBidi"/>
      <w:spacing w:val="-10"/>
      <w:kern w:val="28"/>
      <w:sz w:val="56"/>
      <w:szCs w:val="56"/>
    </w:rPr>
  </w:style>
  <w:style w:type="character" w:customStyle="1" w:styleId="ab">
    <w:name w:val="Название Знак"/>
    <w:basedOn w:val="a1"/>
    <w:link w:val="aa"/>
    <w:uiPriority w:val="10"/>
    <w:rsid w:val="00471C8F"/>
    <w:rPr>
      <w:rFonts w:asciiTheme="majorHAnsi" w:eastAsiaTheme="majorEastAsia" w:hAnsiTheme="majorHAnsi" w:cstheme="majorBidi"/>
      <w:spacing w:val="-10"/>
      <w:kern w:val="28"/>
      <w:sz w:val="56"/>
      <w:szCs w:val="56"/>
      <w:lang w:eastAsia="ru-RU"/>
    </w:rPr>
  </w:style>
  <w:style w:type="character" w:customStyle="1" w:styleId="10">
    <w:name w:val="Заголовок 1 Знак"/>
    <w:basedOn w:val="a1"/>
    <w:link w:val="1"/>
    <w:uiPriority w:val="9"/>
    <w:rsid w:val="00797AF2"/>
    <w:rPr>
      <w:rFonts w:asciiTheme="majorHAnsi" w:eastAsiaTheme="majorEastAsia" w:hAnsiTheme="majorHAnsi" w:cstheme="majorBidi"/>
      <w:color w:val="2E74B5" w:themeColor="accent1" w:themeShade="BF"/>
      <w:sz w:val="32"/>
      <w:szCs w:val="32"/>
      <w:lang w:eastAsia="ru-RU"/>
    </w:rPr>
  </w:style>
  <w:style w:type="character" w:customStyle="1" w:styleId="20">
    <w:name w:val="Заголовок 2 Знак"/>
    <w:basedOn w:val="a1"/>
    <w:link w:val="2"/>
    <w:uiPriority w:val="9"/>
    <w:rsid w:val="00797AF2"/>
    <w:rPr>
      <w:rFonts w:asciiTheme="majorHAnsi" w:eastAsiaTheme="majorEastAsia" w:hAnsiTheme="majorHAnsi" w:cstheme="majorBidi"/>
      <w:color w:val="2E74B5" w:themeColor="accent1" w:themeShade="BF"/>
      <w:sz w:val="26"/>
      <w:szCs w:val="26"/>
      <w:lang w:eastAsia="ru-RU"/>
    </w:rPr>
  </w:style>
  <w:style w:type="paragraph" w:styleId="ac">
    <w:name w:val="TOC Heading"/>
    <w:basedOn w:val="1"/>
    <w:next w:val="a0"/>
    <w:uiPriority w:val="39"/>
    <w:unhideWhenUsed/>
    <w:qFormat/>
    <w:rsid w:val="00C12E5F"/>
    <w:pPr>
      <w:spacing w:line="259" w:lineRule="auto"/>
      <w:outlineLvl w:val="9"/>
    </w:pPr>
  </w:style>
  <w:style w:type="paragraph" w:styleId="11">
    <w:name w:val="toc 1"/>
    <w:basedOn w:val="a0"/>
    <w:next w:val="a0"/>
    <w:autoRedefine/>
    <w:uiPriority w:val="39"/>
    <w:unhideWhenUsed/>
    <w:rsid w:val="00C12E5F"/>
    <w:pPr>
      <w:spacing w:after="100"/>
    </w:pPr>
  </w:style>
  <w:style w:type="character" w:styleId="ad">
    <w:name w:val="Hyperlink"/>
    <w:basedOn w:val="a1"/>
    <w:uiPriority w:val="99"/>
    <w:unhideWhenUsed/>
    <w:rsid w:val="00C12E5F"/>
    <w:rPr>
      <w:color w:val="0563C1" w:themeColor="hyperlink"/>
      <w:u w:val="single"/>
    </w:rPr>
  </w:style>
  <w:style w:type="character" w:customStyle="1" w:styleId="30">
    <w:name w:val="Заголовок 3 Знак"/>
    <w:basedOn w:val="a1"/>
    <w:link w:val="3"/>
    <w:uiPriority w:val="9"/>
    <w:rsid w:val="00EC5334"/>
    <w:rPr>
      <w:rFonts w:asciiTheme="majorHAnsi" w:eastAsiaTheme="majorEastAsia" w:hAnsiTheme="majorHAnsi" w:cstheme="majorBidi"/>
      <w:color w:val="1F4D78" w:themeColor="accent1" w:themeShade="7F"/>
      <w:sz w:val="24"/>
      <w:szCs w:val="24"/>
      <w:lang w:eastAsia="ru-RU"/>
    </w:rPr>
  </w:style>
  <w:style w:type="paragraph" w:styleId="31">
    <w:name w:val="toc 3"/>
    <w:basedOn w:val="a0"/>
    <w:next w:val="a0"/>
    <w:autoRedefine/>
    <w:uiPriority w:val="39"/>
    <w:unhideWhenUsed/>
    <w:rsid w:val="00EC5334"/>
    <w:pPr>
      <w:spacing w:after="100"/>
      <w:ind w:left="480"/>
    </w:pPr>
  </w:style>
  <w:style w:type="paragraph" w:styleId="ae">
    <w:name w:val="Balloon Text"/>
    <w:basedOn w:val="a0"/>
    <w:link w:val="af"/>
    <w:uiPriority w:val="99"/>
    <w:semiHidden/>
    <w:unhideWhenUsed/>
    <w:rsid w:val="00CD0DBB"/>
    <w:rPr>
      <w:rFonts w:ascii="Tahoma" w:hAnsi="Tahoma" w:cs="Tahoma"/>
      <w:sz w:val="16"/>
      <w:szCs w:val="16"/>
    </w:rPr>
  </w:style>
  <w:style w:type="character" w:customStyle="1" w:styleId="af">
    <w:name w:val="Текст выноски Знак"/>
    <w:basedOn w:val="a1"/>
    <w:link w:val="ae"/>
    <w:uiPriority w:val="99"/>
    <w:semiHidden/>
    <w:rsid w:val="00CD0DBB"/>
    <w:rPr>
      <w:rFonts w:ascii="Tahoma" w:eastAsiaTheme="minorEastAsia" w:hAnsi="Tahoma" w:cs="Tahoma"/>
      <w:sz w:val="16"/>
      <w:szCs w:val="16"/>
      <w:lang w:eastAsia="ru-RU"/>
    </w:rPr>
  </w:style>
  <w:style w:type="paragraph" w:customStyle="1" w:styleId="Json">
    <w:name w:val="Json"/>
    <w:basedOn w:val="a0"/>
    <w:link w:val="Json0"/>
    <w:qFormat/>
    <w:rsid w:val="009E2214"/>
    <w:rPr>
      <w:rFonts w:ascii="Courier New" w:hAnsi="Courier New" w:cs="Courier New"/>
      <w:sz w:val="20"/>
      <w:szCs w:val="20"/>
      <w:lang w:val="en-US"/>
    </w:rPr>
  </w:style>
  <w:style w:type="character" w:customStyle="1" w:styleId="Json0">
    <w:name w:val="Json Знак"/>
    <w:basedOn w:val="a1"/>
    <w:link w:val="Json"/>
    <w:rsid w:val="009E2214"/>
    <w:rPr>
      <w:rFonts w:ascii="Courier New" w:eastAsiaTheme="minorEastAsia" w:hAnsi="Courier New" w:cs="Courier New"/>
      <w:sz w:val="20"/>
      <w:szCs w:val="20"/>
      <w:lang w:val="en-US" w:eastAsia="ru-RU"/>
    </w:rPr>
  </w:style>
  <w:style w:type="character" w:styleId="af0">
    <w:name w:val="Strong"/>
    <w:basedOn w:val="a1"/>
    <w:uiPriority w:val="22"/>
    <w:qFormat/>
    <w:rsid w:val="00FE6F31"/>
    <w:rPr>
      <w:rFonts w:asciiTheme="minorHAnsi" w:hAnsiTheme="minorHAnsi"/>
      <w:b/>
      <w:bCs/>
      <w:sz w:val="24"/>
    </w:rPr>
  </w:style>
  <w:style w:type="paragraph" w:styleId="af1">
    <w:name w:val="No Spacing"/>
    <w:uiPriority w:val="1"/>
    <w:qFormat/>
    <w:rsid w:val="00FE6F31"/>
    <w:pPr>
      <w:spacing w:after="0" w:line="240" w:lineRule="auto"/>
    </w:pPr>
    <w:rPr>
      <w:rFonts w:eastAsiaTheme="minorEastAsia" w:cs="Times New Roman"/>
      <w:sz w:val="24"/>
      <w:szCs w:val="24"/>
      <w:lang w:eastAsia="ru-RU"/>
    </w:rPr>
  </w:style>
  <w:style w:type="paragraph" w:styleId="21">
    <w:name w:val="toc 2"/>
    <w:basedOn w:val="a0"/>
    <w:next w:val="a0"/>
    <w:autoRedefine/>
    <w:uiPriority w:val="39"/>
    <w:unhideWhenUsed/>
    <w:rsid w:val="005560E2"/>
    <w:pPr>
      <w:spacing w:after="100"/>
      <w:ind w:left="240"/>
    </w:pPr>
  </w:style>
  <w:style w:type="character" w:styleId="af2">
    <w:name w:val="FollowedHyperlink"/>
    <w:basedOn w:val="a1"/>
    <w:uiPriority w:val="99"/>
    <w:semiHidden/>
    <w:unhideWhenUsed/>
    <w:rsid w:val="00751907"/>
    <w:rPr>
      <w:color w:val="954F72" w:themeColor="followedHyperlink"/>
      <w:u w:val="single"/>
    </w:rPr>
  </w:style>
  <w:style w:type="character" w:customStyle="1" w:styleId="css-truncate">
    <w:name w:val="css-truncate"/>
    <w:basedOn w:val="a1"/>
    <w:rsid w:val="005F5459"/>
  </w:style>
  <w:style w:type="paragraph" w:customStyle="1" w:styleId="ConsPlusNormal">
    <w:name w:val="ConsPlusNormal"/>
    <w:rsid w:val="003A210D"/>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character" w:customStyle="1" w:styleId="40">
    <w:name w:val="Заголовок 4 Знак"/>
    <w:basedOn w:val="a1"/>
    <w:link w:val="4"/>
    <w:uiPriority w:val="9"/>
    <w:rsid w:val="000835B2"/>
    <w:rPr>
      <w:rFonts w:asciiTheme="majorHAnsi" w:eastAsiaTheme="majorEastAsia" w:hAnsiTheme="majorHAnsi" w:cstheme="majorBidi"/>
      <w:i/>
      <w:iCs/>
      <w:color w:val="2E74B5" w:themeColor="accent1" w:themeShade="BF"/>
      <w:sz w:val="24"/>
      <w:szCs w:val="24"/>
      <w:lang w:eastAsia="ru-RU"/>
    </w:rPr>
  </w:style>
  <w:style w:type="character" w:customStyle="1" w:styleId="il">
    <w:name w:val="il"/>
    <w:basedOn w:val="a1"/>
    <w:rsid w:val="000718B4"/>
  </w:style>
  <w:style w:type="character" w:customStyle="1" w:styleId="12">
    <w:name w:val="Неразрешенное упоминание1"/>
    <w:basedOn w:val="a1"/>
    <w:uiPriority w:val="99"/>
    <w:semiHidden/>
    <w:unhideWhenUsed/>
    <w:rsid w:val="000718B4"/>
    <w:rPr>
      <w:color w:val="605E5C"/>
      <w:shd w:val="clear" w:color="auto" w:fill="E1DFDD"/>
    </w:rPr>
  </w:style>
  <w:style w:type="table" w:customStyle="1" w:styleId="13">
    <w:name w:val="Сетка таблицы1"/>
    <w:basedOn w:val="a2"/>
    <w:next w:val="a5"/>
    <w:uiPriority w:val="39"/>
    <w:rsid w:val="005104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3">
    <w:name w:val="annotation reference"/>
    <w:basedOn w:val="a1"/>
    <w:uiPriority w:val="99"/>
    <w:semiHidden/>
    <w:unhideWhenUsed/>
    <w:rsid w:val="007A55E6"/>
    <w:rPr>
      <w:sz w:val="16"/>
      <w:szCs w:val="16"/>
    </w:rPr>
  </w:style>
  <w:style w:type="paragraph" w:styleId="af4">
    <w:name w:val="annotation text"/>
    <w:basedOn w:val="a0"/>
    <w:link w:val="af5"/>
    <w:uiPriority w:val="99"/>
    <w:semiHidden/>
    <w:unhideWhenUsed/>
    <w:rsid w:val="007A55E6"/>
    <w:rPr>
      <w:sz w:val="20"/>
      <w:szCs w:val="20"/>
    </w:rPr>
  </w:style>
  <w:style w:type="character" w:customStyle="1" w:styleId="af5">
    <w:name w:val="Текст примечания Знак"/>
    <w:basedOn w:val="a1"/>
    <w:link w:val="af4"/>
    <w:uiPriority w:val="99"/>
    <w:semiHidden/>
    <w:rsid w:val="007A55E6"/>
    <w:rPr>
      <w:rFonts w:eastAsiaTheme="minorEastAsia" w:cs="Times New Roman"/>
      <w:sz w:val="20"/>
      <w:szCs w:val="20"/>
      <w:lang w:eastAsia="ru-RU"/>
    </w:rPr>
  </w:style>
  <w:style w:type="paragraph" w:styleId="af6">
    <w:name w:val="annotation subject"/>
    <w:basedOn w:val="af4"/>
    <w:next w:val="af4"/>
    <w:link w:val="af7"/>
    <w:uiPriority w:val="99"/>
    <w:semiHidden/>
    <w:unhideWhenUsed/>
    <w:rsid w:val="007A55E6"/>
    <w:rPr>
      <w:b/>
      <w:bCs/>
    </w:rPr>
  </w:style>
  <w:style w:type="character" w:customStyle="1" w:styleId="af7">
    <w:name w:val="Тема примечания Знак"/>
    <w:basedOn w:val="af5"/>
    <w:link w:val="af6"/>
    <w:uiPriority w:val="99"/>
    <w:semiHidden/>
    <w:rsid w:val="007A55E6"/>
    <w:rPr>
      <w:rFonts w:eastAsiaTheme="minorEastAsia" w:cs="Times New Roman"/>
      <w:b/>
      <w:bCs/>
      <w:sz w:val="20"/>
      <w:szCs w:val="20"/>
      <w:lang w:eastAsia="ru-RU"/>
    </w:rPr>
  </w:style>
  <w:style w:type="character" w:customStyle="1" w:styleId="22">
    <w:name w:val="Неразрешенное упоминание2"/>
    <w:basedOn w:val="a1"/>
    <w:uiPriority w:val="99"/>
    <w:semiHidden/>
    <w:unhideWhenUsed/>
    <w:rsid w:val="007A55E6"/>
    <w:rPr>
      <w:color w:val="605E5C"/>
      <w:shd w:val="clear" w:color="auto" w:fill="E1DFDD"/>
    </w:rPr>
  </w:style>
  <w:style w:type="table" w:customStyle="1" w:styleId="23">
    <w:name w:val="Сетка таблицы2"/>
    <w:basedOn w:val="a2"/>
    <w:next w:val="a5"/>
    <w:uiPriority w:val="39"/>
    <w:rsid w:val="000563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8">
    <w:name w:val="Normal (Web)"/>
    <w:basedOn w:val="a0"/>
    <w:uiPriority w:val="99"/>
    <w:semiHidden/>
    <w:unhideWhenUsed/>
    <w:rsid w:val="00AB232C"/>
    <w:rPr>
      <w:rFonts w:ascii="Times New Roman" w:hAnsi="Times New Roman"/>
    </w:rPr>
  </w:style>
  <w:style w:type="character" w:customStyle="1" w:styleId="UnresolvedMention">
    <w:name w:val="Unresolved Mention"/>
    <w:basedOn w:val="a1"/>
    <w:uiPriority w:val="99"/>
    <w:semiHidden/>
    <w:unhideWhenUsed/>
    <w:rsid w:val="00325900"/>
    <w:rPr>
      <w:color w:val="605E5C"/>
      <w:shd w:val="clear" w:color="auto" w:fill="E1DFDD"/>
    </w:rPr>
  </w:style>
  <w:style w:type="paragraph" w:styleId="af9">
    <w:name w:val="Revision"/>
    <w:hidden/>
    <w:uiPriority w:val="99"/>
    <w:semiHidden/>
    <w:rsid w:val="00900722"/>
    <w:pPr>
      <w:spacing w:after="0" w:line="240" w:lineRule="auto"/>
    </w:pPr>
    <w:rPr>
      <w:rFonts w:eastAsiaTheme="minorEastAsia" w:cs="Times New Roman"/>
      <w:sz w:val="24"/>
      <w:szCs w:val="24"/>
      <w:lang w:eastAsia="ru-RU"/>
    </w:rPr>
  </w:style>
  <w:style w:type="character" w:customStyle="1" w:styleId="50">
    <w:name w:val="Заголовок 5 Знак"/>
    <w:basedOn w:val="a1"/>
    <w:link w:val="5"/>
    <w:uiPriority w:val="9"/>
    <w:rsid w:val="00864FF2"/>
    <w:rPr>
      <w:rFonts w:asciiTheme="majorHAnsi" w:eastAsiaTheme="majorEastAsia" w:hAnsiTheme="majorHAnsi" w:cstheme="majorBidi"/>
      <w:color w:val="2E74B5" w:themeColor="accent1" w:themeShade="BF"/>
      <w:sz w:val="24"/>
      <w:szCs w:val="24"/>
      <w:lang w:eastAsia="ru-RU"/>
    </w:rPr>
  </w:style>
  <w:style w:type="character" w:styleId="afa">
    <w:name w:val="Intense Emphasis"/>
    <w:basedOn w:val="a1"/>
    <w:uiPriority w:val="21"/>
    <w:qFormat/>
    <w:rsid w:val="00864FF2"/>
    <w:rPr>
      <w:i/>
      <w:iCs/>
      <w:color w:val="5B9BD5" w:themeColor="accent1"/>
    </w:rPr>
  </w:style>
  <w:style w:type="numbering" w:customStyle="1" w:styleId="a">
    <w:name w:val="Сергей"/>
    <w:basedOn w:val="a3"/>
    <w:uiPriority w:val="99"/>
    <w:rsid w:val="007E2FE2"/>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73637">
      <w:bodyDiv w:val="1"/>
      <w:marLeft w:val="0"/>
      <w:marRight w:val="0"/>
      <w:marTop w:val="0"/>
      <w:marBottom w:val="0"/>
      <w:divBdr>
        <w:top w:val="none" w:sz="0" w:space="0" w:color="auto"/>
        <w:left w:val="none" w:sz="0" w:space="0" w:color="auto"/>
        <w:bottom w:val="none" w:sz="0" w:space="0" w:color="auto"/>
        <w:right w:val="none" w:sz="0" w:space="0" w:color="auto"/>
      </w:divBdr>
    </w:div>
    <w:div w:id="32192723">
      <w:bodyDiv w:val="1"/>
      <w:marLeft w:val="0"/>
      <w:marRight w:val="0"/>
      <w:marTop w:val="0"/>
      <w:marBottom w:val="0"/>
      <w:divBdr>
        <w:top w:val="none" w:sz="0" w:space="0" w:color="auto"/>
        <w:left w:val="none" w:sz="0" w:space="0" w:color="auto"/>
        <w:bottom w:val="none" w:sz="0" w:space="0" w:color="auto"/>
        <w:right w:val="none" w:sz="0" w:space="0" w:color="auto"/>
      </w:divBdr>
    </w:div>
    <w:div w:id="43410064">
      <w:bodyDiv w:val="1"/>
      <w:marLeft w:val="0"/>
      <w:marRight w:val="0"/>
      <w:marTop w:val="0"/>
      <w:marBottom w:val="0"/>
      <w:divBdr>
        <w:top w:val="none" w:sz="0" w:space="0" w:color="auto"/>
        <w:left w:val="none" w:sz="0" w:space="0" w:color="auto"/>
        <w:bottom w:val="none" w:sz="0" w:space="0" w:color="auto"/>
        <w:right w:val="none" w:sz="0" w:space="0" w:color="auto"/>
      </w:divBdr>
    </w:div>
    <w:div w:id="50274310">
      <w:bodyDiv w:val="1"/>
      <w:marLeft w:val="0"/>
      <w:marRight w:val="0"/>
      <w:marTop w:val="0"/>
      <w:marBottom w:val="0"/>
      <w:divBdr>
        <w:top w:val="none" w:sz="0" w:space="0" w:color="auto"/>
        <w:left w:val="none" w:sz="0" w:space="0" w:color="auto"/>
        <w:bottom w:val="none" w:sz="0" w:space="0" w:color="auto"/>
        <w:right w:val="none" w:sz="0" w:space="0" w:color="auto"/>
      </w:divBdr>
    </w:div>
    <w:div w:id="74668305">
      <w:bodyDiv w:val="1"/>
      <w:marLeft w:val="0"/>
      <w:marRight w:val="0"/>
      <w:marTop w:val="0"/>
      <w:marBottom w:val="0"/>
      <w:divBdr>
        <w:top w:val="none" w:sz="0" w:space="0" w:color="auto"/>
        <w:left w:val="none" w:sz="0" w:space="0" w:color="auto"/>
        <w:bottom w:val="none" w:sz="0" w:space="0" w:color="auto"/>
        <w:right w:val="none" w:sz="0" w:space="0" w:color="auto"/>
      </w:divBdr>
    </w:div>
    <w:div w:id="85075488">
      <w:bodyDiv w:val="1"/>
      <w:marLeft w:val="0"/>
      <w:marRight w:val="0"/>
      <w:marTop w:val="0"/>
      <w:marBottom w:val="0"/>
      <w:divBdr>
        <w:top w:val="none" w:sz="0" w:space="0" w:color="auto"/>
        <w:left w:val="none" w:sz="0" w:space="0" w:color="auto"/>
        <w:bottom w:val="none" w:sz="0" w:space="0" w:color="auto"/>
        <w:right w:val="none" w:sz="0" w:space="0" w:color="auto"/>
      </w:divBdr>
    </w:div>
    <w:div w:id="96097738">
      <w:bodyDiv w:val="1"/>
      <w:marLeft w:val="0"/>
      <w:marRight w:val="0"/>
      <w:marTop w:val="0"/>
      <w:marBottom w:val="0"/>
      <w:divBdr>
        <w:top w:val="none" w:sz="0" w:space="0" w:color="auto"/>
        <w:left w:val="none" w:sz="0" w:space="0" w:color="auto"/>
        <w:bottom w:val="none" w:sz="0" w:space="0" w:color="auto"/>
        <w:right w:val="none" w:sz="0" w:space="0" w:color="auto"/>
      </w:divBdr>
    </w:div>
    <w:div w:id="113797375">
      <w:bodyDiv w:val="1"/>
      <w:marLeft w:val="0"/>
      <w:marRight w:val="0"/>
      <w:marTop w:val="0"/>
      <w:marBottom w:val="0"/>
      <w:divBdr>
        <w:top w:val="none" w:sz="0" w:space="0" w:color="auto"/>
        <w:left w:val="none" w:sz="0" w:space="0" w:color="auto"/>
        <w:bottom w:val="none" w:sz="0" w:space="0" w:color="auto"/>
        <w:right w:val="none" w:sz="0" w:space="0" w:color="auto"/>
      </w:divBdr>
    </w:div>
    <w:div w:id="125201542">
      <w:bodyDiv w:val="1"/>
      <w:marLeft w:val="0"/>
      <w:marRight w:val="0"/>
      <w:marTop w:val="0"/>
      <w:marBottom w:val="0"/>
      <w:divBdr>
        <w:top w:val="none" w:sz="0" w:space="0" w:color="auto"/>
        <w:left w:val="none" w:sz="0" w:space="0" w:color="auto"/>
        <w:bottom w:val="none" w:sz="0" w:space="0" w:color="auto"/>
        <w:right w:val="none" w:sz="0" w:space="0" w:color="auto"/>
      </w:divBdr>
    </w:div>
    <w:div w:id="131096129">
      <w:bodyDiv w:val="1"/>
      <w:marLeft w:val="0"/>
      <w:marRight w:val="0"/>
      <w:marTop w:val="0"/>
      <w:marBottom w:val="0"/>
      <w:divBdr>
        <w:top w:val="none" w:sz="0" w:space="0" w:color="auto"/>
        <w:left w:val="none" w:sz="0" w:space="0" w:color="auto"/>
        <w:bottom w:val="none" w:sz="0" w:space="0" w:color="auto"/>
        <w:right w:val="none" w:sz="0" w:space="0" w:color="auto"/>
      </w:divBdr>
    </w:div>
    <w:div w:id="139614434">
      <w:bodyDiv w:val="1"/>
      <w:marLeft w:val="0"/>
      <w:marRight w:val="0"/>
      <w:marTop w:val="0"/>
      <w:marBottom w:val="0"/>
      <w:divBdr>
        <w:top w:val="none" w:sz="0" w:space="0" w:color="auto"/>
        <w:left w:val="none" w:sz="0" w:space="0" w:color="auto"/>
        <w:bottom w:val="none" w:sz="0" w:space="0" w:color="auto"/>
        <w:right w:val="none" w:sz="0" w:space="0" w:color="auto"/>
      </w:divBdr>
    </w:div>
    <w:div w:id="149564253">
      <w:bodyDiv w:val="1"/>
      <w:marLeft w:val="0"/>
      <w:marRight w:val="0"/>
      <w:marTop w:val="0"/>
      <w:marBottom w:val="0"/>
      <w:divBdr>
        <w:top w:val="none" w:sz="0" w:space="0" w:color="auto"/>
        <w:left w:val="none" w:sz="0" w:space="0" w:color="auto"/>
        <w:bottom w:val="none" w:sz="0" w:space="0" w:color="auto"/>
        <w:right w:val="none" w:sz="0" w:space="0" w:color="auto"/>
      </w:divBdr>
    </w:div>
    <w:div w:id="159547159">
      <w:bodyDiv w:val="1"/>
      <w:marLeft w:val="0"/>
      <w:marRight w:val="0"/>
      <w:marTop w:val="0"/>
      <w:marBottom w:val="0"/>
      <w:divBdr>
        <w:top w:val="none" w:sz="0" w:space="0" w:color="auto"/>
        <w:left w:val="none" w:sz="0" w:space="0" w:color="auto"/>
        <w:bottom w:val="none" w:sz="0" w:space="0" w:color="auto"/>
        <w:right w:val="none" w:sz="0" w:space="0" w:color="auto"/>
      </w:divBdr>
    </w:div>
    <w:div w:id="178783130">
      <w:bodyDiv w:val="1"/>
      <w:marLeft w:val="0"/>
      <w:marRight w:val="0"/>
      <w:marTop w:val="0"/>
      <w:marBottom w:val="0"/>
      <w:divBdr>
        <w:top w:val="none" w:sz="0" w:space="0" w:color="auto"/>
        <w:left w:val="none" w:sz="0" w:space="0" w:color="auto"/>
        <w:bottom w:val="none" w:sz="0" w:space="0" w:color="auto"/>
        <w:right w:val="none" w:sz="0" w:space="0" w:color="auto"/>
      </w:divBdr>
    </w:div>
    <w:div w:id="183635557">
      <w:bodyDiv w:val="1"/>
      <w:marLeft w:val="0"/>
      <w:marRight w:val="0"/>
      <w:marTop w:val="0"/>
      <w:marBottom w:val="0"/>
      <w:divBdr>
        <w:top w:val="none" w:sz="0" w:space="0" w:color="auto"/>
        <w:left w:val="none" w:sz="0" w:space="0" w:color="auto"/>
        <w:bottom w:val="none" w:sz="0" w:space="0" w:color="auto"/>
        <w:right w:val="none" w:sz="0" w:space="0" w:color="auto"/>
      </w:divBdr>
    </w:div>
    <w:div w:id="254017951">
      <w:bodyDiv w:val="1"/>
      <w:marLeft w:val="0"/>
      <w:marRight w:val="0"/>
      <w:marTop w:val="0"/>
      <w:marBottom w:val="0"/>
      <w:divBdr>
        <w:top w:val="none" w:sz="0" w:space="0" w:color="auto"/>
        <w:left w:val="none" w:sz="0" w:space="0" w:color="auto"/>
        <w:bottom w:val="none" w:sz="0" w:space="0" w:color="auto"/>
        <w:right w:val="none" w:sz="0" w:space="0" w:color="auto"/>
      </w:divBdr>
    </w:div>
    <w:div w:id="270087047">
      <w:bodyDiv w:val="1"/>
      <w:marLeft w:val="0"/>
      <w:marRight w:val="0"/>
      <w:marTop w:val="0"/>
      <w:marBottom w:val="0"/>
      <w:divBdr>
        <w:top w:val="none" w:sz="0" w:space="0" w:color="auto"/>
        <w:left w:val="none" w:sz="0" w:space="0" w:color="auto"/>
        <w:bottom w:val="none" w:sz="0" w:space="0" w:color="auto"/>
        <w:right w:val="none" w:sz="0" w:space="0" w:color="auto"/>
      </w:divBdr>
    </w:div>
    <w:div w:id="296692899">
      <w:bodyDiv w:val="1"/>
      <w:marLeft w:val="0"/>
      <w:marRight w:val="0"/>
      <w:marTop w:val="0"/>
      <w:marBottom w:val="0"/>
      <w:divBdr>
        <w:top w:val="none" w:sz="0" w:space="0" w:color="auto"/>
        <w:left w:val="none" w:sz="0" w:space="0" w:color="auto"/>
        <w:bottom w:val="none" w:sz="0" w:space="0" w:color="auto"/>
        <w:right w:val="none" w:sz="0" w:space="0" w:color="auto"/>
      </w:divBdr>
    </w:div>
    <w:div w:id="301545788">
      <w:bodyDiv w:val="1"/>
      <w:marLeft w:val="0"/>
      <w:marRight w:val="0"/>
      <w:marTop w:val="0"/>
      <w:marBottom w:val="0"/>
      <w:divBdr>
        <w:top w:val="none" w:sz="0" w:space="0" w:color="auto"/>
        <w:left w:val="none" w:sz="0" w:space="0" w:color="auto"/>
        <w:bottom w:val="none" w:sz="0" w:space="0" w:color="auto"/>
        <w:right w:val="none" w:sz="0" w:space="0" w:color="auto"/>
      </w:divBdr>
    </w:div>
    <w:div w:id="306859000">
      <w:bodyDiv w:val="1"/>
      <w:marLeft w:val="0"/>
      <w:marRight w:val="0"/>
      <w:marTop w:val="0"/>
      <w:marBottom w:val="0"/>
      <w:divBdr>
        <w:top w:val="none" w:sz="0" w:space="0" w:color="auto"/>
        <w:left w:val="none" w:sz="0" w:space="0" w:color="auto"/>
        <w:bottom w:val="none" w:sz="0" w:space="0" w:color="auto"/>
        <w:right w:val="none" w:sz="0" w:space="0" w:color="auto"/>
      </w:divBdr>
    </w:div>
    <w:div w:id="314728048">
      <w:bodyDiv w:val="1"/>
      <w:marLeft w:val="0"/>
      <w:marRight w:val="0"/>
      <w:marTop w:val="0"/>
      <w:marBottom w:val="0"/>
      <w:divBdr>
        <w:top w:val="none" w:sz="0" w:space="0" w:color="auto"/>
        <w:left w:val="none" w:sz="0" w:space="0" w:color="auto"/>
        <w:bottom w:val="none" w:sz="0" w:space="0" w:color="auto"/>
        <w:right w:val="none" w:sz="0" w:space="0" w:color="auto"/>
      </w:divBdr>
    </w:div>
    <w:div w:id="339283090">
      <w:bodyDiv w:val="1"/>
      <w:marLeft w:val="0"/>
      <w:marRight w:val="0"/>
      <w:marTop w:val="0"/>
      <w:marBottom w:val="0"/>
      <w:divBdr>
        <w:top w:val="none" w:sz="0" w:space="0" w:color="auto"/>
        <w:left w:val="none" w:sz="0" w:space="0" w:color="auto"/>
        <w:bottom w:val="none" w:sz="0" w:space="0" w:color="auto"/>
        <w:right w:val="none" w:sz="0" w:space="0" w:color="auto"/>
      </w:divBdr>
    </w:div>
    <w:div w:id="341664735">
      <w:bodyDiv w:val="1"/>
      <w:marLeft w:val="0"/>
      <w:marRight w:val="0"/>
      <w:marTop w:val="0"/>
      <w:marBottom w:val="0"/>
      <w:divBdr>
        <w:top w:val="none" w:sz="0" w:space="0" w:color="auto"/>
        <w:left w:val="none" w:sz="0" w:space="0" w:color="auto"/>
        <w:bottom w:val="none" w:sz="0" w:space="0" w:color="auto"/>
        <w:right w:val="none" w:sz="0" w:space="0" w:color="auto"/>
      </w:divBdr>
    </w:div>
    <w:div w:id="366030787">
      <w:bodyDiv w:val="1"/>
      <w:marLeft w:val="0"/>
      <w:marRight w:val="0"/>
      <w:marTop w:val="0"/>
      <w:marBottom w:val="0"/>
      <w:divBdr>
        <w:top w:val="none" w:sz="0" w:space="0" w:color="auto"/>
        <w:left w:val="none" w:sz="0" w:space="0" w:color="auto"/>
        <w:bottom w:val="none" w:sz="0" w:space="0" w:color="auto"/>
        <w:right w:val="none" w:sz="0" w:space="0" w:color="auto"/>
      </w:divBdr>
    </w:div>
    <w:div w:id="389620926">
      <w:bodyDiv w:val="1"/>
      <w:marLeft w:val="0"/>
      <w:marRight w:val="0"/>
      <w:marTop w:val="0"/>
      <w:marBottom w:val="0"/>
      <w:divBdr>
        <w:top w:val="none" w:sz="0" w:space="0" w:color="auto"/>
        <w:left w:val="none" w:sz="0" w:space="0" w:color="auto"/>
        <w:bottom w:val="none" w:sz="0" w:space="0" w:color="auto"/>
        <w:right w:val="none" w:sz="0" w:space="0" w:color="auto"/>
      </w:divBdr>
    </w:div>
    <w:div w:id="393358691">
      <w:bodyDiv w:val="1"/>
      <w:marLeft w:val="0"/>
      <w:marRight w:val="0"/>
      <w:marTop w:val="0"/>
      <w:marBottom w:val="0"/>
      <w:divBdr>
        <w:top w:val="none" w:sz="0" w:space="0" w:color="auto"/>
        <w:left w:val="none" w:sz="0" w:space="0" w:color="auto"/>
        <w:bottom w:val="none" w:sz="0" w:space="0" w:color="auto"/>
        <w:right w:val="none" w:sz="0" w:space="0" w:color="auto"/>
      </w:divBdr>
    </w:div>
    <w:div w:id="415324029">
      <w:bodyDiv w:val="1"/>
      <w:marLeft w:val="0"/>
      <w:marRight w:val="0"/>
      <w:marTop w:val="0"/>
      <w:marBottom w:val="0"/>
      <w:divBdr>
        <w:top w:val="none" w:sz="0" w:space="0" w:color="auto"/>
        <w:left w:val="none" w:sz="0" w:space="0" w:color="auto"/>
        <w:bottom w:val="none" w:sz="0" w:space="0" w:color="auto"/>
        <w:right w:val="none" w:sz="0" w:space="0" w:color="auto"/>
      </w:divBdr>
    </w:div>
    <w:div w:id="422537294">
      <w:bodyDiv w:val="1"/>
      <w:marLeft w:val="0"/>
      <w:marRight w:val="0"/>
      <w:marTop w:val="0"/>
      <w:marBottom w:val="0"/>
      <w:divBdr>
        <w:top w:val="none" w:sz="0" w:space="0" w:color="auto"/>
        <w:left w:val="none" w:sz="0" w:space="0" w:color="auto"/>
        <w:bottom w:val="none" w:sz="0" w:space="0" w:color="auto"/>
        <w:right w:val="none" w:sz="0" w:space="0" w:color="auto"/>
      </w:divBdr>
    </w:div>
    <w:div w:id="429549142">
      <w:bodyDiv w:val="1"/>
      <w:marLeft w:val="0"/>
      <w:marRight w:val="0"/>
      <w:marTop w:val="0"/>
      <w:marBottom w:val="0"/>
      <w:divBdr>
        <w:top w:val="none" w:sz="0" w:space="0" w:color="auto"/>
        <w:left w:val="none" w:sz="0" w:space="0" w:color="auto"/>
        <w:bottom w:val="none" w:sz="0" w:space="0" w:color="auto"/>
        <w:right w:val="none" w:sz="0" w:space="0" w:color="auto"/>
      </w:divBdr>
    </w:div>
    <w:div w:id="445076603">
      <w:bodyDiv w:val="1"/>
      <w:marLeft w:val="0"/>
      <w:marRight w:val="0"/>
      <w:marTop w:val="0"/>
      <w:marBottom w:val="0"/>
      <w:divBdr>
        <w:top w:val="none" w:sz="0" w:space="0" w:color="auto"/>
        <w:left w:val="none" w:sz="0" w:space="0" w:color="auto"/>
        <w:bottom w:val="none" w:sz="0" w:space="0" w:color="auto"/>
        <w:right w:val="none" w:sz="0" w:space="0" w:color="auto"/>
      </w:divBdr>
    </w:div>
    <w:div w:id="456797483">
      <w:bodyDiv w:val="1"/>
      <w:marLeft w:val="0"/>
      <w:marRight w:val="0"/>
      <w:marTop w:val="0"/>
      <w:marBottom w:val="0"/>
      <w:divBdr>
        <w:top w:val="none" w:sz="0" w:space="0" w:color="auto"/>
        <w:left w:val="none" w:sz="0" w:space="0" w:color="auto"/>
        <w:bottom w:val="none" w:sz="0" w:space="0" w:color="auto"/>
        <w:right w:val="none" w:sz="0" w:space="0" w:color="auto"/>
      </w:divBdr>
    </w:div>
    <w:div w:id="463739377">
      <w:bodyDiv w:val="1"/>
      <w:marLeft w:val="0"/>
      <w:marRight w:val="0"/>
      <w:marTop w:val="0"/>
      <w:marBottom w:val="0"/>
      <w:divBdr>
        <w:top w:val="none" w:sz="0" w:space="0" w:color="auto"/>
        <w:left w:val="none" w:sz="0" w:space="0" w:color="auto"/>
        <w:bottom w:val="none" w:sz="0" w:space="0" w:color="auto"/>
        <w:right w:val="none" w:sz="0" w:space="0" w:color="auto"/>
      </w:divBdr>
    </w:div>
    <w:div w:id="488982586">
      <w:bodyDiv w:val="1"/>
      <w:marLeft w:val="0"/>
      <w:marRight w:val="0"/>
      <w:marTop w:val="0"/>
      <w:marBottom w:val="0"/>
      <w:divBdr>
        <w:top w:val="none" w:sz="0" w:space="0" w:color="auto"/>
        <w:left w:val="none" w:sz="0" w:space="0" w:color="auto"/>
        <w:bottom w:val="none" w:sz="0" w:space="0" w:color="auto"/>
        <w:right w:val="none" w:sz="0" w:space="0" w:color="auto"/>
      </w:divBdr>
    </w:div>
    <w:div w:id="492525248">
      <w:bodyDiv w:val="1"/>
      <w:marLeft w:val="0"/>
      <w:marRight w:val="0"/>
      <w:marTop w:val="0"/>
      <w:marBottom w:val="0"/>
      <w:divBdr>
        <w:top w:val="none" w:sz="0" w:space="0" w:color="auto"/>
        <w:left w:val="none" w:sz="0" w:space="0" w:color="auto"/>
        <w:bottom w:val="none" w:sz="0" w:space="0" w:color="auto"/>
        <w:right w:val="none" w:sz="0" w:space="0" w:color="auto"/>
      </w:divBdr>
    </w:div>
    <w:div w:id="495149305">
      <w:bodyDiv w:val="1"/>
      <w:marLeft w:val="0"/>
      <w:marRight w:val="0"/>
      <w:marTop w:val="0"/>
      <w:marBottom w:val="0"/>
      <w:divBdr>
        <w:top w:val="none" w:sz="0" w:space="0" w:color="auto"/>
        <w:left w:val="none" w:sz="0" w:space="0" w:color="auto"/>
        <w:bottom w:val="none" w:sz="0" w:space="0" w:color="auto"/>
        <w:right w:val="none" w:sz="0" w:space="0" w:color="auto"/>
      </w:divBdr>
    </w:div>
    <w:div w:id="504244935">
      <w:bodyDiv w:val="1"/>
      <w:marLeft w:val="0"/>
      <w:marRight w:val="0"/>
      <w:marTop w:val="0"/>
      <w:marBottom w:val="0"/>
      <w:divBdr>
        <w:top w:val="none" w:sz="0" w:space="0" w:color="auto"/>
        <w:left w:val="none" w:sz="0" w:space="0" w:color="auto"/>
        <w:bottom w:val="none" w:sz="0" w:space="0" w:color="auto"/>
        <w:right w:val="none" w:sz="0" w:space="0" w:color="auto"/>
      </w:divBdr>
    </w:div>
    <w:div w:id="505829887">
      <w:bodyDiv w:val="1"/>
      <w:marLeft w:val="0"/>
      <w:marRight w:val="0"/>
      <w:marTop w:val="0"/>
      <w:marBottom w:val="0"/>
      <w:divBdr>
        <w:top w:val="none" w:sz="0" w:space="0" w:color="auto"/>
        <w:left w:val="none" w:sz="0" w:space="0" w:color="auto"/>
        <w:bottom w:val="none" w:sz="0" w:space="0" w:color="auto"/>
        <w:right w:val="none" w:sz="0" w:space="0" w:color="auto"/>
      </w:divBdr>
    </w:div>
    <w:div w:id="531383652">
      <w:bodyDiv w:val="1"/>
      <w:marLeft w:val="0"/>
      <w:marRight w:val="0"/>
      <w:marTop w:val="0"/>
      <w:marBottom w:val="0"/>
      <w:divBdr>
        <w:top w:val="none" w:sz="0" w:space="0" w:color="auto"/>
        <w:left w:val="none" w:sz="0" w:space="0" w:color="auto"/>
        <w:bottom w:val="none" w:sz="0" w:space="0" w:color="auto"/>
        <w:right w:val="none" w:sz="0" w:space="0" w:color="auto"/>
      </w:divBdr>
    </w:div>
    <w:div w:id="532575089">
      <w:bodyDiv w:val="1"/>
      <w:marLeft w:val="0"/>
      <w:marRight w:val="0"/>
      <w:marTop w:val="0"/>
      <w:marBottom w:val="0"/>
      <w:divBdr>
        <w:top w:val="none" w:sz="0" w:space="0" w:color="auto"/>
        <w:left w:val="none" w:sz="0" w:space="0" w:color="auto"/>
        <w:bottom w:val="none" w:sz="0" w:space="0" w:color="auto"/>
        <w:right w:val="none" w:sz="0" w:space="0" w:color="auto"/>
      </w:divBdr>
    </w:div>
    <w:div w:id="539048159">
      <w:bodyDiv w:val="1"/>
      <w:marLeft w:val="0"/>
      <w:marRight w:val="0"/>
      <w:marTop w:val="0"/>
      <w:marBottom w:val="0"/>
      <w:divBdr>
        <w:top w:val="none" w:sz="0" w:space="0" w:color="auto"/>
        <w:left w:val="none" w:sz="0" w:space="0" w:color="auto"/>
        <w:bottom w:val="none" w:sz="0" w:space="0" w:color="auto"/>
        <w:right w:val="none" w:sz="0" w:space="0" w:color="auto"/>
      </w:divBdr>
    </w:div>
    <w:div w:id="548998734">
      <w:bodyDiv w:val="1"/>
      <w:marLeft w:val="0"/>
      <w:marRight w:val="0"/>
      <w:marTop w:val="0"/>
      <w:marBottom w:val="0"/>
      <w:divBdr>
        <w:top w:val="none" w:sz="0" w:space="0" w:color="auto"/>
        <w:left w:val="none" w:sz="0" w:space="0" w:color="auto"/>
        <w:bottom w:val="none" w:sz="0" w:space="0" w:color="auto"/>
        <w:right w:val="none" w:sz="0" w:space="0" w:color="auto"/>
      </w:divBdr>
    </w:div>
    <w:div w:id="571505480">
      <w:bodyDiv w:val="1"/>
      <w:marLeft w:val="0"/>
      <w:marRight w:val="0"/>
      <w:marTop w:val="0"/>
      <w:marBottom w:val="0"/>
      <w:divBdr>
        <w:top w:val="none" w:sz="0" w:space="0" w:color="auto"/>
        <w:left w:val="none" w:sz="0" w:space="0" w:color="auto"/>
        <w:bottom w:val="none" w:sz="0" w:space="0" w:color="auto"/>
        <w:right w:val="none" w:sz="0" w:space="0" w:color="auto"/>
      </w:divBdr>
    </w:div>
    <w:div w:id="600532146">
      <w:bodyDiv w:val="1"/>
      <w:marLeft w:val="0"/>
      <w:marRight w:val="0"/>
      <w:marTop w:val="0"/>
      <w:marBottom w:val="0"/>
      <w:divBdr>
        <w:top w:val="none" w:sz="0" w:space="0" w:color="auto"/>
        <w:left w:val="none" w:sz="0" w:space="0" w:color="auto"/>
        <w:bottom w:val="none" w:sz="0" w:space="0" w:color="auto"/>
        <w:right w:val="none" w:sz="0" w:space="0" w:color="auto"/>
      </w:divBdr>
    </w:div>
    <w:div w:id="610817700">
      <w:bodyDiv w:val="1"/>
      <w:marLeft w:val="0"/>
      <w:marRight w:val="0"/>
      <w:marTop w:val="0"/>
      <w:marBottom w:val="0"/>
      <w:divBdr>
        <w:top w:val="none" w:sz="0" w:space="0" w:color="auto"/>
        <w:left w:val="none" w:sz="0" w:space="0" w:color="auto"/>
        <w:bottom w:val="none" w:sz="0" w:space="0" w:color="auto"/>
        <w:right w:val="none" w:sz="0" w:space="0" w:color="auto"/>
      </w:divBdr>
    </w:div>
    <w:div w:id="612908944">
      <w:bodyDiv w:val="1"/>
      <w:marLeft w:val="0"/>
      <w:marRight w:val="0"/>
      <w:marTop w:val="0"/>
      <w:marBottom w:val="0"/>
      <w:divBdr>
        <w:top w:val="none" w:sz="0" w:space="0" w:color="auto"/>
        <w:left w:val="none" w:sz="0" w:space="0" w:color="auto"/>
        <w:bottom w:val="none" w:sz="0" w:space="0" w:color="auto"/>
        <w:right w:val="none" w:sz="0" w:space="0" w:color="auto"/>
      </w:divBdr>
    </w:div>
    <w:div w:id="618031403">
      <w:bodyDiv w:val="1"/>
      <w:marLeft w:val="0"/>
      <w:marRight w:val="0"/>
      <w:marTop w:val="0"/>
      <w:marBottom w:val="0"/>
      <w:divBdr>
        <w:top w:val="none" w:sz="0" w:space="0" w:color="auto"/>
        <w:left w:val="none" w:sz="0" w:space="0" w:color="auto"/>
        <w:bottom w:val="none" w:sz="0" w:space="0" w:color="auto"/>
        <w:right w:val="none" w:sz="0" w:space="0" w:color="auto"/>
      </w:divBdr>
    </w:div>
    <w:div w:id="624237239">
      <w:bodyDiv w:val="1"/>
      <w:marLeft w:val="0"/>
      <w:marRight w:val="0"/>
      <w:marTop w:val="0"/>
      <w:marBottom w:val="0"/>
      <w:divBdr>
        <w:top w:val="none" w:sz="0" w:space="0" w:color="auto"/>
        <w:left w:val="none" w:sz="0" w:space="0" w:color="auto"/>
        <w:bottom w:val="none" w:sz="0" w:space="0" w:color="auto"/>
        <w:right w:val="none" w:sz="0" w:space="0" w:color="auto"/>
      </w:divBdr>
    </w:div>
    <w:div w:id="632558241">
      <w:bodyDiv w:val="1"/>
      <w:marLeft w:val="0"/>
      <w:marRight w:val="0"/>
      <w:marTop w:val="0"/>
      <w:marBottom w:val="0"/>
      <w:divBdr>
        <w:top w:val="none" w:sz="0" w:space="0" w:color="auto"/>
        <w:left w:val="none" w:sz="0" w:space="0" w:color="auto"/>
        <w:bottom w:val="none" w:sz="0" w:space="0" w:color="auto"/>
        <w:right w:val="none" w:sz="0" w:space="0" w:color="auto"/>
      </w:divBdr>
    </w:div>
    <w:div w:id="659577640">
      <w:bodyDiv w:val="1"/>
      <w:marLeft w:val="0"/>
      <w:marRight w:val="0"/>
      <w:marTop w:val="0"/>
      <w:marBottom w:val="0"/>
      <w:divBdr>
        <w:top w:val="none" w:sz="0" w:space="0" w:color="auto"/>
        <w:left w:val="none" w:sz="0" w:space="0" w:color="auto"/>
        <w:bottom w:val="none" w:sz="0" w:space="0" w:color="auto"/>
        <w:right w:val="none" w:sz="0" w:space="0" w:color="auto"/>
      </w:divBdr>
    </w:div>
    <w:div w:id="664894540">
      <w:bodyDiv w:val="1"/>
      <w:marLeft w:val="0"/>
      <w:marRight w:val="0"/>
      <w:marTop w:val="0"/>
      <w:marBottom w:val="0"/>
      <w:divBdr>
        <w:top w:val="none" w:sz="0" w:space="0" w:color="auto"/>
        <w:left w:val="none" w:sz="0" w:space="0" w:color="auto"/>
        <w:bottom w:val="none" w:sz="0" w:space="0" w:color="auto"/>
        <w:right w:val="none" w:sz="0" w:space="0" w:color="auto"/>
      </w:divBdr>
    </w:div>
    <w:div w:id="678846184">
      <w:bodyDiv w:val="1"/>
      <w:marLeft w:val="0"/>
      <w:marRight w:val="0"/>
      <w:marTop w:val="0"/>
      <w:marBottom w:val="0"/>
      <w:divBdr>
        <w:top w:val="none" w:sz="0" w:space="0" w:color="auto"/>
        <w:left w:val="none" w:sz="0" w:space="0" w:color="auto"/>
        <w:bottom w:val="none" w:sz="0" w:space="0" w:color="auto"/>
        <w:right w:val="none" w:sz="0" w:space="0" w:color="auto"/>
      </w:divBdr>
    </w:div>
    <w:div w:id="699085692">
      <w:bodyDiv w:val="1"/>
      <w:marLeft w:val="0"/>
      <w:marRight w:val="0"/>
      <w:marTop w:val="0"/>
      <w:marBottom w:val="0"/>
      <w:divBdr>
        <w:top w:val="none" w:sz="0" w:space="0" w:color="auto"/>
        <w:left w:val="none" w:sz="0" w:space="0" w:color="auto"/>
        <w:bottom w:val="none" w:sz="0" w:space="0" w:color="auto"/>
        <w:right w:val="none" w:sz="0" w:space="0" w:color="auto"/>
      </w:divBdr>
    </w:div>
    <w:div w:id="746804722">
      <w:bodyDiv w:val="1"/>
      <w:marLeft w:val="0"/>
      <w:marRight w:val="0"/>
      <w:marTop w:val="0"/>
      <w:marBottom w:val="0"/>
      <w:divBdr>
        <w:top w:val="none" w:sz="0" w:space="0" w:color="auto"/>
        <w:left w:val="none" w:sz="0" w:space="0" w:color="auto"/>
        <w:bottom w:val="none" w:sz="0" w:space="0" w:color="auto"/>
        <w:right w:val="none" w:sz="0" w:space="0" w:color="auto"/>
      </w:divBdr>
    </w:div>
    <w:div w:id="747462203">
      <w:bodyDiv w:val="1"/>
      <w:marLeft w:val="0"/>
      <w:marRight w:val="0"/>
      <w:marTop w:val="0"/>
      <w:marBottom w:val="0"/>
      <w:divBdr>
        <w:top w:val="none" w:sz="0" w:space="0" w:color="auto"/>
        <w:left w:val="none" w:sz="0" w:space="0" w:color="auto"/>
        <w:bottom w:val="none" w:sz="0" w:space="0" w:color="auto"/>
        <w:right w:val="none" w:sz="0" w:space="0" w:color="auto"/>
      </w:divBdr>
    </w:div>
    <w:div w:id="765006101">
      <w:bodyDiv w:val="1"/>
      <w:marLeft w:val="0"/>
      <w:marRight w:val="0"/>
      <w:marTop w:val="0"/>
      <w:marBottom w:val="0"/>
      <w:divBdr>
        <w:top w:val="none" w:sz="0" w:space="0" w:color="auto"/>
        <w:left w:val="none" w:sz="0" w:space="0" w:color="auto"/>
        <w:bottom w:val="none" w:sz="0" w:space="0" w:color="auto"/>
        <w:right w:val="none" w:sz="0" w:space="0" w:color="auto"/>
      </w:divBdr>
    </w:div>
    <w:div w:id="799226831">
      <w:bodyDiv w:val="1"/>
      <w:marLeft w:val="0"/>
      <w:marRight w:val="0"/>
      <w:marTop w:val="0"/>
      <w:marBottom w:val="0"/>
      <w:divBdr>
        <w:top w:val="none" w:sz="0" w:space="0" w:color="auto"/>
        <w:left w:val="none" w:sz="0" w:space="0" w:color="auto"/>
        <w:bottom w:val="none" w:sz="0" w:space="0" w:color="auto"/>
        <w:right w:val="none" w:sz="0" w:space="0" w:color="auto"/>
      </w:divBdr>
    </w:div>
    <w:div w:id="822618656">
      <w:bodyDiv w:val="1"/>
      <w:marLeft w:val="0"/>
      <w:marRight w:val="0"/>
      <w:marTop w:val="0"/>
      <w:marBottom w:val="0"/>
      <w:divBdr>
        <w:top w:val="none" w:sz="0" w:space="0" w:color="auto"/>
        <w:left w:val="none" w:sz="0" w:space="0" w:color="auto"/>
        <w:bottom w:val="none" w:sz="0" w:space="0" w:color="auto"/>
        <w:right w:val="none" w:sz="0" w:space="0" w:color="auto"/>
      </w:divBdr>
    </w:div>
    <w:div w:id="836263761">
      <w:bodyDiv w:val="1"/>
      <w:marLeft w:val="0"/>
      <w:marRight w:val="0"/>
      <w:marTop w:val="0"/>
      <w:marBottom w:val="0"/>
      <w:divBdr>
        <w:top w:val="none" w:sz="0" w:space="0" w:color="auto"/>
        <w:left w:val="none" w:sz="0" w:space="0" w:color="auto"/>
        <w:bottom w:val="none" w:sz="0" w:space="0" w:color="auto"/>
        <w:right w:val="none" w:sz="0" w:space="0" w:color="auto"/>
      </w:divBdr>
    </w:div>
    <w:div w:id="843710541">
      <w:bodyDiv w:val="1"/>
      <w:marLeft w:val="0"/>
      <w:marRight w:val="0"/>
      <w:marTop w:val="0"/>
      <w:marBottom w:val="0"/>
      <w:divBdr>
        <w:top w:val="none" w:sz="0" w:space="0" w:color="auto"/>
        <w:left w:val="none" w:sz="0" w:space="0" w:color="auto"/>
        <w:bottom w:val="none" w:sz="0" w:space="0" w:color="auto"/>
        <w:right w:val="none" w:sz="0" w:space="0" w:color="auto"/>
      </w:divBdr>
    </w:div>
    <w:div w:id="879626942">
      <w:bodyDiv w:val="1"/>
      <w:marLeft w:val="0"/>
      <w:marRight w:val="0"/>
      <w:marTop w:val="0"/>
      <w:marBottom w:val="0"/>
      <w:divBdr>
        <w:top w:val="none" w:sz="0" w:space="0" w:color="auto"/>
        <w:left w:val="none" w:sz="0" w:space="0" w:color="auto"/>
        <w:bottom w:val="none" w:sz="0" w:space="0" w:color="auto"/>
        <w:right w:val="none" w:sz="0" w:space="0" w:color="auto"/>
      </w:divBdr>
    </w:div>
    <w:div w:id="883905655">
      <w:bodyDiv w:val="1"/>
      <w:marLeft w:val="0"/>
      <w:marRight w:val="0"/>
      <w:marTop w:val="0"/>
      <w:marBottom w:val="0"/>
      <w:divBdr>
        <w:top w:val="none" w:sz="0" w:space="0" w:color="auto"/>
        <w:left w:val="none" w:sz="0" w:space="0" w:color="auto"/>
        <w:bottom w:val="none" w:sz="0" w:space="0" w:color="auto"/>
        <w:right w:val="none" w:sz="0" w:space="0" w:color="auto"/>
      </w:divBdr>
    </w:div>
    <w:div w:id="916744981">
      <w:bodyDiv w:val="1"/>
      <w:marLeft w:val="0"/>
      <w:marRight w:val="0"/>
      <w:marTop w:val="0"/>
      <w:marBottom w:val="0"/>
      <w:divBdr>
        <w:top w:val="none" w:sz="0" w:space="0" w:color="auto"/>
        <w:left w:val="none" w:sz="0" w:space="0" w:color="auto"/>
        <w:bottom w:val="none" w:sz="0" w:space="0" w:color="auto"/>
        <w:right w:val="none" w:sz="0" w:space="0" w:color="auto"/>
      </w:divBdr>
    </w:div>
    <w:div w:id="928193284">
      <w:bodyDiv w:val="1"/>
      <w:marLeft w:val="0"/>
      <w:marRight w:val="0"/>
      <w:marTop w:val="0"/>
      <w:marBottom w:val="0"/>
      <w:divBdr>
        <w:top w:val="none" w:sz="0" w:space="0" w:color="auto"/>
        <w:left w:val="none" w:sz="0" w:space="0" w:color="auto"/>
        <w:bottom w:val="none" w:sz="0" w:space="0" w:color="auto"/>
        <w:right w:val="none" w:sz="0" w:space="0" w:color="auto"/>
      </w:divBdr>
    </w:div>
    <w:div w:id="930511658">
      <w:bodyDiv w:val="1"/>
      <w:marLeft w:val="0"/>
      <w:marRight w:val="0"/>
      <w:marTop w:val="0"/>
      <w:marBottom w:val="0"/>
      <w:divBdr>
        <w:top w:val="none" w:sz="0" w:space="0" w:color="auto"/>
        <w:left w:val="none" w:sz="0" w:space="0" w:color="auto"/>
        <w:bottom w:val="none" w:sz="0" w:space="0" w:color="auto"/>
        <w:right w:val="none" w:sz="0" w:space="0" w:color="auto"/>
      </w:divBdr>
    </w:div>
    <w:div w:id="973752699">
      <w:bodyDiv w:val="1"/>
      <w:marLeft w:val="0"/>
      <w:marRight w:val="0"/>
      <w:marTop w:val="0"/>
      <w:marBottom w:val="0"/>
      <w:divBdr>
        <w:top w:val="none" w:sz="0" w:space="0" w:color="auto"/>
        <w:left w:val="none" w:sz="0" w:space="0" w:color="auto"/>
        <w:bottom w:val="none" w:sz="0" w:space="0" w:color="auto"/>
        <w:right w:val="none" w:sz="0" w:space="0" w:color="auto"/>
      </w:divBdr>
    </w:div>
    <w:div w:id="1002662993">
      <w:bodyDiv w:val="1"/>
      <w:marLeft w:val="0"/>
      <w:marRight w:val="0"/>
      <w:marTop w:val="0"/>
      <w:marBottom w:val="0"/>
      <w:divBdr>
        <w:top w:val="none" w:sz="0" w:space="0" w:color="auto"/>
        <w:left w:val="none" w:sz="0" w:space="0" w:color="auto"/>
        <w:bottom w:val="none" w:sz="0" w:space="0" w:color="auto"/>
        <w:right w:val="none" w:sz="0" w:space="0" w:color="auto"/>
      </w:divBdr>
    </w:div>
    <w:div w:id="1009873804">
      <w:bodyDiv w:val="1"/>
      <w:marLeft w:val="0"/>
      <w:marRight w:val="0"/>
      <w:marTop w:val="0"/>
      <w:marBottom w:val="0"/>
      <w:divBdr>
        <w:top w:val="none" w:sz="0" w:space="0" w:color="auto"/>
        <w:left w:val="none" w:sz="0" w:space="0" w:color="auto"/>
        <w:bottom w:val="none" w:sz="0" w:space="0" w:color="auto"/>
        <w:right w:val="none" w:sz="0" w:space="0" w:color="auto"/>
      </w:divBdr>
    </w:div>
    <w:div w:id="1049769145">
      <w:bodyDiv w:val="1"/>
      <w:marLeft w:val="0"/>
      <w:marRight w:val="0"/>
      <w:marTop w:val="0"/>
      <w:marBottom w:val="0"/>
      <w:divBdr>
        <w:top w:val="none" w:sz="0" w:space="0" w:color="auto"/>
        <w:left w:val="none" w:sz="0" w:space="0" w:color="auto"/>
        <w:bottom w:val="none" w:sz="0" w:space="0" w:color="auto"/>
        <w:right w:val="none" w:sz="0" w:space="0" w:color="auto"/>
      </w:divBdr>
    </w:div>
    <w:div w:id="1060178494">
      <w:bodyDiv w:val="1"/>
      <w:marLeft w:val="0"/>
      <w:marRight w:val="0"/>
      <w:marTop w:val="0"/>
      <w:marBottom w:val="0"/>
      <w:divBdr>
        <w:top w:val="none" w:sz="0" w:space="0" w:color="auto"/>
        <w:left w:val="none" w:sz="0" w:space="0" w:color="auto"/>
        <w:bottom w:val="none" w:sz="0" w:space="0" w:color="auto"/>
        <w:right w:val="none" w:sz="0" w:space="0" w:color="auto"/>
      </w:divBdr>
    </w:div>
    <w:div w:id="1061444700">
      <w:bodyDiv w:val="1"/>
      <w:marLeft w:val="0"/>
      <w:marRight w:val="0"/>
      <w:marTop w:val="0"/>
      <w:marBottom w:val="0"/>
      <w:divBdr>
        <w:top w:val="none" w:sz="0" w:space="0" w:color="auto"/>
        <w:left w:val="none" w:sz="0" w:space="0" w:color="auto"/>
        <w:bottom w:val="none" w:sz="0" w:space="0" w:color="auto"/>
        <w:right w:val="none" w:sz="0" w:space="0" w:color="auto"/>
      </w:divBdr>
    </w:div>
    <w:div w:id="1063331164">
      <w:bodyDiv w:val="1"/>
      <w:marLeft w:val="0"/>
      <w:marRight w:val="0"/>
      <w:marTop w:val="0"/>
      <w:marBottom w:val="0"/>
      <w:divBdr>
        <w:top w:val="none" w:sz="0" w:space="0" w:color="auto"/>
        <w:left w:val="none" w:sz="0" w:space="0" w:color="auto"/>
        <w:bottom w:val="none" w:sz="0" w:space="0" w:color="auto"/>
        <w:right w:val="none" w:sz="0" w:space="0" w:color="auto"/>
      </w:divBdr>
    </w:div>
    <w:div w:id="1075593789">
      <w:bodyDiv w:val="1"/>
      <w:marLeft w:val="0"/>
      <w:marRight w:val="0"/>
      <w:marTop w:val="0"/>
      <w:marBottom w:val="0"/>
      <w:divBdr>
        <w:top w:val="none" w:sz="0" w:space="0" w:color="auto"/>
        <w:left w:val="none" w:sz="0" w:space="0" w:color="auto"/>
        <w:bottom w:val="none" w:sz="0" w:space="0" w:color="auto"/>
        <w:right w:val="none" w:sz="0" w:space="0" w:color="auto"/>
      </w:divBdr>
    </w:div>
    <w:div w:id="1077940149">
      <w:bodyDiv w:val="1"/>
      <w:marLeft w:val="0"/>
      <w:marRight w:val="0"/>
      <w:marTop w:val="0"/>
      <w:marBottom w:val="0"/>
      <w:divBdr>
        <w:top w:val="none" w:sz="0" w:space="0" w:color="auto"/>
        <w:left w:val="none" w:sz="0" w:space="0" w:color="auto"/>
        <w:bottom w:val="none" w:sz="0" w:space="0" w:color="auto"/>
        <w:right w:val="none" w:sz="0" w:space="0" w:color="auto"/>
      </w:divBdr>
    </w:div>
    <w:div w:id="1091660928">
      <w:bodyDiv w:val="1"/>
      <w:marLeft w:val="0"/>
      <w:marRight w:val="0"/>
      <w:marTop w:val="0"/>
      <w:marBottom w:val="0"/>
      <w:divBdr>
        <w:top w:val="none" w:sz="0" w:space="0" w:color="auto"/>
        <w:left w:val="none" w:sz="0" w:space="0" w:color="auto"/>
        <w:bottom w:val="none" w:sz="0" w:space="0" w:color="auto"/>
        <w:right w:val="none" w:sz="0" w:space="0" w:color="auto"/>
      </w:divBdr>
    </w:div>
    <w:div w:id="1093362061">
      <w:bodyDiv w:val="1"/>
      <w:marLeft w:val="0"/>
      <w:marRight w:val="0"/>
      <w:marTop w:val="0"/>
      <w:marBottom w:val="0"/>
      <w:divBdr>
        <w:top w:val="none" w:sz="0" w:space="0" w:color="auto"/>
        <w:left w:val="none" w:sz="0" w:space="0" w:color="auto"/>
        <w:bottom w:val="none" w:sz="0" w:space="0" w:color="auto"/>
        <w:right w:val="none" w:sz="0" w:space="0" w:color="auto"/>
      </w:divBdr>
    </w:div>
    <w:div w:id="1146581280">
      <w:bodyDiv w:val="1"/>
      <w:marLeft w:val="0"/>
      <w:marRight w:val="0"/>
      <w:marTop w:val="0"/>
      <w:marBottom w:val="0"/>
      <w:divBdr>
        <w:top w:val="none" w:sz="0" w:space="0" w:color="auto"/>
        <w:left w:val="none" w:sz="0" w:space="0" w:color="auto"/>
        <w:bottom w:val="none" w:sz="0" w:space="0" w:color="auto"/>
        <w:right w:val="none" w:sz="0" w:space="0" w:color="auto"/>
      </w:divBdr>
    </w:div>
    <w:div w:id="1178810430">
      <w:bodyDiv w:val="1"/>
      <w:marLeft w:val="0"/>
      <w:marRight w:val="0"/>
      <w:marTop w:val="0"/>
      <w:marBottom w:val="0"/>
      <w:divBdr>
        <w:top w:val="none" w:sz="0" w:space="0" w:color="auto"/>
        <w:left w:val="none" w:sz="0" w:space="0" w:color="auto"/>
        <w:bottom w:val="none" w:sz="0" w:space="0" w:color="auto"/>
        <w:right w:val="none" w:sz="0" w:space="0" w:color="auto"/>
      </w:divBdr>
    </w:div>
    <w:div w:id="1192300823">
      <w:bodyDiv w:val="1"/>
      <w:marLeft w:val="0"/>
      <w:marRight w:val="0"/>
      <w:marTop w:val="0"/>
      <w:marBottom w:val="0"/>
      <w:divBdr>
        <w:top w:val="none" w:sz="0" w:space="0" w:color="auto"/>
        <w:left w:val="none" w:sz="0" w:space="0" w:color="auto"/>
        <w:bottom w:val="none" w:sz="0" w:space="0" w:color="auto"/>
        <w:right w:val="none" w:sz="0" w:space="0" w:color="auto"/>
      </w:divBdr>
    </w:div>
    <w:div w:id="1203058017">
      <w:bodyDiv w:val="1"/>
      <w:marLeft w:val="0"/>
      <w:marRight w:val="0"/>
      <w:marTop w:val="0"/>
      <w:marBottom w:val="0"/>
      <w:divBdr>
        <w:top w:val="none" w:sz="0" w:space="0" w:color="auto"/>
        <w:left w:val="none" w:sz="0" w:space="0" w:color="auto"/>
        <w:bottom w:val="none" w:sz="0" w:space="0" w:color="auto"/>
        <w:right w:val="none" w:sz="0" w:space="0" w:color="auto"/>
      </w:divBdr>
    </w:div>
    <w:div w:id="1216232661">
      <w:bodyDiv w:val="1"/>
      <w:marLeft w:val="0"/>
      <w:marRight w:val="0"/>
      <w:marTop w:val="0"/>
      <w:marBottom w:val="0"/>
      <w:divBdr>
        <w:top w:val="none" w:sz="0" w:space="0" w:color="auto"/>
        <w:left w:val="none" w:sz="0" w:space="0" w:color="auto"/>
        <w:bottom w:val="none" w:sz="0" w:space="0" w:color="auto"/>
        <w:right w:val="none" w:sz="0" w:space="0" w:color="auto"/>
      </w:divBdr>
    </w:div>
    <w:div w:id="1232697493">
      <w:bodyDiv w:val="1"/>
      <w:marLeft w:val="0"/>
      <w:marRight w:val="0"/>
      <w:marTop w:val="0"/>
      <w:marBottom w:val="0"/>
      <w:divBdr>
        <w:top w:val="none" w:sz="0" w:space="0" w:color="auto"/>
        <w:left w:val="none" w:sz="0" w:space="0" w:color="auto"/>
        <w:bottom w:val="none" w:sz="0" w:space="0" w:color="auto"/>
        <w:right w:val="none" w:sz="0" w:space="0" w:color="auto"/>
      </w:divBdr>
    </w:div>
    <w:div w:id="1243103076">
      <w:bodyDiv w:val="1"/>
      <w:marLeft w:val="0"/>
      <w:marRight w:val="0"/>
      <w:marTop w:val="0"/>
      <w:marBottom w:val="0"/>
      <w:divBdr>
        <w:top w:val="none" w:sz="0" w:space="0" w:color="auto"/>
        <w:left w:val="none" w:sz="0" w:space="0" w:color="auto"/>
        <w:bottom w:val="none" w:sz="0" w:space="0" w:color="auto"/>
        <w:right w:val="none" w:sz="0" w:space="0" w:color="auto"/>
      </w:divBdr>
    </w:div>
    <w:div w:id="1266815292">
      <w:bodyDiv w:val="1"/>
      <w:marLeft w:val="0"/>
      <w:marRight w:val="0"/>
      <w:marTop w:val="0"/>
      <w:marBottom w:val="0"/>
      <w:divBdr>
        <w:top w:val="none" w:sz="0" w:space="0" w:color="auto"/>
        <w:left w:val="none" w:sz="0" w:space="0" w:color="auto"/>
        <w:bottom w:val="none" w:sz="0" w:space="0" w:color="auto"/>
        <w:right w:val="none" w:sz="0" w:space="0" w:color="auto"/>
      </w:divBdr>
    </w:div>
    <w:div w:id="1276211564">
      <w:bodyDiv w:val="1"/>
      <w:marLeft w:val="0"/>
      <w:marRight w:val="0"/>
      <w:marTop w:val="0"/>
      <w:marBottom w:val="0"/>
      <w:divBdr>
        <w:top w:val="none" w:sz="0" w:space="0" w:color="auto"/>
        <w:left w:val="none" w:sz="0" w:space="0" w:color="auto"/>
        <w:bottom w:val="none" w:sz="0" w:space="0" w:color="auto"/>
        <w:right w:val="none" w:sz="0" w:space="0" w:color="auto"/>
      </w:divBdr>
    </w:div>
    <w:div w:id="1282421992">
      <w:bodyDiv w:val="1"/>
      <w:marLeft w:val="0"/>
      <w:marRight w:val="0"/>
      <w:marTop w:val="0"/>
      <w:marBottom w:val="0"/>
      <w:divBdr>
        <w:top w:val="none" w:sz="0" w:space="0" w:color="auto"/>
        <w:left w:val="none" w:sz="0" w:space="0" w:color="auto"/>
        <w:bottom w:val="none" w:sz="0" w:space="0" w:color="auto"/>
        <w:right w:val="none" w:sz="0" w:space="0" w:color="auto"/>
      </w:divBdr>
    </w:div>
    <w:div w:id="1295675743">
      <w:bodyDiv w:val="1"/>
      <w:marLeft w:val="0"/>
      <w:marRight w:val="0"/>
      <w:marTop w:val="0"/>
      <w:marBottom w:val="0"/>
      <w:divBdr>
        <w:top w:val="none" w:sz="0" w:space="0" w:color="auto"/>
        <w:left w:val="none" w:sz="0" w:space="0" w:color="auto"/>
        <w:bottom w:val="none" w:sz="0" w:space="0" w:color="auto"/>
        <w:right w:val="none" w:sz="0" w:space="0" w:color="auto"/>
      </w:divBdr>
    </w:div>
    <w:div w:id="1310786321">
      <w:bodyDiv w:val="1"/>
      <w:marLeft w:val="0"/>
      <w:marRight w:val="0"/>
      <w:marTop w:val="0"/>
      <w:marBottom w:val="0"/>
      <w:divBdr>
        <w:top w:val="none" w:sz="0" w:space="0" w:color="auto"/>
        <w:left w:val="none" w:sz="0" w:space="0" w:color="auto"/>
        <w:bottom w:val="none" w:sz="0" w:space="0" w:color="auto"/>
        <w:right w:val="none" w:sz="0" w:space="0" w:color="auto"/>
      </w:divBdr>
    </w:div>
    <w:div w:id="1327248795">
      <w:bodyDiv w:val="1"/>
      <w:marLeft w:val="0"/>
      <w:marRight w:val="0"/>
      <w:marTop w:val="0"/>
      <w:marBottom w:val="0"/>
      <w:divBdr>
        <w:top w:val="none" w:sz="0" w:space="0" w:color="auto"/>
        <w:left w:val="none" w:sz="0" w:space="0" w:color="auto"/>
        <w:bottom w:val="none" w:sz="0" w:space="0" w:color="auto"/>
        <w:right w:val="none" w:sz="0" w:space="0" w:color="auto"/>
      </w:divBdr>
    </w:div>
    <w:div w:id="1330331907">
      <w:bodyDiv w:val="1"/>
      <w:marLeft w:val="0"/>
      <w:marRight w:val="0"/>
      <w:marTop w:val="0"/>
      <w:marBottom w:val="0"/>
      <w:divBdr>
        <w:top w:val="none" w:sz="0" w:space="0" w:color="auto"/>
        <w:left w:val="none" w:sz="0" w:space="0" w:color="auto"/>
        <w:bottom w:val="none" w:sz="0" w:space="0" w:color="auto"/>
        <w:right w:val="none" w:sz="0" w:space="0" w:color="auto"/>
      </w:divBdr>
    </w:div>
    <w:div w:id="1337655495">
      <w:bodyDiv w:val="1"/>
      <w:marLeft w:val="0"/>
      <w:marRight w:val="0"/>
      <w:marTop w:val="0"/>
      <w:marBottom w:val="0"/>
      <w:divBdr>
        <w:top w:val="none" w:sz="0" w:space="0" w:color="auto"/>
        <w:left w:val="none" w:sz="0" w:space="0" w:color="auto"/>
        <w:bottom w:val="none" w:sz="0" w:space="0" w:color="auto"/>
        <w:right w:val="none" w:sz="0" w:space="0" w:color="auto"/>
      </w:divBdr>
    </w:div>
    <w:div w:id="1357274162">
      <w:bodyDiv w:val="1"/>
      <w:marLeft w:val="0"/>
      <w:marRight w:val="0"/>
      <w:marTop w:val="0"/>
      <w:marBottom w:val="0"/>
      <w:divBdr>
        <w:top w:val="none" w:sz="0" w:space="0" w:color="auto"/>
        <w:left w:val="none" w:sz="0" w:space="0" w:color="auto"/>
        <w:bottom w:val="none" w:sz="0" w:space="0" w:color="auto"/>
        <w:right w:val="none" w:sz="0" w:space="0" w:color="auto"/>
      </w:divBdr>
    </w:div>
    <w:div w:id="1411194783">
      <w:bodyDiv w:val="1"/>
      <w:marLeft w:val="0"/>
      <w:marRight w:val="0"/>
      <w:marTop w:val="0"/>
      <w:marBottom w:val="0"/>
      <w:divBdr>
        <w:top w:val="none" w:sz="0" w:space="0" w:color="auto"/>
        <w:left w:val="none" w:sz="0" w:space="0" w:color="auto"/>
        <w:bottom w:val="none" w:sz="0" w:space="0" w:color="auto"/>
        <w:right w:val="none" w:sz="0" w:space="0" w:color="auto"/>
      </w:divBdr>
    </w:div>
    <w:div w:id="1418669503">
      <w:bodyDiv w:val="1"/>
      <w:marLeft w:val="0"/>
      <w:marRight w:val="0"/>
      <w:marTop w:val="0"/>
      <w:marBottom w:val="0"/>
      <w:divBdr>
        <w:top w:val="none" w:sz="0" w:space="0" w:color="auto"/>
        <w:left w:val="none" w:sz="0" w:space="0" w:color="auto"/>
        <w:bottom w:val="none" w:sz="0" w:space="0" w:color="auto"/>
        <w:right w:val="none" w:sz="0" w:space="0" w:color="auto"/>
      </w:divBdr>
    </w:div>
    <w:div w:id="1426615922">
      <w:bodyDiv w:val="1"/>
      <w:marLeft w:val="0"/>
      <w:marRight w:val="0"/>
      <w:marTop w:val="0"/>
      <w:marBottom w:val="0"/>
      <w:divBdr>
        <w:top w:val="none" w:sz="0" w:space="0" w:color="auto"/>
        <w:left w:val="none" w:sz="0" w:space="0" w:color="auto"/>
        <w:bottom w:val="none" w:sz="0" w:space="0" w:color="auto"/>
        <w:right w:val="none" w:sz="0" w:space="0" w:color="auto"/>
      </w:divBdr>
    </w:div>
    <w:div w:id="1434205256">
      <w:bodyDiv w:val="1"/>
      <w:marLeft w:val="0"/>
      <w:marRight w:val="0"/>
      <w:marTop w:val="0"/>
      <w:marBottom w:val="0"/>
      <w:divBdr>
        <w:top w:val="none" w:sz="0" w:space="0" w:color="auto"/>
        <w:left w:val="none" w:sz="0" w:space="0" w:color="auto"/>
        <w:bottom w:val="none" w:sz="0" w:space="0" w:color="auto"/>
        <w:right w:val="none" w:sz="0" w:space="0" w:color="auto"/>
      </w:divBdr>
    </w:div>
    <w:div w:id="1440102393">
      <w:bodyDiv w:val="1"/>
      <w:marLeft w:val="0"/>
      <w:marRight w:val="0"/>
      <w:marTop w:val="0"/>
      <w:marBottom w:val="0"/>
      <w:divBdr>
        <w:top w:val="none" w:sz="0" w:space="0" w:color="auto"/>
        <w:left w:val="none" w:sz="0" w:space="0" w:color="auto"/>
        <w:bottom w:val="none" w:sz="0" w:space="0" w:color="auto"/>
        <w:right w:val="none" w:sz="0" w:space="0" w:color="auto"/>
      </w:divBdr>
    </w:div>
    <w:div w:id="1444694522">
      <w:bodyDiv w:val="1"/>
      <w:marLeft w:val="0"/>
      <w:marRight w:val="0"/>
      <w:marTop w:val="0"/>
      <w:marBottom w:val="0"/>
      <w:divBdr>
        <w:top w:val="none" w:sz="0" w:space="0" w:color="auto"/>
        <w:left w:val="none" w:sz="0" w:space="0" w:color="auto"/>
        <w:bottom w:val="none" w:sz="0" w:space="0" w:color="auto"/>
        <w:right w:val="none" w:sz="0" w:space="0" w:color="auto"/>
      </w:divBdr>
    </w:div>
    <w:div w:id="1456023737">
      <w:bodyDiv w:val="1"/>
      <w:marLeft w:val="0"/>
      <w:marRight w:val="0"/>
      <w:marTop w:val="0"/>
      <w:marBottom w:val="0"/>
      <w:divBdr>
        <w:top w:val="none" w:sz="0" w:space="0" w:color="auto"/>
        <w:left w:val="none" w:sz="0" w:space="0" w:color="auto"/>
        <w:bottom w:val="none" w:sz="0" w:space="0" w:color="auto"/>
        <w:right w:val="none" w:sz="0" w:space="0" w:color="auto"/>
      </w:divBdr>
    </w:div>
    <w:div w:id="1487475060">
      <w:bodyDiv w:val="1"/>
      <w:marLeft w:val="0"/>
      <w:marRight w:val="0"/>
      <w:marTop w:val="0"/>
      <w:marBottom w:val="0"/>
      <w:divBdr>
        <w:top w:val="none" w:sz="0" w:space="0" w:color="auto"/>
        <w:left w:val="none" w:sz="0" w:space="0" w:color="auto"/>
        <w:bottom w:val="none" w:sz="0" w:space="0" w:color="auto"/>
        <w:right w:val="none" w:sz="0" w:space="0" w:color="auto"/>
      </w:divBdr>
    </w:div>
    <w:div w:id="1490445620">
      <w:bodyDiv w:val="1"/>
      <w:marLeft w:val="0"/>
      <w:marRight w:val="0"/>
      <w:marTop w:val="0"/>
      <w:marBottom w:val="0"/>
      <w:divBdr>
        <w:top w:val="none" w:sz="0" w:space="0" w:color="auto"/>
        <w:left w:val="none" w:sz="0" w:space="0" w:color="auto"/>
        <w:bottom w:val="none" w:sz="0" w:space="0" w:color="auto"/>
        <w:right w:val="none" w:sz="0" w:space="0" w:color="auto"/>
      </w:divBdr>
    </w:div>
    <w:div w:id="1498181916">
      <w:bodyDiv w:val="1"/>
      <w:marLeft w:val="0"/>
      <w:marRight w:val="0"/>
      <w:marTop w:val="0"/>
      <w:marBottom w:val="0"/>
      <w:divBdr>
        <w:top w:val="none" w:sz="0" w:space="0" w:color="auto"/>
        <w:left w:val="none" w:sz="0" w:space="0" w:color="auto"/>
        <w:bottom w:val="none" w:sz="0" w:space="0" w:color="auto"/>
        <w:right w:val="none" w:sz="0" w:space="0" w:color="auto"/>
      </w:divBdr>
    </w:div>
    <w:div w:id="1505827026">
      <w:bodyDiv w:val="1"/>
      <w:marLeft w:val="0"/>
      <w:marRight w:val="0"/>
      <w:marTop w:val="0"/>
      <w:marBottom w:val="0"/>
      <w:divBdr>
        <w:top w:val="none" w:sz="0" w:space="0" w:color="auto"/>
        <w:left w:val="none" w:sz="0" w:space="0" w:color="auto"/>
        <w:bottom w:val="none" w:sz="0" w:space="0" w:color="auto"/>
        <w:right w:val="none" w:sz="0" w:space="0" w:color="auto"/>
      </w:divBdr>
    </w:div>
    <w:div w:id="1524709793">
      <w:bodyDiv w:val="1"/>
      <w:marLeft w:val="0"/>
      <w:marRight w:val="0"/>
      <w:marTop w:val="0"/>
      <w:marBottom w:val="0"/>
      <w:divBdr>
        <w:top w:val="none" w:sz="0" w:space="0" w:color="auto"/>
        <w:left w:val="none" w:sz="0" w:space="0" w:color="auto"/>
        <w:bottom w:val="none" w:sz="0" w:space="0" w:color="auto"/>
        <w:right w:val="none" w:sz="0" w:space="0" w:color="auto"/>
      </w:divBdr>
    </w:div>
    <w:div w:id="1533037666">
      <w:bodyDiv w:val="1"/>
      <w:marLeft w:val="0"/>
      <w:marRight w:val="0"/>
      <w:marTop w:val="0"/>
      <w:marBottom w:val="0"/>
      <w:divBdr>
        <w:top w:val="none" w:sz="0" w:space="0" w:color="auto"/>
        <w:left w:val="none" w:sz="0" w:space="0" w:color="auto"/>
        <w:bottom w:val="none" w:sz="0" w:space="0" w:color="auto"/>
        <w:right w:val="none" w:sz="0" w:space="0" w:color="auto"/>
      </w:divBdr>
    </w:div>
    <w:div w:id="1554392268">
      <w:bodyDiv w:val="1"/>
      <w:marLeft w:val="0"/>
      <w:marRight w:val="0"/>
      <w:marTop w:val="0"/>
      <w:marBottom w:val="0"/>
      <w:divBdr>
        <w:top w:val="none" w:sz="0" w:space="0" w:color="auto"/>
        <w:left w:val="none" w:sz="0" w:space="0" w:color="auto"/>
        <w:bottom w:val="none" w:sz="0" w:space="0" w:color="auto"/>
        <w:right w:val="none" w:sz="0" w:space="0" w:color="auto"/>
      </w:divBdr>
    </w:div>
    <w:div w:id="1595092584">
      <w:bodyDiv w:val="1"/>
      <w:marLeft w:val="0"/>
      <w:marRight w:val="0"/>
      <w:marTop w:val="0"/>
      <w:marBottom w:val="0"/>
      <w:divBdr>
        <w:top w:val="none" w:sz="0" w:space="0" w:color="auto"/>
        <w:left w:val="none" w:sz="0" w:space="0" w:color="auto"/>
        <w:bottom w:val="none" w:sz="0" w:space="0" w:color="auto"/>
        <w:right w:val="none" w:sz="0" w:space="0" w:color="auto"/>
      </w:divBdr>
    </w:div>
    <w:div w:id="1622692140">
      <w:bodyDiv w:val="1"/>
      <w:marLeft w:val="0"/>
      <w:marRight w:val="0"/>
      <w:marTop w:val="0"/>
      <w:marBottom w:val="0"/>
      <w:divBdr>
        <w:top w:val="none" w:sz="0" w:space="0" w:color="auto"/>
        <w:left w:val="none" w:sz="0" w:space="0" w:color="auto"/>
        <w:bottom w:val="none" w:sz="0" w:space="0" w:color="auto"/>
        <w:right w:val="none" w:sz="0" w:space="0" w:color="auto"/>
      </w:divBdr>
    </w:div>
    <w:div w:id="1640724901">
      <w:bodyDiv w:val="1"/>
      <w:marLeft w:val="0"/>
      <w:marRight w:val="0"/>
      <w:marTop w:val="0"/>
      <w:marBottom w:val="0"/>
      <w:divBdr>
        <w:top w:val="none" w:sz="0" w:space="0" w:color="auto"/>
        <w:left w:val="none" w:sz="0" w:space="0" w:color="auto"/>
        <w:bottom w:val="none" w:sz="0" w:space="0" w:color="auto"/>
        <w:right w:val="none" w:sz="0" w:space="0" w:color="auto"/>
      </w:divBdr>
    </w:div>
    <w:div w:id="1645046575">
      <w:bodyDiv w:val="1"/>
      <w:marLeft w:val="0"/>
      <w:marRight w:val="0"/>
      <w:marTop w:val="0"/>
      <w:marBottom w:val="0"/>
      <w:divBdr>
        <w:top w:val="none" w:sz="0" w:space="0" w:color="auto"/>
        <w:left w:val="none" w:sz="0" w:space="0" w:color="auto"/>
        <w:bottom w:val="none" w:sz="0" w:space="0" w:color="auto"/>
        <w:right w:val="none" w:sz="0" w:space="0" w:color="auto"/>
      </w:divBdr>
    </w:div>
    <w:div w:id="1651640202">
      <w:bodyDiv w:val="1"/>
      <w:marLeft w:val="0"/>
      <w:marRight w:val="0"/>
      <w:marTop w:val="0"/>
      <w:marBottom w:val="0"/>
      <w:divBdr>
        <w:top w:val="none" w:sz="0" w:space="0" w:color="auto"/>
        <w:left w:val="none" w:sz="0" w:space="0" w:color="auto"/>
        <w:bottom w:val="none" w:sz="0" w:space="0" w:color="auto"/>
        <w:right w:val="none" w:sz="0" w:space="0" w:color="auto"/>
      </w:divBdr>
    </w:div>
    <w:div w:id="1652714017">
      <w:bodyDiv w:val="1"/>
      <w:marLeft w:val="0"/>
      <w:marRight w:val="0"/>
      <w:marTop w:val="0"/>
      <w:marBottom w:val="0"/>
      <w:divBdr>
        <w:top w:val="none" w:sz="0" w:space="0" w:color="auto"/>
        <w:left w:val="none" w:sz="0" w:space="0" w:color="auto"/>
        <w:bottom w:val="none" w:sz="0" w:space="0" w:color="auto"/>
        <w:right w:val="none" w:sz="0" w:space="0" w:color="auto"/>
      </w:divBdr>
    </w:div>
    <w:div w:id="1666392728">
      <w:bodyDiv w:val="1"/>
      <w:marLeft w:val="0"/>
      <w:marRight w:val="0"/>
      <w:marTop w:val="0"/>
      <w:marBottom w:val="0"/>
      <w:divBdr>
        <w:top w:val="none" w:sz="0" w:space="0" w:color="auto"/>
        <w:left w:val="none" w:sz="0" w:space="0" w:color="auto"/>
        <w:bottom w:val="none" w:sz="0" w:space="0" w:color="auto"/>
        <w:right w:val="none" w:sz="0" w:space="0" w:color="auto"/>
      </w:divBdr>
    </w:div>
    <w:div w:id="1673142402">
      <w:bodyDiv w:val="1"/>
      <w:marLeft w:val="0"/>
      <w:marRight w:val="0"/>
      <w:marTop w:val="0"/>
      <w:marBottom w:val="0"/>
      <w:divBdr>
        <w:top w:val="none" w:sz="0" w:space="0" w:color="auto"/>
        <w:left w:val="none" w:sz="0" w:space="0" w:color="auto"/>
        <w:bottom w:val="none" w:sz="0" w:space="0" w:color="auto"/>
        <w:right w:val="none" w:sz="0" w:space="0" w:color="auto"/>
      </w:divBdr>
    </w:div>
    <w:div w:id="1678187612">
      <w:bodyDiv w:val="1"/>
      <w:marLeft w:val="0"/>
      <w:marRight w:val="0"/>
      <w:marTop w:val="0"/>
      <w:marBottom w:val="0"/>
      <w:divBdr>
        <w:top w:val="none" w:sz="0" w:space="0" w:color="auto"/>
        <w:left w:val="none" w:sz="0" w:space="0" w:color="auto"/>
        <w:bottom w:val="none" w:sz="0" w:space="0" w:color="auto"/>
        <w:right w:val="none" w:sz="0" w:space="0" w:color="auto"/>
      </w:divBdr>
    </w:div>
    <w:div w:id="1682585503">
      <w:bodyDiv w:val="1"/>
      <w:marLeft w:val="0"/>
      <w:marRight w:val="0"/>
      <w:marTop w:val="0"/>
      <w:marBottom w:val="0"/>
      <w:divBdr>
        <w:top w:val="none" w:sz="0" w:space="0" w:color="auto"/>
        <w:left w:val="none" w:sz="0" w:space="0" w:color="auto"/>
        <w:bottom w:val="none" w:sz="0" w:space="0" w:color="auto"/>
        <w:right w:val="none" w:sz="0" w:space="0" w:color="auto"/>
      </w:divBdr>
    </w:div>
    <w:div w:id="1684822569">
      <w:bodyDiv w:val="1"/>
      <w:marLeft w:val="0"/>
      <w:marRight w:val="0"/>
      <w:marTop w:val="0"/>
      <w:marBottom w:val="0"/>
      <w:divBdr>
        <w:top w:val="none" w:sz="0" w:space="0" w:color="auto"/>
        <w:left w:val="none" w:sz="0" w:space="0" w:color="auto"/>
        <w:bottom w:val="none" w:sz="0" w:space="0" w:color="auto"/>
        <w:right w:val="none" w:sz="0" w:space="0" w:color="auto"/>
      </w:divBdr>
    </w:div>
    <w:div w:id="1749771334">
      <w:bodyDiv w:val="1"/>
      <w:marLeft w:val="0"/>
      <w:marRight w:val="0"/>
      <w:marTop w:val="0"/>
      <w:marBottom w:val="0"/>
      <w:divBdr>
        <w:top w:val="none" w:sz="0" w:space="0" w:color="auto"/>
        <w:left w:val="none" w:sz="0" w:space="0" w:color="auto"/>
        <w:bottom w:val="none" w:sz="0" w:space="0" w:color="auto"/>
        <w:right w:val="none" w:sz="0" w:space="0" w:color="auto"/>
      </w:divBdr>
    </w:div>
    <w:div w:id="1750155722">
      <w:bodyDiv w:val="1"/>
      <w:marLeft w:val="0"/>
      <w:marRight w:val="0"/>
      <w:marTop w:val="0"/>
      <w:marBottom w:val="0"/>
      <w:divBdr>
        <w:top w:val="none" w:sz="0" w:space="0" w:color="auto"/>
        <w:left w:val="none" w:sz="0" w:space="0" w:color="auto"/>
        <w:bottom w:val="none" w:sz="0" w:space="0" w:color="auto"/>
        <w:right w:val="none" w:sz="0" w:space="0" w:color="auto"/>
      </w:divBdr>
    </w:div>
    <w:div w:id="1772315028">
      <w:bodyDiv w:val="1"/>
      <w:marLeft w:val="0"/>
      <w:marRight w:val="0"/>
      <w:marTop w:val="0"/>
      <w:marBottom w:val="0"/>
      <w:divBdr>
        <w:top w:val="none" w:sz="0" w:space="0" w:color="auto"/>
        <w:left w:val="none" w:sz="0" w:space="0" w:color="auto"/>
        <w:bottom w:val="none" w:sz="0" w:space="0" w:color="auto"/>
        <w:right w:val="none" w:sz="0" w:space="0" w:color="auto"/>
      </w:divBdr>
    </w:div>
    <w:div w:id="1776360143">
      <w:bodyDiv w:val="1"/>
      <w:marLeft w:val="0"/>
      <w:marRight w:val="0"/>
      <w:marTop w:val="0"/>
      <w:marBottom w:val="0"/>
      <w:divBdr>
        <w:top w:val="none" w:sz="0" w:space="0" w:color="auto"/>
        <w:left w:val="none" w:sz="0" w:space="0" w:color="auto"/>
        <w:bottom w:val="none" w:sz="0" w:space="0" w:color="auto"/>
        <w:right w:val="none" w:sz="0" w:space="0" w:color="auto"/>
      </w:divBdr>
    </w:div>
    <w:div w:id="1809862481">
      <w:bodyDiv w:val="1"/>
      <w:marLeft w:val="0"/>
      <w:marRight w:val="0"/>
      <w:marTop w:val="0"/>
      <w:marBottom w:val="0"/>
      <w:divBdr>
        <w:top w:val="none" w:sz="0" w:space="0" w:color="auto"/>
        <w:left w:val="none" w:sz="0" w:space="0" w:color="auto"/>
        <w:bottom w:val="none" w:sz="0" w:space="0" w:color="auto"/>
        <w:right w:val="none" w:sz="0" w:space="0" w:color="auto"/>
      </w:divBdr>
    </w:div>
    <w:div w:id="1828009584">
      <w:bodyDiv w:val="1"/>
      <w:marLeft w:val="0"/>
      <w:marRight w:val="0"/>
      <w:marTop w:val="0"/>
      <w:marBottom w:val="0"/>
      <w:divBdr>
        <w:top w:val="none" w:sz="0" w:space="0" w:color="auto"/>
        <w:left w:val="none" w:sz="0" w:space="0" w:color="auto"/>
        <w:bottom w:val="none" w:sz="0" w:space="0" w:color="auto"/>
        <w:right w:val="none" w:sz="0" w:space="0" w:color="auto"/>
      </w:divBdr>
    </w:div>
    <w:div w:id="1830948772">
      <w:bodyDiv w:val="1"/>
      <w:marLeft w:val="0"/>
      <w:marRight w:val="0"/>
      <w:marTop w:val="0"/>
      <w:marBottom w:val="0"/>
      <w:divBdr>
        <w:top w:val="none" w:sz="0" w:space="0" w:color="auto"/>
        <w:left w:val="none" w:sz="0" w:space="0" w:color="auto"/>
        <w:bottom w:val="none" w:sz="0" w:space="0" w:color="auto"/>
        <w:right w:val="none" w:sz="0" w:space="0" w:color="auto"/>
      </w:divBdr>
    </w:div>
    <w:div w:id="1835872238">
      <w:bodyDiv w:val="1"/>
      <w:marLeft w:val="0"/>
      <w:marRight w:val="0"/>
      <w:marTop w:val="0"/>
      <w:marBottom w:val="0"/>
      <w:divBdr>
        <w:top w:val="none" w:sz="0" w:space="0" w:color="auto"/>
        <w:left w:val="none" w:sz="0" w:space="0" w:color="auto"/>
        <w:bottom w:val="none" w:sz="0" w:space="0" w:color="auto"/>
        <w:right w:val="none" w:sz="0" w:space="0" w:color="auto"/>
      </w:divBdr>
    </w:div>
    <w:div w:id="1846238840">
      <w:bodyDiv w:val="1"/>
      <w:marLeft w:val="0"/>
      <w:marRight w:val="0"/>
      <w:marTop w:val="0"/>
      <w:marBottom w:val="0"/>
      <w:divBdr>
        <w:top w:val="none" w:sz="0" w:space="0" w:color="auto"/>
        <w:left w:val="none" w:sz="0" w:space="0" w:color="auto"/>
        <w:bottom w:val="none" w:sz="0" w:space="0" w:color="auto"/>
        <w:right w:val="none" w:sz="0" w:space="0" w:color="auto"/>
      </w:divBdr>
    </w:div>
    <w:div w:id="1859081875">
      <w:bodyDiv w:val="1"/>
      <w:marLeft w:val="0"/>
      <w:marRight w:val="0"/>
      <w:marTop w:val="0"/>
      <w:marBottom w:val="0"/>
      <w:divBdr>
        <w:top w:val="none" w:sz="0" w:space="0" w:color="auto"/>
        <w:left w:val="none" w:sz="0" w:space="0" w:color="auto"/>
        <w:bottom w:val="none" w:sz="0" w:space="0" w:color="auto"/>
        <w:right w:val="none" w:sz="0" w:space="0" w:color="auto"/>
      </w:divBdr>
    </w:div>
    <w:div w:id="1863469889">
      <w:bodyDiv w:val="1"/>
      <w:marLeft w:val="0"/>
      <w:marRight w:val="0"/>
      <w:marTop w:val="0"/>
      <w:marBottom w:val="0"/>
      <w:divBdr>
        <w:top w:val="none" w:sz="0" w:space="0" w:color="auto"/>
        <w:left w:val="none" w:sz="0" w:space="0" w:color="auto"/>
        <w:bottom w:val="none" w:sz="0" w:space="0" w:color="auto"/>
        <w:right w:val="none" w:sz="0" w:space="0" w:color="auto"/>
      </w:divBdr>
    </w:div>
    <w:div w:id="1925918761">
      <w:bodyDiv w:val="1"/>
      <w:marLeft w:val="0"/>
      <w:marRight w:val="0"/>
      <w:marTop w:val="0"/>
      <w:marBottom w:val="0"/>
      <w:divBdr>
        <w:top w:val="none" w:sz="0" w:space="0" w:color="auto"/>
        <w:left w:val="none" w:sz="0" w:space="0" w:color="auto"/>
        <w:bottom w:val="none" w:sz="0" w:space="0" w:color="auto"/>
        <w:right w:val="none" w:sz="0" w:space="0" w:color="auto"/>
      </w:divBdr>
    </w:div>
    <w:div w:id="1942755578">
      <w:bodyDiv w:val="1"/>
      <w:marLeft w:val="0"/>
      <w:marRight w:val="0"/>
      <w:marTop w:val="0"/>
      <w:marBottom w:val="0"/>
      <w:divBdr>
        <w:top w:val="none" w:sz="0" w:space="0" w:color="auto"/>
        <w:left w:val="none" w:sz="0" w:space="0" w:color="auto"/>
        <w:bottom w:val="none" w:sz="0" w:space="0" w:color="auto"/>
        <w:right w:val="none" w:sz="0" w:space="0" w:color="auto"/>
      </w:divBdr>
    </w:div>
    <w:div w:id="1953710745">
      <w:bodyDiv w:val="1"/>
      <w:marLeft w:val="0"/>
      <w:marRight w:val="0"/>
      <w:marTop w:val="0"/>
      <w:marBottom w:val="0"/>
      <w:divBdr>
        <w:top w:val="none" w:sz="0" w:space="0" w:color="auto"/>
        <w:left w:val="none" w:sz="0" w:space="0" w:color="auto"/>
        <w:bottom w:val="none" w:sz="0" w:space="0" w:color="auto"/>
        <w:right w:val="none" w:sz="0" w:space="0" w:color="auto"/>
      </w:divBdr>
    </w:div>
    <w:div w:id="2031906593">
      <w:bodyDiv w:val="1"/>
      <w:marLeft w:val="0"/>
      <w:marRight w:val="0"/>
      <w:marTop w:val="0"/>
      <w:marBottom w:val="0"/>
      <w:divBdr>
        <w:top w:val="none" w:sz="0" w:space="0" w:color="auto"/>
        <w:left w:val="none" w:sz="0" w:space="0" w:color="auto"/>
        <w:bottom w:val="none" w:sz="0" w:space="0" w:color="auto"/>
        <w:right w:val="none" w:sz="0" w:space="0" w:color="auto"/>
      </w:divBdr>
    </w:div>
    <w:div w:id="2043627116">
      <w:bodyDiv w:val="1"/>
      <w:marLeft w:val="0"/>
      <w:marRight w:val="0"/>
      <w:marTop w:val="0"/>
      <w:marBottom w:val="0"/>
      <w:divBdr>
        <w:top w:val="none" w:sz="0" w:space="0" w:color="auto"/>
        <w:left w:val="none" w:sz="0" w:space="0" w:color="auto"/>
        <w:bottom w:val="none" w:sz="0" w:space="0" w:color="auto"/>
        <w:right w:val="none" w:sz="0" w:space="0" w:color="auto"/>
      </w:divBdr>
    </w:div>
    <w:div w:id="2053453338">
      <w:bodyDiv w:val="1"/>
      <w:marLeft w:val="0"/>
      <w:marRight w:val="0"/>
      <w:marTop w:val="0"/>
      <w:marBottom w:val="0"/>
      <w:divBdr>
        <w:top w:val="none" w:sz="0" w:space="0" w:color="auto"/>
        <w:left w:val="none" w:sz="0" w:space="0" w:color="auto"/>
        <w:bottom w:val="none" w:sz="0" w:space="0" w:color="auto"/>
        <w:right w:val="none" w:sz="0" w:space="0" w:color="auto"/>
      </w:divBdr>
    </w:div>
    <w:div w:id="2085057823">
      <w:bodyDiv w:val="1"/>
      <w:marLeft w:val="0"/>
      <w:marRight w:val="0"/>
      <w:marTop w:val="0"/>
      <w:marBottom w:val="0"/>
      <w:divBdr>
        <w:top w:val="none" w:sz="0" w:space="0" w:color="auto"/>
        <w:left w:val="none" w:sz="0" w:space="0" w:color="auto"/>
        <w:bottom w:val="none" w:sz="0" w:space="0" w:color="auto"/>
        <w:right w:val="none" w:sz="0" w:space="0" w:color="auto"/>
      </w:divBdr>
    </w:div>
    <w:div w:id="2098867580">
      <w:bodyDiv w:val="1"/>
      <w:marLeft w:val="0"/>
      <w:marRight w:val="0"/>
      <w:marTop w:val="0"/>
      <w:marBottom w:val="0"/>
      <w:divBdr>
        <w:top w:val="none" w:sz="0" w:space="0" w:color="auto"/>
        <w:left w:val="none" w:sz="0" w:space="0" w:color="auto"/>
        <w:bottom w:val="none" w:sz="0" w:space="0" w:color="auto"/>
        <w:right w:val="none" w:sz="0" w:space="0" w:color="auto"/>
      </w:divBdr>
    </w:div>
    <w:div w:id="2129205062">
      <w:bodyDiv w:val="1"/>
      <w:marLeft w:val="0"/>
      <w:marRight w:val="0"/>
      <w:marTop w:val="0"/>
      <w:marBottom w:val="0"/>
      <w:divBdr>
        <w:top w:val="none" w:sz="0" w:space="0" w:color="auto"/>
        <w:left w:val="none" w:sz="0" w:space="0" w:color="auto"/>
        <w:bottom w:val="none" w:sz="0" w:space="0" w:color="auto"/>
        <w:right w:val="none" w:sz="0" w:space="0" w:color="auto"/>
      </w:divBdr>
    </w:div>
    <w:div w:id="2134054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rangedata.ru/%20%20" TargetMode="External"/><Relationship Id="rId13" Type="http://schemas.openxmlformats.org/officeDocument/2006/relationships/hyperlink" Target="https://apip.orangedata.ru:12001" TargetMode="External"/><Relationship Id="rId18" Type="http://schemas.openxmlformats.org/officeDocument/2006/relationships/hyperlink" Target="https://api.orangedata.ru:12003" TargetMode="External"/><Relationship Id="rId26" Type="http://schemas.openxmlformats.org/officeDocument/2006/relationships/hyperlink" Target="https://www.nalog.ru/html/sites/www.new.nalog.ru/doc/pril2_fns229_210317.docx" TargetMode="External"/><Relationship Id="rId39" Type="http://schemas.openxmlformats.org/officeDocument/2006/relationships/header" Target="header2.xml"/><Relationship Id="rId3" Type="http://schemas.openxmlformats.org/officeDocument/2006/relationships/styles" Target="styles.xml"/><Relationship Id="rId21" Type="http://schemas.openxmlformats.org/officeDocument/2006/relationships/hyperlink" Target="https://apip.orangedata.ru:12003/swagger/v2/swagger.json" TargetMode="External"/><Relationship Id="rId34" Type="http://schemas.openxmlformats.org/officeDocument/2006/relationships/hyperlink" Target="http://www.orangedata.ru" TargetMode="External"/><Relationship Id="rId42"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https://apip.orangedata.ru:2443" TargetMode="External"/><Relationship Id="rId17" Type="http://schemas.openxmlformats.org/officeDocument/2006/relationships/hyperlink" Target="https://apip.orangedata.ru:12001/swagger/v2/swagger.json" TargetMode="External"/><Relationship Id="rId25" Type="http://schemas.openxmlformats.org/officeDocument/2006/relationships/hyperlink" Target="https://github.com/orangedata-official/API/tree/master/files_for_test" TargetMode="External"/><Relationship Id="rId33" Type="http://schemas.openxmlformats.org/officeDocument/2006/relationships/hyperlink" Target="http://www.orangedata.ru" TargetMode="External"/><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apip.orangedata.ru:2443/swagger/v2/swagger.json" TargetMode="External"/><Relationship Id="rId20" Type="http://schemas.openxmlformats.org/officeDocument/2006/relationships/hyperlink" Target="https://api.orangedata.ru:12003/swagger" TargetMode="External"/><Relationship Id="rId29" Type="http://schemas.openxmlformats.org/officeDocument/2006/relationships/image" Target="media/image3.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github.com/orangedata-official/API/tree/master/files_for_test" TargetMode="External"/><Relationship Id="rId32" Type="http://schemas.openxmlformats.org/officeDocument/2006/relationships/hyperlink" Target="http://www.orangedata.ru" TargetMode="External"/><Relationship Id="rId37" Type="http://schemas.openxmlformats.org/officeDocument/2006/relationships/image" Target="media/image4.gif"/><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apip.orangedata.ru:12001/swagger" TargetMode="External"/><Relationship Id="rId23" Type="http://schemas.openxmlformats.org/officeDocument/2006/relationships/hyperlink" Target="https://github.com/orangedata-official/API/tree/master/files_for_test/client_ca.crt" TargetMode="External"/><Relationship Id="rId28" Type="http://schemas.openxmlformats.org/officeDocument/2006/relationships/hyperlink" Target="https://superdry.apphb.com/tools/online-rsa-key-converter" TargetMode="External"/><Relationship Id="rId36" Type="http://schemas.openxmlformats.org/officeDocument/2006/relationships/hyperlink" Target="https://cheques-lk.orangedata.ru/9715225506/766eecfb05054fbab35d8c3d9f7d9d16" TargetMode="External"/><Relationship Id="rId10" Type="http://schemas.openxmlformats.org/officeDocument/2006/relationships/image" Target="media/image1.png"/><Relationship Id="rId19" Type="http://schemas.openxmlformats.org/officeDocument/2006/relationships/hyperlink" Target="https://lk.orangedata.ru" TargetMode="External"/><Relationship Id="rId31" Type="http://schemas.openxmlformats.org/officeDocument/2006/relationships/hyperlink" Target="https://github.com/orangedata-official/API/tree/master/SignatureGenerator"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paykiosk.ru/netpay" TargetMode="External"/><Relationship Id="rId14" Type="http://schemas.openxmlformats.org/officeDocument/2006/relationships/hyperlink" Target="https://apip.orangedata.ru:2443/swagger" TargetMode="External"/><Relationship Id="rId22" Type="http://schemas.openxmlformats.org/officeDocument/2006/relationships/hyperlink" Target="https://lk.orangedata.ru/" TargetMode="External"/><Relationship Id="rId27" Type="http://schemas.openxmlformats.org/officeDocument/2006/relationships/hyperlink" Target="https://www.nalog.ru/html/sites/www.new.nalog.ru/doc/pril2_fns229_210317.docx" TargetMode="External"/><Relationship Id="rId30" Type="http://schemas.openxmlformats.org/officeDocument/2006/relationships/hyperlink" Target="https://tools.ietf.org/html/rfc3447" TargetMode="External"/><Relationship Id="rId35" Type="http://schemas.openxmlformats.org/officeDocument/2006/relationships/hyperlink" Target="https://www.nalog.gov.ru/rn77/service/mp/" TargetMode="External"/><Relationship Id="rId43"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D1D44D-FA3F-4AFA-8B89-1B089891E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55</Pages>
  <Words>17261</Words>
  <Characters>98391</Characters>
  <Application>Microsoft Office Word</Application>
  <DocSecurity>0</DocSecurity>
  <Lines>819</Lines>
  <Paragraphs>230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SPecialiST RePack</Company>
  <LinksUpToDate>false</LinksUpToDate>
  <CharactersWithSpaces>115422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Roman Zhirnov</dc:creator>
  <cp:lastModifiedBy>Сергей Гизун</cp:lastModifiedBy>
  <cp:revision>6</cp:revision>
  <dcterms:created xsi:type="dcterms:W3CDTF">2021-07-27T11:22:00Z</dcterms:created>
  <dcterms:modified xsi:type="dcterms:W3CDTF">2021-08-25T15:38:00Z</dcterms:modified>
</cp:coreProperties>
</file>